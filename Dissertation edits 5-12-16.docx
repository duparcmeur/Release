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5C70E7" w14:textId="77777777" w:rsidR="005D6D35" w:rsidRDefault="00AE33BA">
      <w:pPr>
        <w:spacing w:after="0" w:line="240" w:lineRule="auto"/>
        <w:jc w:val="left"/>
        <w:rPr>
          <w:rFonts w:asciiTheme="minorHAnsi" w:hAnsiTheme="minorHAnsi"/>
        </w:rPr>
      </w:pPr>
      <w:r>
        <w:br w:type="page"/>
      </w:r>
    </w:p>
    <w:sdt>
      <w:sdtPr>
        <w:rPr>
          <w:rFonts w:ascii="Calibri" w:eastAsia="Calibri" w:hAnsi="Calibri" w:cs="Times New Roman"/>
          <w:sz w:val="20"/>
          <w:szCs w:val="20"/>
        </w:rPr>
        <w:id w:val="2012101230"/>
        <w:docPartObj>
          <w:docPartGallery w:val="Table of Contents"/>
          <w:docPartUnique/>
        </w:docPartObj>
      </w:sdtPr>
      <w:sdtEndPr>
        <w:rPr>
          <w:b/>
          <w:bCs/>
          <w:noProof/>
        </w:rPr>
      </w:sdtEndPr>
      <w:sdtContent>
        <w:p w14:paraId="6D642F2C" w14:textId="77777777" w:rsidR="005D6D35" w:rsidRDefault="005D6D35">
          <w:pPr>
            <w:pStyle w:val="TOCHeading"/>
          </w:pPr>
          <w:r>
            <w:t>Contents</w:t>
          </w:r>
        </w:p>
        <w:p w14:paraId="3772A259" w14:textId="77777777" w:rsidR="005D6D35" w:rsidRPr="005D6D35" w:rsidRDefault="005D6D35" w:rsidP="005D6D35"/>
        <w:p w14:paraId="3D230AFD" w14:textId="77777777" w:rsidR="00F05B10" w:rsidRDefault="005D6D35">
          <w:pPr>
            <w:pStyle w:val="TOC1"/>
            <w:tabs>
              <w:tab w:val="left" w:pos="110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0806326" w:history="1">
            <w:r w:rsidR="00F05B10" w:rsidRPr="006F57D2">
              <w:rPr>
                <w:rStyle w:val="Hyperlink"/>
                <w:noProof/>
              </w:rPr>
              <w:t>1</w:t>
            </w:r>
            <w:r w:rsidR="00F05B10">
              <w:rPr>
                <w:rFonts w:asciiTheme="minorHAnsi" w:eastAsiaTheme="minorEastAsia" w:hAnsiTheme="minorHAnsi" w:cstheme="minorBidi"/>
                <w:noProof/>
                <w:sz w:val="22"/>
                <w:szCs w:val="22"/>
              </w:rPr>
              <w:tab/>
            </w:r>
            <w:r w:rsidR="00F05B10" w:rsidRPr="006F57D2">
              <w:rPr>
                <w:rStyle w:val="Hyperlink"/>
                <w:noProof/>
              </w:rPr>
              <w:t>Introduction</w:t>
            </w:r>
            <w:r w:rsidR="00F05B10">
              <w:rPr>
                <w:noProof/>
                <w:webHidden/>
              </w:rPr>
              <w:tab/>
            </w:r>
            <w:r w:rsidR="00F05B10">
              <w:rPr>
                <w:noProof/>
                <w:webHidden/>
              </w:rPr>
              <w:fldChar w:fldCharType="begin"/>
            </w:r>
            <w:r w:rsidR="00F05B10">
              <w:rPr>
                <w:noProof/>
                <w:webHidden/>
              </w:rPr>
              <w:instrText xml:space="preserve"> PAGEREF _Toc450806326 \h </w:instrText>
            </w:r>
            <w:r w:rsidR="00F05B10">
              <w:rPr>
                <w:noProof/>
                <w:webHidden/>
              </w:rPr>
            </w:r>
            <w:r w:rsidR="00F05B10">
              <w:rPr>
                <w:noProof/>
                <w:webHidden/>
              </w:rPr>
              <w:fldChar w:fldCharType="separate"/>
            </w:r>
            <w:r w:rsidR="00F05B10">
              <w:rPr>
                <w:noProof/>
                <w:webHidden/>
              </w:rPr>
              <w:t>1</w:t>
            </w:r>
            <w:r w:rsidR="00F05B10">
              <w:rPr>
                <w:noProof/>
                <w:webHidden/>
              </w:rPr>
              <w:fldChar w:fldCharType="end"/>
            </w:r>
          </w:hyperlink>
        </w:p>
        <w:p w14:paraId="04695771" w14:textId="77777777" w:rsidR="00F05B10" w:rsidRDefault="00F05B10">
          <w:pPr>
            <w:pStyle w:val="TOC1"/>
            <w:tabs>
              <w:tab w:val="left" w:pos="1100"/>
              <w:tab w:val="right" w:leader="dot" w:pos="9350"/>
            </w:tabs>
            <w:rPr>
              <w:rFonts w:asciiTheme="minorHAnsi" w:eastAsiaTheme="minorEastAsia" w:hAnsiTheme="minorHAnsi" w:cstheme="minorBidi"/>
              <w:noProof/>
              <w:sz w:val="22"/>
              <w:szCs w:val="22"/>
            </w:rPr>
          </w:pPr>
          <w:hyperlink w:anchor="_Toc450806327" w:history="1">
            <w:r w:rsidRPr="006F57D2">
              <w:rPr>
                <w:rStyle w:val="Hyperlink"/>
                <w:noProof/>
              </w:rPr>
              <w:t>2</w:t>
            </w:r>
            <w:r>
              <w:rPr>
                <w:rFonts w:asciiTheme="minorHAnsi" w:eastAsiaTheme="minorEastAsia" w:hAnsiTheme="minorHAnsi" w:cstheme="minorBidi"/>
                <w:noProof/>
                <w:sz w:val="22"/>
                <w:szCs w:val="22"/>
              </w:rPr>
              <w:tab/>
            </w:r>
            <w:r w:rsidRPr="006F57D2">
              <w:rPr>
                <w:rStyle w:val="Hyperlink"/>
                <w:noProof/>
              </w:rPr>
              <w:t>Description of fundamental weather elements</w:t>
            </w:r>
            <w:r>
              <w:rPr>
                <w:noProof/>
                <w:webHidden/>
              </w:rPr>
              <w:tab/>
            </w:r>
            <w:r>
              <w:rPr>
                <w:noProof/>
                <w:webHidden/>
              </w:rPr>
              <w:fldChar w:fldCharType="begin"/>
            </w:r>
            <w:r>
              <w:rPr>
                <w:noProof/>
                <w:webHidden/>
              </w:rPr>
              <w:instrText xml:space="preserve"> PAGEREF _Toc450806327 \h </w:instrText>
            </w:r>
            <w:r>
              <w:rPr>
                <w:noProof/>
                <w:webHidden/>
              </w:rPr>
            </w:r>
            <w:r>
              <w:rPr>
                <w:noProof/>
                <w:webHidden/>
              </w:rPr>
              <w:fldChar w:fldCharType="separate"/>
            </w:r>
            <w:r>
              <w:rPr>
                <w:noProof/>
                <w:webHidden/>
              </w:rPr>
              <w:t>3</w:t>
            </w:r>
            <w:r>
              <w:rPr>
                <w:noProof/>
                <w:webHidden/>
              </w:rPr>
              <w:fldChar w:fldCharType="end"/>
            </w:r>
          </w:hyperlink>
        </w:p>
        <w:p w14:paraId="584C411F"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28" w:history="1">
            <w:r w:rsidRPr="006F57D2">
              <w:rPr>
                <w:rStyle w:val="Hyperlink"/>
                <w:noProof/>
              </w:rPr>
              <w:t>2.1</w:t>
            </w:r>
            <w:r>
              <w:rPr>
                <w:rFonts w:asciiTheme="minorHAnsi" w:eastAsiaTheme="minorEastAsia" w:hAnsiTheme="minorHAnsi" w:cstheme="minorBidi"/>
                <w:noProof/>
                <w:sz w:val="22"/>
                <w:szCs w:val="22"/>
              </w:rPr>
              <w:tab/>
            </w:r>
            <w:r w:rsidRPr="006F57D2">
              <w:rPr>
                <w:rStyle w:val="Hyperlink"/>
                <w:noProof/>
              </w:rPr>
              <w:t>Ordinary weather cells</w:t>
            </w:r>
            <w:r>
              <w:rPr>
                <w:noProof/>
                <w:webHidden/>
              </w:rPr>
              <w:tab/>
            </w:r>
            <w:r>
              <w:rPr>
                <w:noProof/>
                <w:webHidden/>
              </w:rPr>
              <w:fldChar w:fldCharType="begin"/>
            </w:r>
            <w:r>
              <w:rPr>
                <w:noProof/>
                <w:webHidden/>
              </w:rPr>
              <w:instrText xml:space="preserve"> PAGEREF _Toc450806328 \h </w:instrText>
            </w:r>
            <w:r>
              <w:rPr>
                <w:noProof/>
                <w:webHidden/>
              </w:rPr>
            </w:r>
            <w:r>
              <w:rPr>
                <w:noProof/>
                <w:webHidden/>
              </w:rPr>
              <w:fldChar w:fldCharType="separate"/>
            </w:r>
            <w:r>
              <w:rPr>
                <w:noProof/>
                <w:webHidden/>
              </w:rPr>
              <w:t>3</w:t>
            </w:r>
            <w:r>
              <w:rPr>
                <w:noProof/>
                <w:webHidden/>
              </w:rPr>
              <w:fldChar w:fldCharType="end"/>
            </w:r>
          </w:hyperlink>
        </w:p>
        <w:p w14:paraId="006B2F83"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29" w:history="1">
            <w:r w:rsidRPr="006F57D2">
              <w:rPr>
                <w:rStyle w:val="Hyperlink"/>
                <w:noProof/>
              </w:rPr>
              <w:t>2.2</w:t>
            </w:r>
            <w:r>
              <w:rPr>
                <w:rFonts w:asciiTheme="minorHAnsi" w:eastAsiaTheme="minorEastAsia" w:hAnsiTheme="minorHAnsi" w:cstheme="minorBidi"/>
                <w:noProof/>
                <w:sz w:val="22"/>
                <w:szCs w:val="22"/>
              </w:rPr>
              <w:tab/>
            </w:r>
            <w:r w:rsidRPr="006F57D2">
              <w:rPr>
                <w:rStyle w:val="Hyperlink"/>
                <w:noProof/>
              </w:rPr>
              <w:t>Supercell thunderstorms</w:t>
            </w:r>
            <w:r>
              <w:rPr>
                <w:noProof/>
                <w:webHidden/>
              </w:rPr>
              <w:tab/>
            </w:r>
            <w:r>
              <w:rPr>
                <w:noProof/>
                <w:webHidden/>
              </w:rPr>
              <w:fldChar w:fldCharType="begin"/>
            </w:r>
            <w:r>
              <w:rPr>
                <w:noProof/>
                <w:webHidden/>
              </w:rPr>
              <w:instrText xml:space="preserve"> PAGEREF _Toc450806329 \h </w:instrText>
            </w:r>
            <w:r>
              <w:rPr>
                <w:noProof/>
                <w:webHidden/>
              </w:rPr>
            </w:r>
            <w:r>
              <w:rPr>
                <w:noProof/>
                <w:webHidden/>
              </w:rPr>
              <w:fldChar w:fldCharType="separate"/>
            </w:r>
            <w:r>
              <w:rPr>
                <w:noProof/>
                <w:webHidden/>
              </w:rPr>
              <w:t>5</w:t>
            </w:r>
            <w:r>
              <w:rPr>
                <w:noProof/>
                <w:webHidden/>
              </w:rPr>
              <w:fldChar w:fldCharType="end"/>
            </w:r>
          </w:hyperlink>
        </w:p>
        <w:p w14:paraId="2B0A61A0"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30" w:history="1">
            <w:r w:rsidRPr="006F57D2">
              <w:rPr>
                <w:rStyle w:val="Hyperlink"/>
                <w:noProof/>
              </w:rPr>
              <w:t>2.3</w:t>
            </w:r>
            <w:r>
              <w:rPr>
                <w:rFonts w:asciiTheme="minorHAnsi" w:eastAsiaTheme="minorEastAsia" w:hAnsiTheme="minorHAnsi" w:cstheme="minorBidi"/>
                <w:noProof/>
                <w:sz w:val="22"/>
                <w:szCs w:val="22"/>
              </w:rPr>
              <w:tab/>
            </w:r>
            <w:r w:rsidRPr="006F57D2">
              <w:rPr>
                <w:rStyle w:val="Hyperlink"/>
                <w:noProof/>
              </w:rPr>
              <w:t>Sounding and its representation</w:t>
            </w:r>
            <w:r>
              <w:rPr>
                <w:noProof/>
                <w:webHidden/>
              </w:rPr>
              <w:tab/>
            </w:r>
            <w:r>
              <w:rPr>
                <w:noProof/>
                <w:webHidden/>
              </w:rPr>
              <w:fldChar w:fldCharType="begin"/>
            </w:r>
            <w:r>
              <w:rPr>
                <w:noProof/>
                <w:webHidden/>
              </w:rPr>
              <w:instrText xml:space="preserve"> PAGEREF _Toc450806330 \h </w:instrText>
            </w:r>
            <w:r>
              <w:rPr>
                <w:noProof/>
                <w:webHidden/>
              </w:rPr>
            </w:r>
            <w:r>
              <w:rPr>
                <w:noProof/>
                <w:webHidden/>
              </w:rPr>
              <w:fldChar w:fldCharType="separate"/>
            </w:r>
            <w:r>
              <w:rPr>
                <w:noProof/>
                <w:webHidden/>
              </w:rPr>
              <w:t>10</w:t>
            </w:r>
            <w:r>
              <w:rPr>
                <w:noProof/>
                <w:webHidden/>
              </w:rPr>
              <w:fldChar w:fldCharType="end"/>
            </w:r>
          </w:hyperlink>
        </w:p>
        <w:p w14:paraId="484FF0F8"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31" w:history="1">
            <w:r w:rsidRPr="006F57D2">
              <w:rPr>
                <w:rStyle w:val="Hyperlink"/>
                <w:noProof/>
              </w:rPr>
              <w:t>2.4</w:t>
            </w:r>
            <w:r>
              <w:rPr>
                <w:rFonts w:asciiTheme="minorHAnsi" w:eastAsiaTheme="minorEastAsia" w:hAnsiTheme="minorHAnsi" w:cstheme="minorBidi"/>
                <w:noProof/>
                <w:sz w:val="22"/>
                <w:szCs w:val="22"/>
              </w:rPr>
              <w:tab/>
            </w:r>
            <w:r w:rsidRPr="006F57D2">
              <w:rPr>
                <w:rStyle w:val="Hyperlink"/>
                <w:noProof/>
              </w:rPr>
              <w:t>Description of Tornadoes</w:t>
            </w:r>
            <w:r>
              <w:rPr>
                <w:noProof/>
                <w:webHidden/>
              </w:rPr>
              <w:tab/>
            </w:r>
            <w:r>
              <w:rPr>
                <w:noProof/>
                <w:webHidden/>
              </w:rPr>
              <w:fldChar w:fldCharType="begin"/>
            </w:r>
            <w:r>
              <w:rPr>
                <w:noProof/>
                <w:webHidden/>
              </w:rPr>
              <w:instrText xml:space="preserve"> PAGEREF _Toc450806331 \h </w:instrText>
            </w:r>
            <w:r>
              <w:rPr>
                <w:noProof/>
                <w:webHidden/>
              </w:rPr>
            </w:r>
            <w:r>
              <w:rPr>
                <w:noProof/>
                <w:webHidden/>
              </w:rPr>
              <w:fldChar w:fldCharType="separate"/>
            </w:r>
            <w:r>
              <w:rPr>
                <w:noProof/>
                <w:webHidden/>
              </w:rPr>
              <w:t>12</w:t>
            </w:r>
            <w:r>
              <w:rPr>
                <w:noProof/>
                <w:webHidden/>
              </w:rPr>
              <w:fldChar w:fldCharType="end"/>
            </w:r>
          </w:hyperlink>
        </w:p>
        <w:p w14:paraId="3DDC4820"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32" w:history="1">
            <w:r w:rsidRPr="006F57D2">
              <w:rPr>
                <w:rStyle w:val="Hyperlink"/>
                <w:noProof/>
              </w:rPr>
              <w:t>2.5</w:t>
            </w:r>
            <w:r>
              <w:rPr>
                <w:rFonts w:asciiTheme="minorHAnsi" w:eastAsiaTheme="minorEastAsia" w:hAnsiTheme="minorHAnsi" w:cstheme="minorBidi"/>
                <w:noProof/>
                <w:sz w:val="22"/>
                <w:szCs w:val="22"/>
              </w:rPr>
              <w:tab/>
            </w:r>
            <w:r w:rsidRPr="006F57D2">
              <w:rPr>
                <w:rStyle w:val="Hyperlink"/>
                <w:noProof/>
              </w:rPr>
              <w:t>Tornadogenesis</w:t>
            </w:r>
            <w:r>
              <w:rPr>
                <w:noProof/>
                <w:webHidden/>
              </w:rPr>
              <w:tab/>
            </w:r>
            <w:r>
              <w:rPr>
                <w:noProof/>
                <w:webHidden/>
              </w:rPr>
              <w:fldChar w:fldCharType="begin"/>
            </w:r>
            <w:r>
              <w:rPr>
                <w:noProof/>
                <w:webHidden/>
              </w:rPr>
              <w:instrText xml:space="preserve"> PAGEREF _Toc450806332 \h </w:instrText>
            </w:r>
            <w:r>
              <w:rPr>
                <w:noProof/>
                <w:webHidden/>
              </w:rPr>
            </w:r>
            <w:r>
              <w:rPr>
                <w:noProof/>
                <w:webHidden/>
              </w:rPr>
              <w:fldChar w:fldCharType="separate"/>
            </w:r>
            <w:r>
              <w:rPr>
                <w:noProof/>
                <w:webHidden/>
              </w:rPr>
              <w:t>15</w:t>
            </w:r>
            <w:r>
              <w:rPr>
                <w:noProof/>
                <w:webHidden/>
              </w:rPr>
              <w:fldChar w:fldCharType="end"/>
            </w:r>
          </w:hyperlink>
        </w:p>
        <w:p w14:paraId="46C7D6AE" w14:textId="77777777" w:rsidR="00F05B10" w:rsidRDefault="00F05B10">
          <w:pPr>
            <w:pStyle w:val="TOC1"/>
            <w:tabs>
              <w:tab w:val="left" w:pos="1100"/>
              <w:tab w:val="right" w:leader="dot" w:pos="9350"/>
            </w:tabs>
            <w:rPr>
              <w:rFonts w:asciiTheme="minorHAnsi" w:eastAsiaTheme="minorEastAsia" w:hAnsiTheme="minorHAnsi" w:cstheme="minorBidi"/>
              <w:noProof/>
              <w:sz w:val="22"/>
              <w:szCs w:val="22"/>
            </w:rPr>
          </w:pPr>
          <w:hyperlink w:anchor="_Toc450806333" w:history="1">
            <w:r w:rsidRPr="006F57D2">
              <w:rPr>
                <w:rStyle w:val="Hyperlink"/>
                <w:noProof/>
              </w:rPr>
              <w:t>3</w:t>
            </w:r>
            <w:r>
              <w:rPr>
                <w:rFonts w:asciiTheme="minorHAnsi" w:eastAsiaTheme="minorEastAsia" w:hAnsiTheme="minorHAnsi" w:cstheme="minorBidi"/>
                <w:noProof/>
                <w:sz w:val="22"/>
                <w:szCs w:val="22"/>
              </w:rPr>
              <w:tab/>
            </w:r>
            <w:r w:rsidRPr="006F57D2">
              <w:rPr>
                <w:rStyle w:val="Hyperlink"/>
                <w:noProof/>
              </w:rPr>
              <w:t>Description of the 16 April, 2011 Mid-Atlantic Frontal Storm and the Embedded Raleigh Tornado</w:t>
            </w:r>
            <w:r>
              <w:rPr>
                <w:noProof/>
                <w:webHidden/>
              </w:rPr>
              <w:tab/>
            </w:r>
            <w:r>
              <w:rPr>
                <w:noProof/>
                <w:webHidden/>
              </w:rPr>
              <w:fldChar w:fldCharType="begin"/>
            </w:r>
            <w:r>
              <w:rPr>
                <w:noProof/>
                <w:webHidden/>
              </w:rPr>
              <w:instrText xml:space="preserve"> PAGEREF _Toc450806333 \h </w:instrText>
            </w:r>
            <w:r>
              <w:rPr>
                <w:noProof/>
                <w:webHidden/>
              </w:rPr>
            </w:r>
            <w:r>
              <w:rPr>
                <w:noProof/>
                <w:webHidden/>
              </w:rPr>
              <w:fldChar w:fldCharType="separate"/>
            </w:r>
            <w:r>
              <w:rPr>
                <w:noProof/>
                <w:webHidden/>
              </w:rPr>
              <w:t>18</w:t>
            </w:r>
            <w:r>
              <w:rPr>
                <w:noProof/>
                <w:webHidden/>
              </w:rPr>
              <w:fldChar w:fldCharType="end"/>
            </w:r>
          </w:hyperlink>
        </w:p>
        <w:p w14:paraId="7B83AFFE" w14:textId="77777777" w:rsidR="00F05B10" w:rsidRDefault="00F05B10">
          <w:pPr>
            <w:pStyle w:val="TOC1"/>
            <w:tabs>
              <w:tab w:val="left" w:pos="1100"/>
              <w:tab w:val="right" w:leader="dot" w:pos="9350"/>
            </w:tabs>
            <w:rPr>
              <w:rFonts w:asciiTheme="minorHAnsi" w:eastAsiaTheme="minorEastAsia" w:hAnsiTheme="minorHAnsi" w:cstheme="minorBidi"/>
              <w:noProof/>
              <w:sz w:val="22"/>
              <w:szCs w:val="22"/>
            </w:rPr>
          </w:pPr>
          <w:hyperlink w:anchor="_Toc450806334" w:history="1">
            <w:r w:rsidRPr="006F57D2">
              <w:rPr>
                <w:rStyle w:val="Hyperlink"/>
                <w:noProof/>
              </w:rPr>
              <w:t>4</w:t>
            </w:r>
            <w:r>
              <w:rPr>
                <w:rFonts w:asciiTheme="minorHAnsi" w:eastAsiaTheme="minorEastAsia" w:hAnsiTheme="minorHAnsi" w:cstheme="minorBidi"/>
                <w:noProof/>
                <w:sz w:val="22"/>
                <w:szCs w:val="22"/>
              </w:rPr>
              <w:tab/>
            </w:r>
            <w:r w:rsidRPr="006F57D2">
              <w:rPr>
                <w:rStyle w:val="Hyperlink"/>
                <w:noProof/>
              </w:rPr>
              <w:t>Numerical code</w:t>
            </w:r>
            <w:r>
              <w:rPr>
                <w:noProof/>
                <w:webHidden/>
              </w:rPr>
              <w:tab/>
            </w:r>
            <w:r>
              <w:rPr>
                <w:noProof/>
                <w:webHidden/>
              </w:rPr>
              <w:fldChar w:fldCharType="begin"/>
            </w:r>
            <w:r>
              <w:rPr>
                <w:noProof/>
                <w:webHidden/>
              </w:rPr>
              <w:instrText xml:space="preserve"> PAGEREF _Toc450806334 \h </w:instrText>
            </w:r>
            <w:r>
              <w:rPr>
                <w:noProof/>
                <w:webHidden/>
              </w:rPr>
            </w:r>
            <w:r>
              <w:rPr>
                <w:noProof/>
                <w:webHidden/>
              </w:rPr>
              <w:fldChar w:fldCharType="separate"/>
            </w:r>
            <w:r>
              <w:rPr>
                <w:noProof/>
                <w:webHidden/>
              </w:rPr>
              <w:t>20</w:t>
            </w:r>
            <w:r>
              <w:rPr>
                <w:noProof/>
                <w:webHidden/>
              </w:rPr>
              <w:fldChar w:fldCharType="end"/>
            </w:r>
          </w:hyperlink>
        </w:p>
        <w:p w14:paraId="06039ADD"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35" w:history="1">
            <w:r w:rsidRPr="006F57D2">
              <w:rPr>
                <w:rStyle w:val="Hyperlink"/>
                <w:noProof/>
                <w:lang w:val="fr-FR"/>
              </w:rPr>
              <w:t>4.1</w:t>
            </w:r>
            <w:r>
              <w:rPr>
                <w:rFonts w:asciiTheme="minorHAnsi" w:eastAsiaTheme="minorEastAsia" w:hAnsiTheme="minorHAnsi" w:cstheme="minorBidi"/>
                <w:noProof/>
                <w:sz w:val="22"/>
                <w:szCs w:val="22"/>
              </w:rPr>
              <w:tab/>
            </w:r>
            <w:r w:rsidRPr="006F57D2">
              <w:rPr>
                <w:rStyle w:val="Hyperlink"/>
                <w:noProof/>
                <w:lang w:val="fr-FR"/>
              </w:rPr>
              <w:t>Initial conditions</w:t>
            </w:r>
            <w:r>
              <w:rPr>
                <w:noProof/>
                <w:webHidden/>
              </w:rPr>
              <w:tab/>
            </w:r>
            <w:r>
              <w:rPr>
                <w:noProof/>
                <w:webHidden/>
              </w:rPr>
              <w:fldChar w:fldCharType="begin"/>
            </w:r>
            <w:r>
              <w:rPr>
                <w:noProof/>
                <w:webHidden/>
              </w:rPr>
              <w:instrText xml:space="preserve"> PAGEREF _Toc450806335 \h </w:instrText>
            </w:r>
            <w:r>
              <w:rPr>
                <w:noProof/>
                <w:webHidden/>
              </w:rPr>
            </w:r>
            <w:r>
              <w:rPr>
                <w:noProof/>
                <w:webHidden/>
              </w:rPr>
              <w:fldChar w:fldCharType="separate"/>
            </w:r>
            <w:r>
              <w:rPr>
                <w:noProof/>
                <w:webHidden/>
              </w:rPr>
              <w:t>21</w:t>
            </w:r>
            <w:r>
              <w:rPr>
                <w:noProof/>
                <w:webHidden/>
              </w:rPr>
              <w:fldChar w:fldCharType="end"/>
            </w:r>
          </w:hyperlink>
        </w:p>
        <w:p w14:paraId="5358BFDD"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36" w:history="1">
            <w:r w:rsidRPr="006F57D2">
              <w:rPr>
                <w:rStyle w:val="Hyperlink"/>
                <w:noProof/>
              </w:rPr>
              <w:t>4.2</w:t>
            </w:r>
            <w:r>
              <w:rPr>
                <w:rFonts w:asciiTheme="minorHAnsi" w:eastAsiaTheme="minorEastAsia" w:hAnsiTheme="minorHAnsi" w:cstheme="minorBidi"/>
                <w:noProof/>
                <w:sz w:val="22"/>
                <w:szCs w:val="22"/>
              </w:rPr>
              <w:tab/>
            </w:r>
            <w:r w:rsidRPr="006F57D2">
              <w:rPr>
                <w:rStyle w:val="Hyperlink"/>
                <w:noProof/>
              </w:rPr>
              <w:t>Pre-processing</w:t>
            </w:r>
            <w:r>
              <w:rPr>
                <w:noProof/>
                <w:webHidden/>
              </w:rPr>
              <w:tab/>
            </w:r>
            <w:r>
              <w:rPr>
                <w:noProof/>
                <w:webHidden/>
              </w:rPr>
              <w:fldChar w:fldCharType="begin"/>
            </w:r>
            <w:r>
              <w:rPr>
                <w:noProof/>
                <w:webHidden/>
              </w:rPr>
              <w:instrText xml:space="preserve"> PAGEREF _Toc450806336 \h </w:instrText>
            </w:r>
            <w:r>
              <w:rPr>
                <w:noProof/>
                <w:webHidden/>
              </w:rPr>
            </w:r>
            <w:r>
              <w:rPr>
                <w:noProof/>
                <w:webHidden/>
              </w:rPr>
              <w:fldChar w:fldCharType="separate"/>
            </w:r>
            <w:r>
              <w:rPr>
                <w:noProof/>
                <w:webHidden/>
              </w:rPr>
              <w:t>27</w:t>
            </w:r>
            <w:r>
              <w:rPr>
                <w:noProof/>
                <w:webHidden/>
              </w:rPr>
              <w:fldChar w:fldCharType="end"/>
            </w:r>
          </w:hyperlink>
        </w:p>
        <w:p w14:paraId="0EC5683D" w14:textId="77777777" w:rsidR="00F05B10" w:rsidRDefault="00F05B10">
          <w:pPr>
            <w:pStyle w:val="TOC3"/>
            <w:tabs>
              <w:tab w:val="left" w:pos="1760"/>
              <w:tab w:val="right" w:leader="dot" w:pos="9350"/>
            </w:tabs>
            <w:rPr>
              <w:rFonts w:asciiTheme="minorHAnsi" w:eastAsiaTheme="minorEastAsia" w:hAnsiTheme="minorHAnsi" w:cstheme="minorBidi"/>
              <w:noProof/>
              <w:sz w:val="22"/>
              <w:szCs w:val="22"/>
            </w:rPr>
          </w:pPr>
          <w:hyperlink w:anchor="_Toc450806337" w:history="1">
            <w:r w:rsidRPr="006F57D2">
              <w:rPr>
                <w:rStyle w:val="Hyperlink"/>
                <w:noProof/>
              </w:rPr>
              <w:t>4.2.1</w:t>
            </w:r>
            <w:r>
              <w:rPr>
                <w:rFonts w:asciiTheme="minorHAnsi" w:eastAsiaTheme="minorEastAsia" w:hAnsiTheme="minorHAnsi" w:cstheme="minorBidi"/>
                <w:noProof/>
                <w:sz w:val="22"/>
                <w:szCs w:val="22"/>
              </w:rPr>
              <w:tab/>
            </w:r>
            <w:r w:rsidRPr="006F57D2">
              <w:rPr>
                <w:rStyle w:val="Hyperlink"/>
                <w:noProof/>
              </w:rPr>
              <w:t>Reduction of the domain</w:t>
            </w:r>
            <w:r>
              <w:rPr>
                <w:noProof/>
                <w:webHidden/>
              </w:rPr>
              <w:tab/>
            </w:r>
            <w:r>
              <w:rPr>
                <w:noProof/>
                <w:webHidden/>
              </w:rPr>
              <w:fldChar w:fldCharType="begin"/>
            </w:r>
            <w:r>
              <w:rPr>
                <w:noProof/>
                <w:webHidden/>
              </w:rPr>
              <w:instrText xml:space="preserve"> PAGEREF _Toc450806337 \h </w:instrText>
            </w:r>
            <w:r>
              <w:rPr>
                <w:noProof/>
                <w:webHidden/>
              </w:rPr>
            </w:r>
            <w:r>
              <w:rPr>
                <w:noProof/>
                <w:webHidden/>
              </w:rPr>
              <w:fldChar w:fldCharType="separate"/>
            </w:r>
            <w:r>
              <w:rPr>
                <w:noProof/>
                <w:webHidden/>
              </w:rPr>
              <w:t>27</w:t>
            </w:r>
            <w:r>
              <w:rPr>
                <w:noProof/>
                <w:webHidden/>
              </w:rPr>
              <w:fldChar w:fldCharType="end"/>
            </w:r>
          </w:hyperlink>
        </w:p>
        <w:p w14:paraId="463CB5AA" w14:textId="77777777" w:rsidR="00F05B10" w:rsidRDefault="00F05B10">
          <w:pPr>
            <w:pStyle w:val="TOC3"/>
            <w:tabs>
              <w:tab w:val="left" w:pos="1760"/>
              <w:tab w:val="right" w:leader="dot" w:pos="9350"/>
            </w:tabs>
            <w:rPr>
              <w:rFonts w:asciiTheme="minorHAnsi" w:eastAsiaTheme="minorEastAsia" w:hAnsiTheme="minorHAnsi" w:cstheme="minorBidi"/>
              <w:noProof/>
              <w:sz w:val="22"/>
              <w:szCs w:val="22"/>
            </w:rPr>
          </w:pPr>
          <w:hyperlink w:anchor="_Toc450806338" w:history="1">
            <w:r w:rsidRPr="006F57D2">
              <w:rPr>
                <w:rStyle w:val="Hyperlink"/>
                <w:noProof/>
              </w:rPr>
              <w:t>4.2.2</w:t>
            </w:r>
            <w:r>
              <w:rPr>
                <w:rFonts w:asciiTheme="minorHAnsi" w:eastAsiaTheme="minorEastAsia" w:hAnsiTheme="minorHAnsi" w:cstheme="minorBidi"/>
                <w:noProof/>
                <w:sz w:val="22"/>
                <w:szCs w:val="22"/>
              </w:rPr>
              <w:tab/>
            </w:r>
            <w:r w:rsidRPr="006F57D2">
              <w:rPr>
                <w:rStyle w:val="Hyperlink"/>
                <w:noProof/>
              </w:rPr>
              <w:t>Initialization</w:t>
            </w:r>
            <w:r>
              <w:rPr>
                <w:noProof/>
                <w:webHidden/>
              </w:rPr>
              <w:tab/>
            </w:r>
            <w:r>
              <w:rPr>
                <w:noProof/>
                <w:webHidden/>
              </w:rPr>
              <w:fldChar w:fldCharType="begin"/>
            </w:r>
            <w:r>
              <w:rPr>
                <w:noProof/>
                <w:webHidden/>
              </w:rPr>
              <w:instrText xml:space="preserve"> PAGEREF _Toc450806338 \h </w:instrText>
            </w:r>
            <w:r>
              <w:rPr>
                <w:noProof/>
                <w:webHidden/>
              </w:rPr>
            </w:r>
            <w:r>
              <w:rPr>
                <w:noProof/>
                <w:webHidden/>
              </w:rPr>
              <w:fldChar w:fldCharType="separate"/>
            </w:r>
            <w:r>
              <w:rPr>
                <w:noProof/>
                <w:webHidden/>
              </w:rPr>
              <w:t>28</w:t>
            </w:r>
            <w:r>
              <w:rPr>
                <w:noProof/>
                <w:webHidden/>
              </w:rPr>
              <w:fldChar w:fldCharType="end"/>
            </w:r>
          </w:hyperlink>
        </w:p>
        <w:p w14:paraId="22121BDE"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39" w:history="1">
            <w:r w:rsidRPr="006F57D2">
              <w:rPr>
                <w:rStyle w:val="Hyperlink"/>
                <w:noProof/>
              </w:rPr>
              <w:t>4.3</w:t>
            </w:r>
            <w:r>
              <w:rPr>
                <w:rFonts w:asciiTheme="minorHAnsi" w:eastAsiaTheme="minorEastAsia" w:hAnsiTheme="minorHAnsi" w:cstheme="minorBidi"/>
                <w:noProof/>
                <w:sz w:val="22"/>
                <w:szCs w:val="22"/>
              </w:rPr>
              <w:tab/>
            </w:r>
            <w:r w:rsidRPr="006F57D2">
              <w:rPr>
                <w:rStyle w:val="Hyperlink"/>
                <w:noProof/>
              </w:rPr>
              <w:t>Post-processing</w:t>
            </w:r>
            <w:r>
              <w:rPr>
                <w:noProof/>
                <w:webHidden/>
              </w:rPr>
              <w:tab/>
            </w:r>
            <w:r>
              <w:rPr>
                <w:noProof/>
                <w:webHidden/>
              </w:rPr>
              <w:fldChar w:fldCharType="begin"/>
            </w:r>
            <w:r>
              <w:rPr>
                <w:noProof/>
                <w:webHidden/>
              </w:rPr>
              <w:instrText xml:space="preserve"> PAGEREF _Toc450806339 \h </w:instrText>
            </w:r>
            <w:r>
              <w:rPr>
                <w:noProof/>
                <w:webHidden/>
              </w:rPr>
            </w:r>
            <w:r>
              <w:rPr>
                <w:noProof/>
                <w:webHidden/>
              </w:rPr>
              <w:fldChar w:fldCharType="separate"/>
            </w:r>
            <w:r>
              <w:rPr>
                <w:noProof/>
                <w:webHidden/>
              </w:rPr>
              <w:t>36</w:t>
            </w:r>
            <w:r>
              <w:rPr>
                <w:noProof/>
                <w:webHidden/>
              </w:rPr>
              <w:fldChar w:fldCharType="end"/>
            </w:r>
          </w:hyperlink>
        </w:p>
        <w:p w14:paraId="2BC3D6B6" w14:textId="77777777" w:rsidR="00F05B10" w:rsidRDefault="00F05B10">
          <w:pPr>
            <w:pStyle w:val="TOC1"/>
            <w:tabs>
              <w:tab w:val="left" w:pos="1100"/>
              <w:tab w:val="right" w:leader="dot" w:pos="9350"/>
            </w:tabs>
            <w:rPr>
              <w:rFonts w:asciiTheme="minorHAnsi" w:eastAsiaTheme="minorEastAsia" w:hAnsiTheme="minorHAnsi" w:cstheme="minorBidi"/>
              <w:noProof/>
              <w:sz w:val="22"/>
              <w:szCs w:val="22"/>
            </w:rPr>
          </w:pPr>
          <w:hyperlink w:anchor="_Toc450806340" w:history="1">
            <w:r w:rsidRPr="006F57D2">
              <w:rPr>
                <w:rStyle w:val="Hyperlink"/>
                <w:noProof/>
              </w:rPr>
              <w:t>5</w:t>
            </w:r>
            <w:r>
              <w:rPr>
                <w:rFonts w:asciiTheme="minorHAnsi" w:eastAsiaTheme="minorEastAsia" w:hAnsiTheme="minorHAnsi" w:cstheme="minorBidi"/>
                <w:noProof/>
                <w:sz w:val="22"/>
                <w:szCs w:val="22"/>
              </w:rPr>
              <w:tab/>
            </w:r>
            <w:r w:rsidRPr="006F57D2">
              <w:rPr>
                <w:rStyle w:val="Hyperlink"/>
                <w:noProof/>
              </w:rPr>
              <w:t>Results of the simulations</w:t>
            </w:r>
            <w:r>
              <w:rPr>
                <w:noProof/>
                <w:webHidden/>
              </w:rPr>
              <w:tab/>
            </w:r>
            <w:r>
              <w:rPr>
                <w:noProof/>
                <w:webHidden/>
              </w:rPr>
              <w:fldChar w:fldCharType="begin"/>
            </w:r>
            <w:r>
              <w:rPr>
                <w:noProof/>
                <w:webHidden/>
              </w:rPr>
              <w:instrText xml:space="preserve"> PAGEREF _Toc450806340 \h </w:instrText>
            </w:r>
            <w:r>
              <w:rPr>
                <w:noProof/>
                <w:webHidden/>
              </w:rPr>
            </w:r>
            <w:r>
              <w:rPr>
                <w:noProof/>
                <w:webHidden/>
              </w:rPr>
              <w:fldChar w:fldCharType="separate"/>
            </w:r>
            <w:r>
              <w:rPr>
                <w:noProof/>
                <w:webHidden/>
              </w:rPr>
              <w:t>40</w:t>
            </w:r>
            <w:r>
              <w:rPr>
                <w:noProof/>
                <w:webHidden/>
              </w:rPr>
              <w:fldChar w:fldCharType="end"/>
            </w:r>
          </w:hyperlink>
        </w:p>
        <w:p w14:paraId="1310CD66"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41" w:history="1">
            <w:r w:rsidRPr="006F57D2">
              <w:rPr>
                <w:rStyle w:val="Hyperlink"/>
                <w:noProof/>
              </w:rPr>
              <w:t>5.1</w:t>
            </w:r>
            <w:r>
              <w:rPr>
                <w:rFonts w:asciiTheme="minorHAnsi" w:eastAsiaTheme="minorEastAsia" w:hAnsiTheme="minorHAnsi" w:cstheme="minorBidi"/>
                <w:noProof/>
                <w:sz w:val="22"/>
                <w:szCs w:val="22"/>
              </w:rPr>
              <w:tab/>
            </w:r>
            <w:r w:rsidRPr="006F57D2">
              <w:rPr>
                <w:rStyle w:val="Hyperlink"/>
                <w:noProof/>
              </w:rPr>
              <w:t>Domain size importance</w:t>
            </w:r>
            <w:r>
              <w:rPr>
                <w:noProof/>
                <w:webHidden/>
              </w:rPr>
              <w:tab/>
            </w:r>
            <w:r>
              <w:rPr>
                <w:noProof/>
                <w:webHidden/>
              </w:rPr>
              <w:fldChar w:fldCharType="begin"/>
            </w:r>
            <w:r>
              <w:rPr>
                <w:noProof/>
                <w:webHidden/>
              </w:rPr>
              <w:instrText xml:space="preserve"> PAGEREF _Toc450806341 \h </w:instrText>
            </w:r>
            <w:r>
              <w:rPr>
                <w:noProof/>
                <w:webHidden/>
              </w:rPr>
            </w:r>
            <w:r>
              <w:rPr>
                <w:noProof/>
                <w:webHidden/>
              </w:rPr>
              <w:fldChar w:fldCharType="separate"/>
            </w:r>
            <w:r>
              <w:rPr>
                <w:noProof/>
                <w:webHidden/>
              </w:rPr>
              <w:t>41</w:t>
            </w:r>
            <w:r>
              <w:rPr>
                <w:noProof/>
                <w:webHidden/>
              </w:rPr>
              <w:fldChar w:fldCharType="end"/>
            </w:r>
          </w:hyperlink>
        </w:p>
        <w:p w14:paraId="06A48E43" w14:textId="77777777" w:rsidR="00F05B10" w:rsidRDefault="00F05B10">
          <w:pPr>
            <w:pStyle w:val="TOC2"/>
            <w:tabs>
              <w:tab w:val="left" w:pos="1540"/>
              <w:tab w:val="right" w:leader="dot" w:pos="9350"/>
            </w:tabs>
            <w:rPr>
              <w:rFonts w:asciiTheme="minorHAnsi" w:eastAsiaTheme="minorEastAsia" w:hAnsiTheme="minorHAnsi" w:cstheme="minorBidi"/>
              <w:noProof/>
              <w:sz w:val="22"/>
              <w:szCs w:val="22"/>
            </w:rPr>
          </w:pPr>
          <w:hyperlink w:anchor="_Toc450806342" w:history="1">
            <w:r w:rsidRPr="006F57D2">
              <w:rPr>
                <w:rStyle w:val="Hyperlink"/>
                <w:noProof/>
              </w:rPr>
              <w:t>5.2</w:t>
            </w:r>
            <w:r>
              <w:rPr>
                <w:rFonts w:asciiTheme="minorHAnsi" w:eastAsiaTheme="minorEastAsia" w:hAnsiTheme="minorHAnsi" w:cstheme="minorBidi"/>
                <w:noProof/>
                <w:sz w:val="22"/>
                <w:szCs w:val="22"/>
              </w:rPr>
              <w:tab/>
            </w:r>
            <w:r w:rsidRPr="006F57D2">
              <w:rPr>
                <w:rStyle w:val="Hyperlink"/>
                <w:noProof/>
              </w:rPr>
              <w:t>General results</w:t>
            </w:r>
            <w:r>
              <w:rPr>
                <w:noProof/>
                <w:webHidden/>
              </w:rPr>
              <w:tab/>
            </w:r>
            <w:r>
              <w:rPr>
                <w:noProof/>
                <w:webHidden/>
              </w:rPr>
              <w:fldChar w:fldCharType="begin"/>
            </w:r>
            <w:r>
              <w:rPr>
                <w:noProof/>
                <w:webHidden/>
              </w:rPr>
              <w:instrText xml:space="preserve"> PAGEREF _Toc450806342 \h </w:instrText>
            </w:r>
            <w:r>
              <w:rPr>
                <w:noProof/>
                <w:webHidden/>
              </w:rPr>
            </w:r>
            <w:r>
              <w:rPr>
                <w:noProof/>
                <w:webHidden/>
              </w:rPr>
              <w:fldChar w:fldCharType="separate"/>
            </w:r>
            <w:r>
              <w:rPr>
                <w:noProof/>
                <w:webHidden/>
              </w:rPr>
              <w:t>46</w:t>
            </w:r>
            <w:r>
              <w:rPr>
                <w:noProof/>
                <w:webHidden/>
              </w:rPr>
              <w:fldChar w:fldCharType="end"/>
            </w:r>
          </w:hyperlink>
        </w:p>
        <w:p w14:paraId="71F24966" w14:textId="77777777" w:rsidR="00F05B10" w:rsidRDefault="00F05B10">
          <w:pPr>
            <w:pStyle w:val="TOC3"/>
            <w:tabs>
              <w:tab w:val="left" w:pos="1760"/>
              <w:tab w:val="right" w:leader="dot" w:pos="9350"/>
            </w:tabs>
            <w:rPr>
              <w:rFonts w:asciiTheme="minorHAnsi" w:eastAsiaTheme="minorEastAsia" w:hAnsiTheme="minorHAnsi" w:cstheme="minorBidi"/>
              <w:noProof/>
              <w:sz w:val="22"/>
              <w:szCs w:val="22"/>
            </w:rPr>
          </w:pPr>
          <w:hyperlink w:anchor="_Toc450806343" w:history="1">
            <w:r w:rsidRPr="006F57D2">
              <w:rPr>
                <w:rStyle w:val="Hyperlink"/>
                <w:noProof/>
              </w:rPr>
              <w:t>5.2.1</w:t>
            </w:r>
            <w:r>
              <w:rPr>
                <w:rFonts w:asciiTheme="minorHAnsi" w:eastAsiaTheme="minorEastAsia" w:hAnsiTheme="minorHAnsi" w:cstheme="minorBidi"/>
                <w:noProof/>
                <w:sz w:val="22"/>
                <w:szCs w:val="22"/>
              </w:rPr>
              <w:tab/>
            </w:r>
            <w:r w:rsidRPr="006F57D2">
              <w:rPr>
                <w:rStyle w:val="Hyperlink"/>
                <w:noProof/>
              </w:rPr>
              <w:t>Pressure</w:t>
            </w:r>
            <w:r>
              <w:rPr>
                <w:noProof/>
                <w:webHidden/>
              </w:rPr>
              <w:tab/>
            </w:r>
            <w:r>
              <w:rPr>
                <w:noProof/>
                <w:webHidden/>
              </w:rPr>
              <w:fldChar w:fldCharType="begin"/>
            </w:r>
            <w:r>
              <w:rPr>
                <w:noProof/>
                <w:webHidden/>
              </w:rPr>
              <w:instrText xml:space="preserve"> PAGEREF _Toc450806343 \h </w:instrText>
            </w:r>
            <w:r>
              <w:rPr>
                <w:noProof/>
                <w:webHidden/>
              </w:rPr>
            </w:r>
            <w:r>
              <w:rPr>
                <w:noProof/>
                <w:webHidden/>
              </w:rPr>
              <w:fldChar w:fldCharType="separate"/>
            </w:r>
            <w:r>
              <w:rPr>
                <w:noProof/>
                <w:webHidden/>
              </w:rPr>
              <w:t>46</w:t>
            </w:r>
            <w:r>
              <w:rPr>
                <w:noProof/>
                <w:webHidden/>
              </w:rPr>
              <w:fldChar w:fldCharType="end"/>
            </w:r>
          </w:hyperlink>
        </w:p>
        <w:p w14:paraId="76F6BC92" w14:textId="77777777" w:rsidR="00F05B10" w:rsidRDefault="00F05B10">
          <w:pPr>
            <w:pStyle w:val="TOC3"/>
            <w:tabs>
              <w:tab w:val="left" w:pos="1760"/>
              <w:tab w:val="right" w:leader="dot" w:pos="9350"/>
            </w:tabs>
            <w:rPr>
              <w:rFonts w:asciiTheme="minorHAnsi" w:eastAsiaTheme="minorEastAsia" w:hAnsiTheme="minorHAnsi" w:cstheme="minorBidi"/>
              <w:noProof/>
              <w:sz w:val="22"/>
              <w:szCs w:val="22"/>
            </w:rPr>
          </w:pPr>
          <w:hyperlink w:anchor="_Toc450806344" w:history="1">
            <w:r w:rsidRPr="006F57D2">
              <w:rPr>
                <w:rStyle w:val="Hyperlink"/>
                <w:noProof/>
              </w:rPr>
              <w:t>5.2.1</w:t>
            </w:r>
            <w:r>
              <w:rPr>
                <w:rFonts w:asciiTheme="minorHAnsi" w:eastAsiaTheme="minorEastAsia" w:hAnsiTheme="minorHAnsi" w:cstheme="minorBidi"/>
                <w:noProof/>
                <w:sz w:val="22"/>
                <w:szCs w:val="22"/>
              </w:rPr>
              <w:tab/>
            </w:r>
            <w:r w:rsidRPr="006F57D2">
              <w:rPr>
                <w:rStyle w:val="Hyperlink"/>
                <w:noProof/>
              </w:rPr>
              <w:t>Vertical Velocity Behavior</w:t>
            </w:r>
            <w:r>
              <w:rPr>
                <w:noProof/>
                <w:webHidden/>
              </w:rPr>
              <w:tab/>
            </w:r>
            <w:r>
              <w:rPr>
                <w:noProof/>
                <w:webHidden/>
              </w:rPr>
              <w:fldChar w:fldCharType="begin"/>
            </w:r>
            <w:r>
              <w:rPr>
                <w:noProof/>
                <w:webHidden/>
              </w:rPr>
              <w:instrText xml:space="preserve"> PAGEREF _Toc450806344 \h </w:instrText>
            </w:r>
            <w:r>
              <w:rPr>
                <w:noProof/>
                <w:webHidden/>
              </w:rPr>
            </w:r>
            <w:r>
              <w:rPr>
                <w:noProof/>
                <w:webHidden/>
              </w:rPr>
              <w:fldChar w:fldCharType="separate"/>
            </w:r>
            <w:r>
              <w:rPr>
                <w:noProof/>
                <w:webHidden/>
              </w:rPr>
              <w:t>60</w:t>
            </w:r>
            <w:r>
              <w:rPr>
                <w:noProof/>
                <w:webHidden/>
              </w:rPr>
              <w:fldChar w:fldCharType="end"/>
            </w:r>
          </w:hyperlink>
        </w:p>
        <w:p w14:paraId="72AD2A3E" w14:textId="77777777" w:rsidR="00F05B10" w:rsidRDefault="00F05B10">
          <w:pPr>
            <w:pStyle w:val="TOC3"/>
            <w:tabs>
              <w:tab w:val="left" w:pos="1760"/>
              <w:tab w:val="right" w:leader="dot" w:pos="9350"/>
            </w:tabs>
            <w:rPr>
              <w:rFonts w:asciiTheme="minorHAnsi" w:eastAsiaTheme="minorEastAsia" w:hAnsiTheme="minorHAnsi" w:cstheme="minorBidi"/>
              <w:noProof/>
              <w:sz w:val="22"/>
              <w:szCs w:val="22"/>
            </w:rPr>
          </w:pPr>
          <w:hyperlink w:anchor="_Toc450806345" w:history="1">
            <w:r w:rsidRPr="006F57D2">
              <w:rPr>
                <w:rStyle w:val="Hyperlink"/>
                <w:noProof/>
              </w:rPr>
              <w:t>5.2.2</w:t>
            </w:r>
            <w:r>
              <w:rPr>
                <w:rFonts w:asciiTheme="minorHAnsi" w:eastAsiaTheme="minorEastAsia" w:hAnsiTheme="minorHAnsi" w:cstheme="minorBidi"/>
                <w:noProof/>
                <w:sz w:val="22"/>
                <w:szCs w:val="22"/>
              </w:rPr>
              <w:tab/>
            </w:r>
            <w:r w:rsidRPr="006F57D2">
              <w:rPr>
                <w:rStyle w:val="Hyperlink"/>
                <w:noProof/>
              </w:rPr>
              <w:t>Vorticity</w:t>
            </w:r>
            <w:r>
              <w:rPr>
                <w:noProof/>
                <w:webHidden/>
              </w:rPr>
              <w:tab/>
            </w:r>
            <w:r>
              <w:rPr>
                <w:noProof/>
                <w:webHidden/>
              </w:rPr>
              <w:fldChar w:fldCharType="begin"/>
            </w:r>
            <w:r>
              <w:rPr>
                <w:noProof/>
                <w:webHidden/>
              </w:rPr>
              <w:instrText xml:space="preserve"> PAGEREF _Toc450806345 \h </w:instrText>
            </w:r>
            <w:r>
              <w:rPr>
                <w:noProof/>
                <w:webHidden/>
              </w:rPr>
            </w:r>
            <w:r>
              <w:rPr>
                <w:noProof/>
                <w:webHidden/>
              </w:rPr>
              <w:fldChar w:fldCharType="separate"/>
            </w:r>
            <w:r>
              <w:rPr>
                <w:noProof/>
                <w:webHidden/>
              </w:rPr>
              <w:t>66</w:t>
            </w:r>
            <w:r>
              <w:rPr>
                <w:noProof/>
                <w:webHidden/>
              </w:rPr>
              <w:fldChar w:fldCharType="end"/>
            </w:r>
          </w:hyperlink>
        </w:p>
        <w:p w14:paraId="783A7A71" w14:textId="77777777" w:rsidR="00F05B10" w:rsidRDefault="00F05B10">
          <w:pPr>
            <w:pStyle w:val="TOC3"/>
            <w:tabs>
              <w:tab w:val="left" w:pos="1760"/>
              <w:tab w:val="right" w:leader="dot" w:pos="9350"/>
            </w:tabs>
            <w:rPr>
              <w:rFonts w:asciiTheme="minorHAnsi" w:eastAsiaTheme="minorEastAsia" w:hAnsiTheme="minorHAnsi" w:cstheme="minorBidi"/>
              <w:noProof/>
              <w:sz w:val="22"/>
              <w:szCs w:val="22"/>
            </w:rPr>
          </w:pPr>
          <w:hyperlink w:anchor="_Toc450806346" w:history="1">
            <w:r w:rsidRPr="006F57D2">
              <w:rPr>
                <w:rStyle w:val="Hyperlink"/>
                <w:noProof/>
              </w:rPr>
              <w:t>5.2.3</w:t>
            </w:r>
            <w:r>
              <w:rPr>
                <w:rFonts w:asciiTheme="minorHAnsi" w:eastAsiaTheme="minorEastAsia" w:hAnsiTheme="minorHAnsi" w:cstheme="minorBidi"/>
                <w:noProof/>
                <w:sz w:val="22"/>
                <w:szCs w:val="22"/>
              </w:rPr>
              <w:tab/>
            </w:r>
            <w:r w:rsidRPr="006F57D2">
              <w:rPr>
                <w:rStyle w:val="Hyperlink"/>
                <w:noProof/>
              </w:rPr>
              <w:t>Reynolds stresses</w:t>
            </w:r>
            <w:r>
              <w:rPr>
                <w:noProof/>
                <w:webHidden/>
              </w:rPr>
              <w:tab/>
            </w:r>
            <w:r>
              <w:rPr>
                <w:noProof/>
                <w:webHidden/>
              </w:rPr>
              <w:fldChar w:fldCharType="begin"/>
            </w:r>
            <w:r>
              <w:rPr>
                <w:noProof/>
                <w:webHidden/>
              </w:rPr>
              <w:instrText xml:space="preserve"> PAGEREF _Toc450806346 \h </w:instrText>
            </w:r>
            <w:r>
              <w:rPr>
                <w:noProof/>
                <w:webHidden/>
              </w:rPr>
            </w:r>
            <w:r>
              <w:rPr>
                <w:noProof/>
                <w:webHidden/>
              </w:rPr>
              <w:fldChar w:fldCharType="separate"/>
            </w:r>
            <w:r>
              <w:rPr>
                <w:noProof/>
                <w:webHidden/>
              </w:rPr>
              <w:t>69</w:t>
            </w:r>
            <w:r>
              <w:rPr>
                <w:noProof/>
                <w:webHidden/>
              </w:rPr>
              <w:fldChar w:fldCharType="end"/>
            </w:r>
          </w:hyperlink>
        </w:p>
        <w:p w14:paraId="76782CDF" w14:textId="77777777" w:rsidR="00F05B10" w:rsidRDefault="00F05B10">
          <w:pPr>
            <w:pStyle w:val="TOC1"/>
            <w:tabs>
              <w:tab w:val="left" w:pos="1100"/>
              <w:tab w:val="right" w:leader="dot" w:pos="9350"/>
            </w:tabs>
            <w:rPr>
              <w:rFonts w:asciiTheme="minorHAnsi" w:eastAsiaTheme="minorEastAsia" w:hAnsiTheme="minorHAnsi" w:cstheme="minorBidi"/>
              <w:noProof/>
              <w:sz w:val="22"/>
              <w:szCs w:val="22"/>
            </w:rPr>
          </w:pPr>
          <w:hyperlink w:anchor="_Toc450806347" w:history="1">
            <w:r w:rsidRPr="006F57D2">
              <w:rPr>
                <w:rStyle w:val="Hyperlink"/>
                <w:noProof/>
              </w:rPr>
              <w:t>6</w:t>
            </w:r>
            <w:r>
              <w:rPr>
                <w:rFonts w:asciiTheme="minorHAnsi" w:eastAsiaTheme="minorEastAsia" w:hAnsiTheme="minorHAnsi" w:cstheme="minorBidi"/>
                <w:noProof/>
                <w:sz w:val="22"/>
                <w:szCs w:val="22"/>
              </w:rPr>
              <w:tab/>
            </w:r>
            <w:r w:rsidRPr="006F57D2">
              <w:rPr>
                <w:rStyle w:val="Hyperlink"/>
                <w:noProof/>
              </w:rPr>
              <w:t>References</w:t>
            </w:r>
            <w:r>
              <w:rPr>
                <w:noProof/>
                <w:webHidden/>
              </w:rPr>
              <w:tab/>
            </w:r>
            <w:r>
              <w:rPr>
                <w:noProof/>
                <w:webHidden/>
              </w:rPr>
              <w:fldChar w:fldCharType="begin"/>
            </w:r>
            <w:r>
              <w:rPr>
                <w:noProof/>
                <w:webHidden/>
              </w:rPr>
              <w:instrText xml:space="preserve"> PAGEREF _Toc450806347 \h </w:instrText>
            </w:r>
            <w:r>
              <w:rPr>
                <w:noProof/>
                <w:webHidden/>
              </w:rPr>
            </w:r>
            <w:r>
              <w:rPr>
                <w:noProof/>
                <w:webHidden/>
              </w:rPr>
              <w:fldChar w:fldCharType="separate"/>
            </w:r>
            <w:r>
              <w:rPr>
                <w:noProof/>
                <w:webHidden/>
              </w:rPr>
              <w:t>73</w:t>
            </w:r>
            <w:r>
              <w:rPr>
                <w:noProof/>
                <w:webHidden/>
              </w:rPr>
              <w:fldChar w:fldCharType="end"/>
            </w:r>
          </w:hyperlink>
        </w:p>
        <w:p w14:paraId="04E8512A" w14:textId="77777777" w:rsidR="005D6D35" w:rsidRDefault="005D6D35">
          <w:r>
            <w:rPr>
              <w:b/>
              <w:bCs/>
              <w:noProof/>
            </w:rPr>
            <w:fldChar w:fldCharType="end"/>
          </w:r>
        </w:p>
      </w:sdtContent>
    </w:sdt>
    <w:p w14:paraId="5F7E7686" w14:textId="76F9DA44" w:rsidR="00AE33BA" w:rsidRDefault="00AE33BA">
      <w:pPr>
        <w:spacing w:after="0" w:line="240" w:lineRule="auto"/>
        <w:jc w:val="left"/>
        <w:rPr>
          <w:rFonts w:asciiTheme="minorHAnsi" w:hAnsiTheme="minorHAnsi"/>
        </w:rPr>
      </w:pPr>
    </w:p>
    <w:p w14:paraId="1195CA59" w14:textId="0D0E41AA" w:rsidR="005D6D35" w:rsidRDefault="005D6D35">
      <w:pPr>
        <w:spacing w:after="0" w:line="240" w:lineRule="auto"/>
        <w:jc w:val="left"/>
        <w:rPr>
          <w:rFonts w:asciiTheme="minorHAnsi" w:hAnsiTheme="minorHAnsi"/>
        </w:rPr>
      </w:pPr>
      <w:r>
        <w:br w:type="page"/>
      </w:r>
    </w:p>
    <w:p w14:paraId="13B6F82E" w14:textId="77777777" w:rsidR="00C62F0C" w:rsidRDefault="00C62F0C" w:rsidP="00C62F0C">
      <w:pPr>
        <w:pStyle w:val="TOCHeading"/>
      </w:pPr>
      <w:r>
        <w:lastRenderedPageBreak/>
        <w:t>List of Figures</w:t>
      </w:r>
    </w:p>
    <w:p w14:paraId="6D5BC43A" w14:textId="77777777" w:rsidR="00C62F0C" w:rsidRPr="00C62F0C" w:rsidRDefault="00C62F0C" w:rsidP="00C62F0C"/>
    <w:p w14:paraId="16975B97" w14:textId="77777777" w:rsidR="00F05B10" w:rsidRDefault="00AE33BA">
      <w:pPr>
        <w:pStyle w:val="TableofFigures"/>
        <w:tabs>
          <w:tab w:val="right" w:leader="dot" w:pos="9350"/>
        </w:tabs>
        <w:rPr>
          <w:rFonts w:eastAsiaTheme="minorEastAsia" w:cstheme="minorBidi"/>
          <w:noProof/>
          <w:sz w:val="22"/>
          <w:szCs w:val="22"/>
        </w:rPr>
      </w:pPr>
      <w:r>
        <w:fldChar w:fldCharType="begin"/>
      </w:r>
      <w:r>
        <w:instrText xml:space="preserve"> TOC \h \z \c "Figure" </w:instrText>
      </w:r>
      <w:r>
        <w:fldChar w:fldCharType="separate"/>
      </w:r>
      <w:hyperlink w:anchor="_Toc450806380" w:history="1">
        <w:r w:rsidR="00F05B10" w:rsidRPr="001A249A">
          <w:rPr>
            <w:rStyle w:val="Hyperlink"/>
            <w:noProof/>
          </w:rPr>
          <w:t>Figure 1. Life cycle of an ordinary thunderstorm cell</w:t>
        </w:r>
        <w:r w:rsidR="00F05B10">
          <w:rPr>
            <w:noProof/>
            <w:webHidden/>
          </w:rPr>
          <w:tab/>
        </w:r>
        <w:r w:rsidR="00F05B10">
          <w:rPr>
            <w:noProof/>
            <w:webHidden/>
          </w:rPr>
          <w:fldChar w:fldCharType="begin"/>
        </w:r>
        <w:r w:rsidR="00F05B10">
          <w:rPr>
            <w:noProof/>
            <w:webHidden/>
          </w:rPr>
          <w:instrText xml:space="preserve"> PAGEREF _Toc450806380 \h </w:instrText>
        </w:r>
        <w:r w:rsidR="00F05B10">
          <w:rPr>
            <w:noProof/>
            <w:webHidden/>
          </w:rPr>
        </w:r>
        <w:r w:rsidR="00F05B10">
          <w:rPr>
            <w:noProof/>
            <w:webHidden/>
          </w:rPr>
          <w:fldChar w:fldCharType="separate"/>
        </w:r>
        <w:r w:rsidR="00F05B10">
          <w:rPr>
            <w:noProof/>
            <w:webHidden/>
          </w:rPr>
          <w:t>4</w:t>
        </w:r>
        <w:r w:rsidR="00F05B10">
          <w:rPr>
            <w:noProof/>
            <w:webHidden/>
          </w:rPr>
          <w:fldChar w:fldCharType="end"/>
        </w:r>
      </w:hyperlink>
    </w:p>
    <w:p w14:paraId="47A16AE6" w14:textId="77777777" w:rsidR="00F05B10" w:rsidRDefault="00F05B10">
      <w:pPr>
        <w:pStyle w:val="TableofFigures"/>
        <w:tabs>
          <w:tab w:val="right" w:leader="dot" w:pos="9350"/>
        </w:tabs>
        <w:rPr>
          <w:rFonts w:eastAsiaTheme="minorEastAsia" w:cstheme="minorBidi"/>
          <w:noProof/>
          <w:sz w:val="22"/>
          <w:szCs w:val="22"/>
        </w:rPr>
      </w:pPr>
      <w:hyperlink w:anchor="_Toc450806381" w:history="1">
        <w:r w:rsidRPr="001A249A">
          <w:rPr>
            <w:rStyle w:val="Hyperlink"/>
            <w:noProof/>
          </w:rPr>
          <w:t>Figure 2.   Schematic representation of a supercell thunderstorm, adapted from the conceptual model of Lemon and Doswell (1979).</w:t>
        </w:r>
        <w:r>
          <w:rPr>
            <w:noProof/>
            <w:webHidden/>
          </w:rPr>
          <w:tab/>
        </w:r>
        <w:r>
          <w:rPr>
            <w:noProof/>
            <w:webHidden/>
          </w:rPr>
          <w:fldChar w:fldCharType="begin"/>
        </w:r>
        <w:r>
          <w:rPr>
            <w:noProof/>
            <w:webHidden/>
          </w:rPr>
          <w:instrText xml:space="preserve"> PAGEREF _Toc450806381 \h </w:instrText>
        </w:r>
        <w:r>
          <w:rPr>
            <w:noProof/>
            <w:webHidden/>
          </w:rPr>
        </w:r>
        <w:r>
          <w:rPr>
            <w:noProof/>
            <w:webHidden/>
          </w:rPr>
          <w:fldChar w:fldCharType="separate"/>
        </w:r>
        <w:r>
          <w:rPr>
            <w:noProof/>
            <w:webHidden/>
          </w:rPr>
          <w:t>6</w:t>
        </w:r>
        <w:r>
          <w:rPr>
            <w:noProof/>
            <w:webHidden/>
          </w:rPr>
          <w:fldChar w:fldCharType="end"/>
        </w:r>
      </w:hyperlink>
    </w:p>
    <w:p w14:paraId="168ED87E" w14:textId="77777777" w:rsidR="00F05B10" w:rsidRDefault="00F05B10">
      <w:pPr>
        <w:pStyle w:val="TableofFigures"/>
        <w:tabs>
          <w:tab w:val="right" w:leader="dot" w:pos="9350"/>
        </w:tabs>
        <w:rPr>
          <w:rFonts w:eastAsiaTheme="minorEastAsia" w:cstheme="minorBidi"/>
          <w:noProof/>
          <w:sz w:val="22"/>
          <w:szCs w:val="22"/>
        </w:rPr>
      </w:pPr>
      <w:hyperlink w:anchor="_Toc450806382" w:history="1">
        <w:r w:rsidRPr="001A249A">
          <w:rPr>
            <w:rStyle w:val="Hyperlink"/>
            <w:noProof/>
          </w:rPr>
          <w:t>Figure 3. Schematic of surface conditions common with a supercell thunderstorm adapted from Lemon and Doswell (1979).</w:t>
        </w:r>
        <w:r>
          <w:rPr>
            <w:noProof/>
            <w:webHidden/>
          </w:rPr>
          <w:tab/>
        </w:r>
        <w:r>
          <w:rPr>
            <w:noProof/>
            <w:webHidden/>
          </w:rPr>
          <w:fldChar w:fldCharType="begin"/>
        </w:r>
        <w:r>
          <w:rPr>
            <w:noProof/>
            <w:webHidden/>
          </w:rPr>
          <w:instrText xml:space="preserve"> PAGEREF _Toc450806382 \h </w:instrText>
        </w:r>
        <w:r>
          <w:rPr>
            <w:noProof/>
            <w:webHidden/>
          </w:rPr>
        </w:r>
        <w:r>
          <w:rPr>
            <w:noProof/>
            <w:webHidden/>
          </w:rPr>
          <w:fldChar w:fldCharType="separate"/>
        </w:r>
        <w:r>
          <w:rPr>
            <w:noProof/>
            <w:webHidden/>
          </w:rPr>
          <w:t>7</w:t>
        </w:r>
        <w:r>
          <w:rPr>
            <w:noProof/>
            <w:webHidden/>
          </w:rPr>
          <w:fldChar w:fldCharType="end"/>
        </w:r>
      </w:hyperlink>
    </w:p>
    <w:p w14:paraId="01141293" w14:textId="77777777" w:rsidR="00F05B10" w:rsidRDefault="00F05B10">
      <w:pPr>
        <w:pStyle w:val="TableofFigures"/>
        <w:tabs>
          <w:tab w:val="right" w:leader="dot" w:pos="9350"/>
        </w:tabs>
        <w:rPr>
          <w:rFonts w:eastAsiaTheme="minorEastAsia" w:cstheme="minorBidi"/>
          <w:noProof/>
          <w:sz w:val="22"/>
          <w:szCs w:val="22"/>
        </w:rPr>
      </w:pPr>
      <w:hyperlink w:anchor="_Toc450806383" w:history="1">
        <w:r w:rsidRPr="001A249A">
          <w:rPr>
            <w:rStyle w:val="Hyperlink"/>
            <w:noProof/>
          </w:rPr>
          <w:t>Figure 4. Schematic of inner structure of a supercell thunderstorm</w:t>
        </w:r>
        <w:r>
          <w:rPr>
            <w:noProof/>
            <w:webHidden/>
          </w:rPr>
          <w:tab/>
        </w:r>
        <w:r>
          <w:rPr>
            <w:noProof/>
            <w:webHidden/>
          </w:rPr>
          <w:fldChar w:fldCharType="begin"/>
        </w:r>
        <w:r>
          <w:rPr>
            <w:noProof/>
            <w:webHidden/>
          </w:rPr>
          <w:instrText xml:space="preserve"> PAGEREF _Toc450806383 \h </w:instrText>
        </w:r>
        <w:r>
          <w:rPr>
            <w:noProof/>
            <w:webHidden/>
          </w:rPr>
        </w:r>
        <w:r>
          <w:rPr>
            <w:noProof/>
            <w:webHidden/>
          </w:rPr>
          <w:fldChar w:fldCharType="separate"/>
        </w:r>
        <w:r>
          <w:rPr>
            <w:noProof/>
            <w:webHidden/>
          </w:rPr>
          <w:t>8</w:t>
        </w:r>
        <w:r>
          <w:rPr>
            <w:noProof/>
            <w:webHidden/>
          </w:rPr>
          <w:fldChar w:fldCharType="end"/>
        </w:r>
      </w:hyperlink>
    </w:p>
    <w:p w14:paraId="7A1938BD" w14:textId="77777777" w:rsidR="00F05B10" w:rsidRDefault="00F05B10">
      <w:pPr>
        <w:pStyle w:val="TableofFigures"/>
        <w:tabs>
          <w:tab w:val="right" w:leader="dot" w:pos="9350"/>
        </w:tabs>
        <w:rPr>
          <w:rFonts w:eastAsiaTheme="minorEastAsia" w:cstheme="minorBidi"/>
          <w:noProof/>
          <w:sz w:val="22"/>
          <w:szCs w:val="22"/>
        </w:rPr>
      </w:pPr>
      <w:hyperlink w:anchor="_Toc450806384" w:history="1">
        <w:r w:rsidRPr="001A249A">
          <w:rPr>
            <w:rStyle w:val="Hyperlink"/>
            <w:noProof/>
          </w:rPr>
          <w:t>Figure 5. Sounding and hodograph for Raleigh, N.C., weather event near the time when the outbreak occurred. Plot generated using the operational Numerical Weather Prediction data and reproduced from NOAA’s Rapid Update Cycle web site in real time.</w:t>
        </w:r>
        <w:r>
          <w:rPr>
            <w:noProof/>
            <w:webHidden/>
          </w:rPr>
          <w:tab/>
        </w:r>
        <w:r>
          <w:rPr>
            <w:noProof/>
            <w:webHidden/>
          </w:rPr>
          <w:fldChar w:fldCharType="begin"/>
        </w:r>
        <w:r>
          <w:rPr>
            <w:noProof/>
            <w:webHidden/>
          </w:rPr>
          <w:instrText xml:space="preserve"> PAGEREF _Toc450806384 \h </w:instrText>
        </w:r>
        <w:r>
          <w:rPr>
            <w:noProof/>
            <w:webHidden/>
          </w:rPr>
        </w:r>
        <w:r>
          <w:rPr>
            <w:noProof/>
            <w:webHidden/>
          </w:rPr>
          <w:fldChar w:fldCharType="separate"/>
        </w:r>
        <w:r>
          <w:rPr>
            <w:noProof/>
            <w:webHidden/>
          </w:rPr>
          <w:t>11</w:t>
        </w:r>
        <w:r>
          <w:rPr>
            <w:noProof/>
            <w:webHidden/>
          </w:rPr>
          <w:fldChar w:fldCharType="end"/>
        </w:r>
      </w:hyperlink>
    </w:p>
    <w:p w14:paraId="34A2925D" w14:textId="77777777" w:rsidR="00F05B10" w:rsidRDefault="00F05B10">
      <w:pPr>
        <w:pStyle w:val="TableofFigures"/>
        <w:tabs>
          <w:tab w:val="right" w:leader="dot" w:pos="9350"/>
        </w:tabs>
        <w:rPr>
          <w:rFonts w:eastAsiaTheme="minorEastAsia" w:cstheme="minorBidi"/>
          <w:noProof/>
          <w:sz w:val="22"/>
          <w:szCs w:val="22"/>
        </w:rPr>
      </w:pPr>
      <w:hyperlink w:anchor="_Toc450806385" w:history="1">
        <w:r w:rsidRPr="001A249A">
          <w:rPr>
            <w:rStyle w:val="Hyperlink"/>
            <w:noProof/>
          </w:rPr>
          <w:t>Figure 6. Legend of the wind barb points from Unisys website.</w:t>
        </w:r>
        <w:r>
          <w:rPr>
            <w:noProof/>
            <w:webHidden/>
          </w:rPr>
          <w:tab/>
        </w:r>
        <w:r>
          <w:rPr>
            <w:noProof/>
            <w:webHidden/>
          </w:rPr>
          <w:fldChar w:fldCharType="begin"/>
        </w:r>
        <w:r>
          <w:rPr>
            <w:noProof/>
            <w:webHidden/>
          </w:rPr>
          <w:instrText xml:space="preserve"> PAGEREF _Toc450806385 \h </w:instrText>
        </w:r>
        <w:r>
          <w:rPr>
            <w:noProof/>
            <w:webHidden/>
          </w:rPr>
        </w:r>
        <w:r>
          <w:rPr>
            <w:noProof/>
            <w:webHidden/>
          </w:rPr>
          <w:fldChar w:fldCharType="separate"/>
        </w:r>
        <w:r>
          <w:rPr>
            <w:noProof/>
            <w:webHidden/>
          </w:rPr>
          <w:t>11</w:t>
        </w:r>
        <w:r>
          <w:rPr>
            <w:noProof/>
            <w:webHidden/>
          </w:rPr>
          <w:fldChar w:fldCharType="end"/>
        </w:r>
      </w:hyperlink>
    </w:p>
    <w:p w14:paraId="5BD5C7C9" w14:textId="77777777" w:rsidR="00F05B10" w:rsidRDefault="00F05B10">
      <w:pPr>
        <w:pStyle w:val="TableofFigures"/>
        <w:tabs>
          <w:tab w:val="right" w:leader="dot" w:pos="9350"/>
        </w:tabs>
        <w:rPr>
          <w:rFonts w:eastAsiaTheme="minorEastAsia" w:cstheme="minorBidi"/>
          <w:noProof/>
          <w:sz w:val="22"/>
          <w:szCs w:val="22"/>
        </w:rPr>
      </w:pPr>
      <w:hyperlink w:anchor="_Toc450806386" w:history="1">
        <w:r w:rsidRPr="001A249A">
          <w:rPr>
            <w:rStyle w:val="Hyperlink"/>
            <w:noProof/>
          </w:rPr>
          <w:t>Figure 7. Tornado with multiple suction vortices.</w:t>
        </w:r>
        <w:r>
          <w:rPr>
            <w:noProof/>
            <w:webHidden/>
          </w:rPr>
          <w:tab/>
        </w:r>
        <w:r>
          <w:rPr>
            <w:noProof/>
            <w:webHidden/>
          </w:rPr>
          <w:fldChar w:fldCharType="begin"/>
        </w:r>
        <w:r>
          <w:rPr>
            <w:noProof/>
            <w:webHidden/>
          </w:rPr>
          <w:instrText xml:space="preserve"> PAGEREF _Toc450806386 \h </w:instrText>
        </w:r>
        <w:r>
          <w:rPr>
            <w:noProof/>
            <w:webHidden/>
          </w:rPr>
        </w:r>
        <w:r>
          <w:rPr>
            <w:noProof/>
            <w:webHidden/>
          </w:rPr>
          <w:fldChar w:fldCharType="separate"/>
        </w:r>
        <w:r>
          <w:rPr>
            <w:noProof/>
            <w:webHidden/>
          </w:rPr>
          <w:t>13</w:t>
        </w:r>
        <w:r>
          <w:rPr>
            <w:noProof/>
            <w:webHidden/>
          </w:rPr>
          <w:fldChar w:fldCharType="end"/>
        </w:r>
      </w:hyperlink>
    </w:p>
    <w:p w14:paraId="335E473B" w14:textId="77777777" w:rsidR="00F05B10" w:rsidRDefault="00F05B10">
      <w:pPr>
        <w:pStyle w:val="TableofFigures"/>
        <w:tabs>
          <w:tab w:val="right" w:leader="dot" w:pos="9350"/>
        </w:tabs>
        <w:rPr>
          <w:rFonts w:eastAsiaTheme="minorEastAsia" w:cstheme="minorBidi"/>
          <w:noProof/>
          <w:sz w:val="22"/>
          <w:szCs w:val="22"/>
        </w:rPr>
      </w:pPr>
      <w:hyperlink w:anchor="_Toc450806387" w:history="1">
        <w:r w:rsidRPr="001A249A">
          <w:rPr>
            <w:rStyle w:val="Hyperlink"/>
            <w:noProof/>
          </w:rPr>
          <w:drawing>
            <wp:inline distT="0" distB="0" distL="0" distR="0" wp14:anchorId="58DCB232" wp14:editId="126E0F5B">
              <wp:extent cx="5641848" cy="3236976"/>
              <wp:effectExtent l="0" t="0" r="0" b="190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l="11058" t="20438" r="65224" b="36001"/>
                      <a:stretch>
                        <a:fillRect/>
                      </a:stretch>
                    </pic:blipFill>
                    <pic:spPr bwMode="auto">
                      <a:xfrm>
                        <a:off x="0" y="0"/>
                        <a:ext cx="5641848" cy="3236976"/>
                      </a:xfrm>
                      <a:prstGeom prst="rect">
                        <a:avLst/>
                      </a:prstGeom>
                      <a:noFill/>
                      <a:ln w="9525">
                        <a:noFill/>
                        <a:miter lim="800000"/>
                        <a:headEnd/>
                        <a:tailEnd/>
                      </a:ln>
                    </pic:spPr>
                  </pic:pic>
                </a:graphicData>
              </a:graphic>
            </wp:inline>
          </w:drawing>
        </w:r>
        <w:r w:rsidRPr="001A249A">
          <w:rPr>
            <w:rStyle w:val="Hyperlink"/>
            <w:noProof/>
          </w:rPr>
          <w:t>Figure 8. Tilting and stretching of the horizontal vorticity (Markowski et al.; 2009)</w:t>
        </w:r>
        <w:r>
          <w:rPr>
            <w:noProof/>
            <w:webHidden/>
          </w:rPr>
          <w:tab/>
        </w:r>
        <w:r>
          <w:rPr>
            <w:noProof/>
            <w:webHidden/>
          </w:rPr>
          <w:fldChar w:fldCharType="begin"/>
        </w:r>
        <w:r>
          <w:rPr>
            <w:noProof/>
            <w:webHidden/>
          </w:rPr>
          <w:instrText xml:space="preserve"> PAGEREF _Toc450806387 \h </w:instrText>
        </w:r>
        <w:r>
          <w:rPr>
            <w:noProof/>
            <w:webHidden/>
          </w:rPr>
        </w:r>
        <w:r>
          <w:rPr>
            <w:noProof/>
            <w:webHidden/>
          </w:rPr>
          <w:fldChar w:fldCharType="separate"/>
        </w:r>
        <w:r>
          <w:rPr>
            <w:noProof/>
            <w:webHidden/>
          </w:rPr>
          <w:t>16</w:t>
        </w:r>
        <w:r>
          <w:rPr>
            <w:noProof/>
            <w:webHidden/>
          </w:rPr>
          <w:fldChar w:fldCharType="end"/>
        </w:r>
      </w:hyperlink>
    </w:p>
    <w:p w14:paraId="42DF7AC6" w14:textId="77777777" w:rsidR="00F05B10" w:rsidRDefault="00F05B10">
      <w:pPr>
        <w:pStyle w:val="TableofFigures"/>
        <w:tabs>
          <w:tab w:val="right" w:leader="dot" w:pos="9350"/>
        </w:tabs>
        <w:rPr>
          <w:rFonts w:eastAsiaTheme="minorEastAsia" w:cstheme="minorBidi"/>
          <w:noProof/>
          <w:sz w:val="22"/>
          <w:szCs w:val="22"/>
        </w:rPr>
      </w:pPr>
      <w:hyperlink w:anchor="_Toc450806388" w:history="1">
        <w:r w:rsidRPr="001A249A">
          <w:rPr>
            <w:rStyle w:val="Hyperlink"/>
            <w:noProof/>
          </w:rPr>
          <w:t xml:space="preserve">Figure 9. Series of supercells over </w:t>
        </w:r>
        <w:r w:rsidRPr="001A249A">
          <w:rPr>
            <w:rStyle w:val="Hyperlink"/>
            <w:rFonts w:cstheme="minorHAnsi"/>
            <w:noProof/>
          </w:rPr>
          <w:t>North</w:t>
        </w:r>
        <w:r w:rsidRPr="001A249A">
          <w:rPr>
            <w:rStyle w:val="Hyperlink"/>
            <w:noProof/>
          </w:rPr>
          <w:t xml:space="preserve"> Carolina at 2003UTC, 16 April 2011</w:t>
        </w:r>
        <w:r>
          <w:rPr>
            <w:noProof/>
            <w:webHidden/>
          </w:rPr>
          <w:tab/>
        </w:r>
        <w:r>
          <w:rPr>
            <w:noProof/>
            <w:webHidden/>
          </w:rPr>
          <w:fldChar w:fldCharType="begin"/>
        </w:r>
        <w:r>
          <w:rPr>
            <w:noProof/>
            <w:webHidden/>
          </w:rPr>
          <w:instrText xml:space="preserve"> PAGEREF _Toc450806388 \h </w:instrText>
        </w:r>
        <w:r>
          <w:rPr>
            <w:noProof/>
            <w:webHidden/>
          </w:rPr>
        </w:r>
        <w:r>
          <w:rPr>
            <w:noProof/>
            <w:webHidden/>
          </w:rPr>
          <w:fldChar w:fldCharType="separate"/>
        </w:r>
        <w:r>
          <w:rPr>
            <w:noProof/>
            <w:webHidden/>
          </w:rPr>
          <w:t>19</w:t>
        </w:r>
        <w:r>
          <w:rPr>
            <w:noProof/>
            <w:webHidden/>
          </w:rPr>
          <w:fldChar w:fldCharType="end"/>
        </w:r>
      </w:hyperlink>
    </w:p>
    <w:p w14:paraId="1275DDB1" w14:textId="77777777" w:rsidR="00F05B10" w:rsidRDefault="00F05B10">
      <w:pPr>
        <w:pStyle w:val="TableofFigures"/>
        <w:tabs>
          <w:tab w:val="right" w:leader="dot" w:pos="9350"/>
        </w:tabs>
        <w:rPr>
          <w:rFonts w:eastAsiaTheme="minorEastAsia" w:cstheme="minorBidi"/>
          <w:noProof/>
          <w:sz w:val="22"/>
          <w:szCs w:val="22"/>
        </w:rPr>
      </w:pPr>
      <w:hyperlink w:anchor="_Toc450806389" w:history="1">
        <w:r w:rsidRPr="001A249A">
          <w:rPr>
            <w:rStyle w:val="Hyperlink"/>
            <w:noProof/>
          </w:rPr>
          <w:t>Figure 10. The Raleigh supercell just before encountering the city.</w:t>
        </w:r>
        <w:r>
          <w:rPr>
            <w:noProof/>
            <w:webHidden/>
          </w:rPr>
          <w:tab/>
        </w:r>
        <w:r>
          <w:rPr>
            <w:noProof/>
            <w:webHidden/>
          </w:rPr>
          <w:fldChar w:fldCharType="begin"/>
        </w:r>
        <w:r>
          <w:rPr>
            <w:noProof/>
            <w:webHidden/>
          </w:rPr>
          <w:instrText xml:space="preserve"> PAGEREF _Toc450806389 \h </w:instrText>
        </w:r>
        <w:r>
          <w:rPr>
            <w:noProof/>
            <w:webHidden/>
          </w:rPr>
        </w:r>
        <w:r>
          <w:rPr>
            <w:noProof/>
            <w:webHidden/>
          </w:rPr>
          <w:fldChar w:fldCharType="separate"/>
        </w:r>
        <w:r>
          <w:rPr>
            <w:noProof/>
            <w:webHidden/>
          </w:rPr>
          <w:t>19</w:t>
        </w:r>
        <w:r>
          <w:rPr>
            <w:noProof/>
            <w:webHidden/>
          </w:rPr>
          <w:fldChar w:fldCharType="end"/>
        </w:r>
      </w:hyperlink>
    </w:p>
    <w:p w14:paraId="4EC68805" w14:textId="77777777" w:rsidR="00F05B10" w:rsidRDefault="00F05B10">
      <w:pPr>
        <w:pStyle w:val="TableofFigures"/>
        <w:tabs>
          <w:tab w:val="right" w:leader="dot" w:pos="9350"/>
        </w:tabs>
        <w:rPr>
          <w:rFonts w:eastAsiaTheme="minorEastAsia" w:cstheme="minorBidi"/>
          <w:noProof/>
          <w:sz w:val="22"/>
          <w:szCs w:val="22"/>
        </w:rPr>
      </w:pPr>
      <w:hyperlink w:anchor="_Toc450806390" w:history="1">
        <w:r w:rsidRPr="001A249A">
          <w:rPr>
            <w:rStyle w:val="Hyperlink"/>
            <w:noProof/>
          </w:rPr>
          <w:t>Figure 11. Sounding description in a supercell environment</w:t>
        </w:r>
        <w:r>
          <w:rPr>
            <w:noProof/>
            <w:webHidden/>
          </w:rPr>
          <w:tab/>
        </w:r>
        <w:r>
          <w:rPr>
            <w:noProof/>
            <w:webHidden/>
          </w:rPr>
          <w:fldChar w:fldCharType="begin"/>
        </w:r>
        <w:r>
          <w:rPr>
            <w:noProof/>
            <w:webHidden/>
          </w:rPr>
          <w:instrText xml:space="preserve"> PAGEREF _Toc450806390 \h </w:instrText>
        </w:r>
        <w:r>
          <w:rPr>
            <w:noProof/>
            <w:webHidden/>
          </w:rPr>
        </w:r>
        <w:r>
          <w:rPr>
            <w:noProof/>
            <w:webHidden/>
          </w:rPr>
          <w:fldChar w:fldCharType="separate"/>
        </w:r>
        <w:r>
          <w:rPr>
            <w:noProof/>
            <w:webHidden/>
          </w:rPr>
          <w:t>23</w:t>
        </w:r>
        <w:r>
          <w:rPr>
            <w:noProof/>
            <w:webHidden/>
          </w:rPr>
          <w:fldChar w:fldCharType="end"/>
        </w:r>
      </w:hyperlink>
    </w:p>
    <w:p w14:paraId="315D14EA" w14:textId="77777777" w:rsidR="00F05B10" w:rsidRDefault="00F05B10">
      <w:pPr>
        <w:pStyle w:val="TableofFigures"/>
        <w:tabs>
          <w:tab w:val="right" w:leader="dot" w:pos="9350"/>
        </w:tabs>
        <w:rPr>
          <w:rFonts w:eastAsiaTheme="minorEastAsia" w:cstheme="minorBidi"/>
          <w:noProof/>
          <w:sz w:val="22"/>
          <w:szCs w:val="22"/>
        </w:rPr>
      </w:pPr>
      <w:hyperlink w:anchor="_Toc450806391" w:history="1">
        <w:r w:rsidRPr="001A249A">
          <w:rPr>
            <w:rStyle w:val="Hyperlink"/>
            <w:noProof/>
          </w:rPr>
          <w:t>Figure 12. Skew-T diagram representing the sounding for the reference case. Solid line represents the sensible temperature and the dashed line the dewpoint temperature.</w:t>
        </w:r>
        <w:r>
          <w:rPr>
            <w:noProof/>
            <w:webHidden/>
          </w:rPr>
          <w:tab/>
        </w:r>
        <w:r>
          <w:rPr>
            <w:noProof/>
            <w:webHidden/>
          </w:rPr>
          <w:fldChar w:fldCharType="begin"/>
        </w:r>
        <w:r>
          <w:rPr>
            <w:noProof/>
            <w:webHidden/>
          </w:rPr>
          <w:instrText xml:space="preserve"> PAGEREF _Toc450806391 \h </w:instrText>
        </w:r>
        <w:r>
          <w:rPr>
            <w:noProof/>
            <w:webHidden/>
          </w:rPr>
        </w:r>
        <w:r>
          <w:rPr>
            <w:noProof/>
            <w:webHidden/>
          </w:rPr>
          <w:fldChar w:fldCharType="separate"/>
        </w:r>
        <w:r>
          <w:rPr>
            <w:noProof/>
            <w:webHidden/>
          </w:rPr>
          <w:t>25</w:t>
        </w:r>
        <w:r>
          <w:rPr>
            <w:noProof/>
            <w:webHidden/>
          </w:rPr>
          <w:fldChar w:fldCharType="end"/>
        </w:r>
      </w:hyperlink>
    </w:p>
    <w:p w14:paraId="5AF81A77" w14:textId="77777777" w:rsidR="00F05B10" w:rsidRDefault="00F05B10">
      <w:pPr>
        <w:pStyle w:val="TableofFigures"/>
        <w:tabs>
          <w:tab w:val="right" w:leader="dot" w:pos="9350"/>
        </w:tabs>
        <w:rPr>
          <w:rFonts w:eastAsiaTheme="minorEastAsia" w:cstheme="minorBidi"/>
          <w:noProof/>
          <w:sz w:val="22"/>
          <w:szCs w:val="22"/>
        </w:rPr>
      </w:pPr>
      <w:hyperlink w:anchor="_Toc450806392" w:history="1">
        <w:r w:rsidRPr="001A249A">
          <w:rPr>
            <w:rStyle w:val="Hyperlink"/>
            <w:noProof/>
          </w:rPr>
          <w:t>Figure 13. Skew-T diagram representing the sounding for the wet case. Solid line represents the sensible temperature and the dashed line the dewpoint temperature.</w:t>
        </w:r>
        <w:r>
          <w:rPr>
            <w:noProof/>
            <w:webHidden/>
          </w:rPr>
          <w:tab/>
        </w:r>
        <w:r>
          <w:rPr>
            <w:noProof/>
            <w:webHidden/>
          </w:rPr>
          <w:fldChar w:fldCharType="begin"/>
        </w:r>
        <w:r>
          <w:rPr>
            <w:noProof/>
            <w:webHidden/>
          </w:rPr>
          <w:instrText xml:space="preserve"> PAGEREF _Toc450806392 \h </w:instrText>
        </w:r>
        <w:r>
          <w:rPr>
            <w:noProof/>
            <w:webHidden/>
          </w:rPr>
        </w:r>
        <w:r>
          <w:rPr>
            <w:noProof/>
            <w:webHidden/>
          </w:rPr>
          <w:fldChar w:fldCharType="separate"/>
        </w:r>
        <w:r>
          <w:rPr>
            <w:noProof/>
            <w:webHidden/>
          </w:rPr>
          <w:t>26</w:t>
        </w:r>
        <w:r>
          <w:rPr>
            <w:noProof/>
            <w:webHidden/>
          </w:rPr>
          <w:fldChar w:fldCharType="end"/>
        </w:r>
      </w:hyperlink>
    </w:p>
    <w:p w14:paraId="7B1C2FAD" w14:textId="77777777" w:rsidR="00F05B10" w:rsidRDefault="00F05B10">
      <w:pPr>
        <w:pStyle w:val="TableofFigures"/>
        <w:tabs>
          <w:tab w:val="right" w:leader="dot" w:pos="9350"/>
        </w:tabs>
        <w:rPr>
          <w:rFonts w:eastAsiaTheme="minorEastAsia" w:cstheme="minorBidi"/>
          <w:noProof/>
          <w:sz w:val="22"/>
          <w:szCs w:val="22"/>
        </w:rPr>
      </w:pPr>
      <w:hyperlink w:anchor="_Toc450806393" w:history="1">
        <w:r w:rsidRPr="001A249A">
          <w:rPr>
            <w:rStyle w:val="Hyperlink"/>
            <w:noProof/>
          </w:rPr>
          <w:t>Figure 14. Skew-T diagram representing the sounding for the dry case. Solid line represents the sensible temperature and the dashed line the dewpoint temperature.</w:t>
        </w:r>
        <w:r>
          <w:rPr>
            <w:noProof/>
            <w:webHidden/>
          </w:rPr>
          <w:tab/>
        </w:r>
        <w:r>
          <w:rPr>
            <w:noProof/>
            <w:webHidden/>
          </w:rPr>
          <w:fldChar w:fldCharType="begin"/>
        </w:r>
        <w:r>
          <w:rPr>
            <w:noProof/>
            <w:webHidden/>
          </w:rPr>
          <w:instrText xml:space="preserve"> PAGEREF _Toc450806393 \h </w:instrText>
        </w:r>
        <w:r>
          <w:rPr>
            <w:noProof/>
            <w:webHidden/>
          </w:rPr>
        </w:r>
        <w:r>
          <w:rPr>
            <w:noProof/>
            <w:webHidden/>
          </w:rPr>
          <w:fldChar w:fldCharType="separate"/>
        </w:r>
        <w:r>
          <w:rPr>
            <w:noProof/>
            <w:webHidden/>
          </w:rPr>
          <w:t>27</w:t>
        </w:r>
        <w:r>
          <w:rPr>
            <w:noProof/>
            <w:webHidden/>
          </w:rPr>
          <w:fldChar w:fldCharType="end"/>
        </w:r>
      </w:hyperlink>
    </w:p>
    <w:p w14:paraId="035E07FF" w14:textId="77777777" w:rsidR="00F05B10" w:rsidRDefault="00F05B10">
      <w:pPr>
        <w:pStyle w:val="TableofFigures"/>
        <w:tabs>
          <w:tab w:val="right" w:leader="dot" w:pos="9350"/>
        </w:tabs>
        <w:rPr>
          <w:rFonts w:eastAsiaTheme="minorEastAsia" w:cstheme="minorBidi"/>
          <w:noProof/>
          <w:sz w:val="22"/>
          <w:szCs w:val="22"/>
        </w:rPr>
      </w:pPr>
      <w:hyperlink w:anchor="_Toc450806394" w:history="1">
        <w:r w:rsidRPr="001A249A">
          <w:rPr>
            <w:rStyle w:val="Hyperlink"/>
            <w:noProof/>
          </w:rPr>
          <w:t>Figure 15. Refine grid boundaries for the wet case. The original grid was cut on the white dotted lines.</w:t>
        </w:r>
        <w:r>
          <w:rPr>
            <w:noProof/>
            <w:webHidden/>
          </w:rPr>
          <w:tab/>
        </w:r>
        <w:r>
          <w:rPr>
            <w:noProof/>
            <w:webHidden/>
          </w:rPr>
          <w:fldChar w:fldCharType="begin"/>
        </w:r>
        <w:r>
          <w:rPr>
            <w:noProof/>
            <w:webHidden/>
          </w:rPr>
          <w:instrText xml:space="preserve"> PAGEREF _Toc450806394 \h </w:instrText>
        </w:r>
        <w:r>
          <w:rPr>
            <w:noProof/>
            <w:webHidden/>
          </w:rPr>
        </w:r>
        <w:r>
          <w:rPr>
            <w:noProof/>
            <w:webHidden/>
          </w:rPr>
          <w:fldChar w:fldCharType="separate"/>
        </w:r>
        <w:r>
          <w:rPr>
            <w:noProof/>
            <w:webHidden/>
          </w:rPr>
          <w:t>28</w:t>
        </w:r>
        <w:r>
          <w:rPr>
            <w:noProof/>
            <w:webHidden/>
          </w:rPr>
          <w:fldChar w:fldCharType="end"/>
        </w:r>
      </w:hyperlink>
    </w:p>
    <w:p w14:paraId="496576C3" w14:textId="77777777" w:rsidR="00F05B10" w:rsidRDefault="00F05B10">
      <w:pPr>
        <w:pStyle w:val="TableofFigures"/>
        <w:tabs>
          <w:tab w:val="right" w:leader="dot" w:pos="9350"/>
        </w:tabs>
        <w:rPr>
          <w:rFonts w:eastAsiaTheme="minorEastAsia" w:cstheme="minorBidi"/>
          <w:noProof/>
          <w:sz w:val="22"/>
          <w:szCs w:val="22"/>
        </w:rPr>
      </w:pPr>
      <w:hyperlink w:anchor="_Toc450806395" w:history="1">
        <w:r w:rsidRPr="001A249A">
          <w:rPr>
            <w:rStyle w:val="Hyperlink"/>
            <w:noProof/>
          </w:rPr>
          <w:t>Figure 16. Simulated Radar Reflectivity at 1000 m altitude at 20 min for the reference case.</w:t>
        </w:r>
        <w:r>
          <w:rPr>
            <w:noProof/>
            <w:webHidden/>
          </w:rPr>
          <w:tab/>
        </w:r>
        <w:r>
          <w:rPr>
            <w:noProof/>
            <w:webHidden/>
          </w:rPr>
          <w:fldChar w:fldCharType="begin"/>
        </w:r>
        <w:r>
          <w:rPr>
            <w:noProof/>
            <w:webHidden/>
          </w:rPr>
          <w:instrText xml:space="preserve"> PAGEREF _Toc450806395 \h </w:instrText>
        </w:r>
        <w:r>
          <w:rPr>
            <w:noProof/>
            <w:webHidden/>
          </w:rPr>
        </w:r>
        <w:r>
          <w:rPr>
            <w:noProof/>
            <w:webHidden/>
          </w:rPr>
          <w:fldChar w:fldCharType="separate"/>
        </w:r>
        <w:r>
          <w:rPr>
            <w:noProof/>
            <w:webHidden/>
          </w:rPr>
          <w:t>31</w:t>
        </w:r>
        <w:r>
          <w:rPr>
            <w:noProof/>
            <w:webHidden/>
          </w:rPr>
          <w:fldChar w:fldCharType="end"/>
        </w:r>
      </w:hyperlink>
    </w:p>
    <w:p w14:paraId="5489E85C" w14:textId="77777777" w:rsidR="00F05B10" w:rsidRDefault="00F05B10">
      <w:pPr>
        <w:pStyle w:val="TableofFigures"/>
        <w:tabs>
          <w:tab w:val="right" w:leader="dot" w:pos="9350"/>
        </w:tabs>
        <w:rPr>
          <w:rFonts w:eastAsiaTheme="minorEastAsia" w:cstheme="minorBidi"/>
          <w:noProof/>
          <w:sz w:val="22"/>
          <w:szCs w:val="22"/>
        </w:rPr>
      </w:pPr>
      <w:hyperlink w:anchor="_Toc450806396" w:history="1">
        <w:r w:rsidRPr="001A249A">
          <w:rPr>
            <w:rStyle w:val="Hyperlink"/>
            <w:noProof/>
          </w:rPr>
          <w:t>Figure 17. Simulated Radar Reflectivity at 1000 m altitude at 40 min for the reference case.</w:t>
        </w:r>
        <w:r>
          <w:rPr>
            <w:noProof/>
            <w:webHidden/>
          </w:rPr>
          <w:tab/>
        </w:r>
        <w:r>
          <w:rPr>
            <w:noProof/>
            <w:webHidden/>
          </w:rPr>
          <w:fldChar w:fldCharType="begin"/>
        </w:r>
        <w:r>
          <w:rPr>
            <w:noProof/>
            <w:webHidden/>
          </w:rPr>
          <w:instrText xml:space="preserve"> PAGEREF _Toc450806396 \h </w:instrText>
        </w:r>
        <w:r>
          <w:rPr>
            <w:noProof/>
            <w:webHidden/>
          </w:rPr>
        </w:r>
        <w:r>
          <w:rPr>
            <w:noProof/>
            <w:webHidden/>
          </w:rPr>
          <w:fldChar w:fldCharType="separate"/>
        </w:r>
        <w:r>
          <w:rPr>
            <w:noProof/>
            <w:webHidden/>
          </w:rPr>
          <w:t>32</w:t>
        </w:r>
        <w:r>
          <w:rPr>
            <w:noProof/>
            <w:webHidden/>
          </w:rPr>
          <w:fldChar w:fldCharType="end"/>
        </w:r>
      </w:hyperlink>
    </w:p>
    <w:p w14:paraId="49A4033D" w14:textId="77777777" w:rsidR="00F05B10" w:rsidRDefault="00F05B10">
      <w:pPr>
        <w:pStyle w:val="TableofFigures"/>
        <w:tabs>
          <w:tab w:val="right" w:leader="dot" w:pos="9350"/>
        </w:tabs>
        <w:rPr>
          <w:rFonts w:eastAsiaTheme="minorEastAsia" w:cstheme="minorBidi"/>
          <w:noProof/>
          <w:sz w:val="22"/>
          <w:szCs w:val="22"/>
        </w:rPr>
      </w:pPr>
      <w:hyperlink w:anchor="_Toc450806397" w:history="1">
        <w:r w:rsidRPr="001A249A">
          <w:rPr>
            <w:rStyle w:val="Hyperlink"/>
            <w:noProof/>
          </w:rPr>
          <w:t>Figure 18. Simulated Radar Reflectivity at 400m, from left to right, for (a) the reference case with the original grid  at 40 min of original simulation, (b) the cut grid, and (c) the refined grid at 0 min of the new simulations.</w:t>
        </w:r>
        <w:r>
          <w:rPr>
            <w:noProof/>
            <w:webHidden/>
          </w:rPr>
          <w:tab/>
        </w:r>
        <w:r>
          <w:rPr>
            <w:noProof/>
            <w:webHidden/>
          </w:rPr>
          <w:fldChar w:fldCharType="begin"/>
        </w:r>
        <w:r>
          <w:rPr>
            <w:noProof/>
            <w:webHidden/>
          </w:rPr>
          <w:instrText xml:space="preserve"> PAGEREF _Toc450806397 \h </w:instrText>
        </w:r>
        <w:r>
          <w:rPr>
            <w:noProof/>
            <w:webHidden/>
          </w:rPr>
        </w:r>
        <w:r>
          <w:rPr>
            <w:noProof/>
            <w:webHidden/>
          </w:rPr>
          <w:fldChar w:fldCharType="separate"/>
        </w:r>
        <w:r>
          <w:rPr>
            <w:noProof/>
            <w:webHidden/>
          </w:rPr>
          <w:t>35</w:t>
        </w:r>
        <w:r>
          <w:rPr>
            <w:noProof/>
            <w:webHidden/>
          </w:rPr>
          <w:fldChar w:fldCharType="end"/>
        </w:r>
      </w:hyperlink>
    </w:p>
    <w:p w14:paraId="341D11A1" w14:textId="77777777" w:rsidR="00F05B10" w:rsidRDefault="00F05B10">
      <w:pPr>
        <w:pStyle w:val="TableofFigures"/>
        <w:tabs>
          <w:tab w:val="right" w:leader="dot" w:pos="9350"/>
        </w:tabs>
        <w:rPr>
          <w:rFonts w:eastAsiaTheme="minorEastAsia" w:cstheme="minorBidi"/>
          <w:noProof/>
          <w:sz w:val="22"/>
          <w:szCs w:val="22"/>
        </w:rPr>
      </w:pPr>
      <w:hyperlink w:anchor="_Toc450806398" w:history="1">
        <w:r w:rsidRPr="001A249A">
          <w:rPr>
            <w:rStyle w:val="Hyperlink"/>
            <w:noProof/>
          </w:rPr>
          <w:t>Figure 19. Zoom on a difference between solutions using resized domain (a) and refined domain (b).</w:t>
        </w:r>
        <w:r>
          <w:rPr>
            <w:noProof/>
            <w:webHidden/>
          </w:rPr>
          <w:tab/>
        </w:r>
        <w:r>
          <w:rPr>
            <w:noProof/>
            <w:webHidden/>
          </w:rPr>
          <w:fldChar w:fldCharType="begin"/>
        </w:r>
        <w:r>
          <w:rPr>
            <w:noProof/>
            <w:webHidden/>
          </w:rPr>
          <w:instrText xml:space="preserve"> PAGEREF _Toc450806398 \h </w:instrText>
        </w:r>
        <w:r>
          <w:rPr>
            <w:noProof/>
            <w:webHidden/>
          </w:rPr>
        </w:r>
        <w:r>
          <w:rPr>
            <w:noProof/>
            <w:webHidden/>
          </w:rPr>
          <w:fldChar w:fldCharType="separate"/>
        </w:r>
        <w:r>
          <w:rPr>
            <w:noProof/>
            <w:webHidden/>
          </w:rPr>
          <w:t>36</w:t>
        </w:r>
        <w:r>
          <w:rPr>
            <w:noProof/>
            <w:webHidden/>
          </w:rPr>
          <w:fldChar w:fldCharType="end"/>
        </w:r>
      </w:hyperlink>
    </w:p>
    <w:p w14:paraId="5A3A187D" w14:textId="77777777" w:rsidR="00F05B10" w:rsidRDefault="00F05B10">
      <w:pPr>
        <w:pStyle w:val="TableofFigures"/>
        <w:tabs>
          <w:tab w:val="right" w:leader="dot" w:pos="9350"/>
        </w:tabs>
        <w:rPr>
          <w:rFonts w:eastAsiaTheme="minorEastAsia" w:cstheme="minorBidi"/>
          <w:noProof/>
          <w:sz w:val="22"/>
          <w:szCs w:val="22"/>
        </w:rPr>
      </w:pPr>
      <w:hyperlink w:anchor="_Toc450806399" w:history="1">
        <w:r w:rsidRPr="001A249A">
          <w:rPr>
            <w:rStyle w:val="Hyperlink"/>
            <w:noProof/>
          </w:rPr>
          <w:t>Figure 20. Post-processing flowchart</w:t>
        </w:r>
        <w:r>
          <w:rPr>
            <w:noProof/>
            <w:webHidden/>
          </w:rPr>
          <w:tab/>
        </w:r>
        <w:r>
          <w:rPr>
            <w:noProof/>
            <w:webHidden/>
          </w:rPr>
          <w:fldChar w:fldCharType="begin"/>
        </w:r>
        <w:r>
          <w:rPr>
            <w:noProof/>
            <w:webHidden/>
          </w:rPr>
          <w:instrText xml:space="preserve"> PAGEREF _Toc450806399 \h </w:instrText>
        </w:r>
        <w:r>
          <w:rPr>
            <w:noProof/>
            <w:webHidden/>
          </w:rPr>
        </w:r>
        <w:r>
          <w:rPr>
            <w:noProof/>
            <w:webHidden/>
          </w:rPr>
          <w:fldChar w:fldCharType="separate"/>
        </w:r>
        <w:r>
          <w:rPr>
            <w:noProof/>
            <w:webHidden/>
          </w:rPr>
          <w:t>38</w:t>
        </w:r>
        <w:r>
          <w:rPr>
            <w:noProof/>
            <w:webHidden/>
          </w:rPr>
          <w:fldChar w:fldCharType="end"/>
        </w:r>
      </w:hyperlink>
    </w:p>
    <w:p w14:paraId="01CA6CCC" w14:textId="77777777" w:rsidR="00F05B10" w:rsidRDefault="00F05B10">
      <w:pPr>
        <w:pStyle w:val="TableofFigures"/>
        <w:tabs>
          <w:tab w:val="right" w:leader="dot" w:pos="9350"/>
        </w:tabs>
        <w:rPr>
          <w:rFonts w:eastAsiaTheme="minorEastAsia" w:cstheme="minorBidi"/>
          <w:noProof/>
          <w:sz w:val="22"/>
          <w:szCs w:val="22"/>
        </w:rPr>
      </w:pPr>
      <w:hyperlink w:anchor="_Toc450806400" w:history="1">
        <w:r w:rsidRPr="001A249A">
          <w:rPr>
            <w:rStyle w:val="Hyperlink"/>
            <w:noProof/>
          </w:rPr>
          <w:t>Figure 21. Particle representation with no discrimination regarding the particle selection</w:t>
        </w:r>
        <w:r>
          <w:rPr>
            <w:noProof/>
            <w:webHidden/>
          </w:rPr>
          <w:tab/>
        </w:r>
        <w:r>
          <w:rPr>
            <w:noProof/>
            <w:webHidden/>
          </w:rPr>
          <w:fldChar w:fldCharType="begin"/>
        </w:r>
        <w:r>
          <w:rPr>
            <w:noProof/>
            <w:webHidden/>
          </w:rPr>
          <w:instrText xml:space="preserve"> PAGEREF _Toc450806400 \h </w:instrText>
        </w:r>
        <w:r>
          <w:rPr>
            <w:noProof/>
            <w:webHidden/>
          </w:rPr>
        </w:r>
        <w:r>
          <w:rPr>
            <w:noProof/>
            <w:webHidden/>
          </w:rPr>
          <w:fldChar w:fldCharType="separate"/>
        </w:r>
        <w:r>
          <w:rPr>
            <w:noProof/>
            <w:webHidden/>
          </w:rPr>
          <w:t>39</w:t>
        </w:r>
        <w:r>
          <w:rPr>
            <w:noProof/>
            <w:webHidden/>
          </w:rPr>
          <w:fldChar w:fldCharType="end"/>
        </w:r>
      </w:hyperlink>
    </w:p>
    <w:p w14:paraId="4DBC8B7A" w14:textId="77777777" w:rsidR="00F05B10" w:rsidRDefault="00F05B10">
      <w:pPr>
        <w:pStyle w:val="TableofFigures"/>
        <w:tabs>
          <w:tab w:val="right" w:leader="dot" w:pos="9350"/>
        </w:tabs>
        <w:rPr>
          <w:rFonts w:eastAsiaTheme="minorEastAsia" w:cstheme="minorBidi"/>
          <w:noProof/>
          <w:sz w:val="22"/>
          <w:szCs w:val="22"/>
        </w:rPr>
      </w:pPr>
      <w:hyperlink w:anchor="_Toc450806401" w:history="1">
        <w:r w:rsidRPr="001A249A">
          <w:rPr>
            <w:rStyle w:val="Hyperlink"/>
            <w:noProof/>
          </w:rPr>
          <w:t>Figure 22. Particle representation with discrimination of particle motion</w:t>
        </w:r>
        <w:r>
          <w:rPr>
            <w:noProof/>
            <w:webHidden/>
          </w:rPr>
          <w:tab/>
        </w:r>
        <w:r>
          <w:rPr>
            <w:noProof/>
            <w:webHidden/>
          </w:rPr>
          <w:fldChar w:fldCharType="begin"/>
        </w:r>
        <w:r>
          <w:rPr>
            <w:noProof/>
            <w:webHidden/>
          </w:rPr>
          <w:instrText xml:space="preserve"> PAGEREF _Toc450806401 \h </w:instrText>
        </w:r>
        <w:r>
          <w:rPr>
            <w:noProof/>
            <w:webHidden/>
          </w:rPr>
        </w:r>
        <w:r>
          <w:rPr>
            <w:noProof/>
            <w:webHidden/>
          </w:rPr>
          <w:fldChar w:fldCharType="separate"/>
        </w:r>
        <w:r>
          <w:rPr>
            <w:noProof/>
            <w:webHidden/>
          </w:rPr>
          <w:t>40</w:t>
        </w:r>
        <w:r>
          <w:rPr>
            <w:noProof/>
            <w:webHidden/>
          </w:rPr>
          <w:fldChar w:fldCharType="end"/>
        </w:r>
      </w:hyperlink>
    </w:p>
    <w:p w14:paraId="553F9818" w14:textId="77777777" w:rsidR="00F05B10" w:rsidRDefault="00F05B10">
      <w:pPr>
        <w:pStyle w:val="TableofFigures"/>
        <w:tabs>
          <w:tab w:val="right" w:leader="dot" w:pos="9350"/>
        </w:tabs>
        <w:rPr>
          <w:rFonts w:eastAsiaTheme="minorEastAsia" w:cstheme="minorBidi"/>
          <w:noProof/>
          <w:sz w:val="22"/>
          <w:szCs w:val="22"/>
        </w:rPr>
      </w:pPr>
      <w:hyperlink w:anchor="_Toc450806402" w:history="1">
        <w:r w:rsidRPr="001A249A">
          <w:rPr>
            <w:rStyle w:val="Hyperlink"/>
            <w:noProof/>
          </w:rPr>
          <w:t>Figure 23. Radar reflectivity results showing the importance of the computational domain for (a) the original simulation, (b)  the simulation for a 40 km x 40 km grid and initialized with the sounding data, but without the restart file, and (c) the simulation for a 40 km x 40 km grid and initialized with the restart file.</w:t>
        </w:r>
        <w:r>
          <w:rPr>
            <w:noProof/>
            <w:webHidden/>
          </w:rPr>
          <w:tab/>
        </w:r>
        <w:r>
          <w:rPr>
            <w:noProof/>
            <w:webHidden/>
          </w:rPr>
          <w:fldChar w:fldCharType="begin"/>
        </w:r>
        <w:r>
          <w:rPr>
            <w:noProof/>
            <w:webHidden/>
          </w:rPr>
          <w:instrText xml:space="preserve"> PAGEREF _Toc450806402 \h </w:instrText>
        </w:r>
        <w:r>
          <w:rPr>
            <w:noProof/>
            <w:webHidden/>
          </w:rPr>
        </w:r>
        <w:r>
          <w:rPr>
            <w:noProof/>
            <w:webHidden/>
          </w:rPr>
          <w:fldChar w:fldCharType="separate"/>
        </w:r>
        <w:r>
          <w:rPr>
            <w:noProof/>
            <w:webHidden/>
          </w:rPr>
          <w:t>42</w:t>
        </w:r>
        <w:r>
          <w:rPr>
            <w:noProof/>
            <w:webHidden/>
          </w:rPr>
          <w:fldChar w:fldCharType="end"/>
        </w:r>
      </w:hyperlink>
    </w:p>
    <w:p w14:paraId="03BABA39" w14:textId="77777777" w:rsidR="00F05B10" w:rsidRDefault="00F05B10">
      <w:pPr>
        <w:pStyle w:val="TableofFigures"/>
        <w:tabs>
          <w:tab w:val="right" w:leader="dot" w:pos="9350"/>
        </w:tabs>
        <w:rPr>
          <w:rFonts w:eastAsiaTheme="minorEastAsia" w:cstheme="minorBidi"/>
          <w:noProof/>
          <w:sz w:val="22"/>
          <w:szCs w:val="22"/>
        </w:rPr>
      </w:pPr>
      <w:hyperlink w:anchor="_Toc450806403" w:history="1">
        <w:r w:rsidRPr="001A249A">
          <w:rPr>
            <w:rStyle w:val="Hyperlink"/>
            <w:noProof/>
          </w:rPr>
          <w:t>Figure 24. Radar Reflectivity for the reference case at an elevation of 400m above the ground. The original grid is represented on the left and the refined grid on the right. From top to bottom, the times are t=40min, t=50min, and t=60min for the original simulation and t=0, t=10min, t=20min for the new simulation.</w:t>
        </w:r>
        <w:r>
          <w:rPr>
            <w:noProof/>
            <w:webHidden/>
          </w:rPr>
          <w:tab/>
        </w:r>
        <w:r>
          <w:rPr>
            <w:noProof/>
            <w:webHidden/>
          </w:rPr>
          <w:fldChar w:fldCharType="begin"/>
        </w:r>
        <w:r>
          <w:rPr>
            <w:noProof/>
            <w:webHidden/>
          </w:rPr>
          <w:instrText xml:space="preserve"> PAGEREF _Toc450806403 \h </w:instrText>
        </w:r>
        <w:r>
          <w:rPr>
            <w:noProof/>
            <w:webHidden/>
          </w:rPr>
        </w:r>
        <w:r>
          <w:rPr>
            <w:noProof/>
            <w:webHidden/>
          </w:rPr>
          <w:fldChar w:fldCharType="separate"/>
        </w:r>
        <w:r>
          <w:rPr>
            <w:noProof/>
            <w:webHidden/>
          </w:rPr>
          <w:t>43</w:t>
        </w:r>
        <w:r>
          <w:rPr>
            <w:noProof/>
            <w:webHidden/>
          </w:rPr>
          <w:fldChar w:fldCharType="end"/>
        </w:r>
      </w:hyperlink>
    </w:p>
    <w:p w14:paraId="2D86C698" w14:textId="77777777" w:rsidR="00F05B10" w:rsidRDefault="00F05B10">
      <w:pPr>
        <w:pStyle w:val="TableofFigures"/>
        <w:tabs>
          <w:tab w:val="right" w:leader="dot" w:pos="9350"/>
        </w:tabs>
        <w:rPr>
          <w:rFonts w:eastAsiaTheme="minorEastAsia" w:cstheme="minorBidi"/>
          <w:noProof/>
          <w:sz w:val="22"/>
          <w:szCs w:val="22"/>
        </w:rPr>
      </w:pPr>
      <w:hyperlink w:anchor="_Toc450806404" w:history="1">
        <w:r w:rsidRPr="001A249A">
          <w:rPr>
            <w:rStyle w:val="Hyperlink"/>
            <w:noProof/>
          </w:rPr>
          <w:t>Figure 25. Radar Reflectivity for the wet case at an elevation of 400m above the ground. The original grid is represented on the left and the refined grid on the right. From top to bottom, the times are t=40min, t=50min, and t=60min for the original simulation and t=0, t=10min, t=20min for the new simulation.</w:t>
        </w:r>
        <w:r>
          <w:rPr>
            <w:noProof/>
            <w:webHidden/>
          </w:rPr>
          <w:tab/>
        </w:r>
        <w:r>
          <w:rPr>
            <w:noProof/>
            <w:webHidden/>
          </w:rPr>
          <w:fldChar w:fldCharType="begin"/>
        </w:r>
        <w:r>
          <w:rPr>
            <w:noProof/>
            <w:webHidden/>
          </w:rPr>
          <w:instrText xml:space="preserve"> PAGEREF _Toc450806404 \h </w:instrText>
        </w:r>
        <w:r>
          <w:rPr>
            <w:noProof/>
            <w:webHidden/>
          </w:rPr>
        </w:r>
        <w:r>
          <w:rPr>
            <w:noProof/>
            <w:webHidden/>
          </w:rPr>
          <w:fldChar w:fldCharType="separate"/>
        </w:r>
        <w:r>
          <w:rPr>
            <w:noProof/>
            <w:webHidden/>
          </w:rPr>
          <w:t>44</w:t>
        </w:r>
        <w:r>
          <w:rPr>
            <w:noProof/>
            <w:webHidden/>
          </w:rPr>
          <w:fldChar w:fldCharType="end"/>
        </w:r>
      </w:hyperlink>
    </w:p>
    <w:p w14:paraId="267D7D4D" w14:textId="77777777" w:rsidR="00F05B10" w:rsidRDefault="00F05B10">
      <w:pPr>
        <w:pStyle w:val="TableofFigures"/>
        <w:tabs>
          <w:tab w:val="right" w:leader="dot" w:pos="9350"/>
        </w:tabs>
        <w:rPr>
          <w:rFonts w:eastAsiaTheme="minorEastAsia" w:cstheme="minorBidi"/>
          <w:noProof/>
          <w:sz w:val="22"/>
          <w:szCs w:val="22"/>
        </w:rPr>
      </w:pPr>
      <w:hyperlink w:anchor="_Toc450806405" w:history="1">
        <w:r w:rsidRPr="001A249A">
          <w:rPr>
            <w:rStyle w:val="Hyperlink"/>
            <w:noProof/>
          </w:rPr>
          <w:t>Figure 26. Radar Reflectivity for the dry case at an elevation of 400m above the ground. The original grid is represented on the left and the refined grid on the right. From top to bottom, the times are t=40min, t=50min, and t=60min for the original simulation and t=0, t=10min, t=20min for the new simulation.</w:t>
        </w:r>
        <w:r>
          <w:rPr>
            <w:noProof/>
            <w:webHidden/>
          </w:rPr>
          <w:tab/>
        </w:r>
        <w:r>
          <w:rPr>
            <w:noProof/>
            <w:webHidden/>
          </w:rPr>
          <w:fldChar w:fldCharType="begin"/>
        </w:r>
        <w:r>
          <w:rPr>
            <w:noProof/>
            <w:webHidden/>
          </w:rPr>
          <w:instrText xml:space="preserve"> PAGEREF _Toc450806405 \h </w:instrText>
        </w:r>
        <w:r>
          <w:rPr>
            <w:noProof/>
            <w:webHidden/>
          </w:rPr>
        </w:r>
        <w:r>
          <w:rPr>
            <w:noProof/>
            <w:webHidden/>
          </w:rPr>
          <w:fldChar w:fldCharType="separate"/>
        </w:r>
        <w:r>
          <w:rPr>
            <w:noProof/>
            <w:webHidden/>
          </w:rPr>
          <w:t>45</w:t>
        </w:r>
        <w:r>
          <w:rPr>
            <w:noProof/>
            <w:webHidden/>
          </w:rPr>
          <w:fldChar w:fldCharType="end"/>
        </w:r>
      </w:hyperlink>
    </w:p>
    <w:p w14:paraId="373CC2C6" w14:textId="77777777" w:rsidR="00F05B10" w:rsidRDefault="00F05B10">
      <w:pPr>
        <w:pStyle w:val="TableofFigures"/>
        <w:tabs>
          <w:tab w:val="right" w:leader="dot" w:pos="9350"/>
        </w:tabs>
        <w:rPr>
          <w:rFonts w:eastAsiaTheme="minorEastAsia" w:cstheme="minorBidi"/>
          <w:noProof/>
          <w:sz w:val="22"/>
          <w:szCs w:val="22"/>
        </w:rPr>
      </w:pPr>
      <w:hyperlink w:anchor="_Toc450806406" w:history="1">
        <w:r w:rsidRPr="001A249A">
          <w:rPr>
            <w:rStyle w:val="Hyperlink"/>
            <w:noProof/>
          </w:rPr>
          <w:t>Figure 27. Surface Pressure History. Red line represents the reference case, green the wet case, and blue the dry case. The solid lines are the minimum pressure and the dashed lines are the maximum pressure at the surface.</w:t>
        </w:r>
        <w:r>
          <w:rPr>
            <w:noProof/>
            <w:webHidden/>
          </w:rPr>
          <w:tab/>
        </w:r>
        <w:r>
          <w:rPr>
            <w:noProof/>
            <w:webHidden/>
          </w:rPr>
          <w:fldChar w:fldCharType="begin"/>
        </w:r>
        <w:r>
          <w:rPr>
            <w:noProof/>
            <w:webHidden/>
          </w:rPr>
          <w:instrText xml:space="preserve"> PAGEREF _Toc450806406 \h </w:instrText>
        </w:r>
        <w:r>
          <w:rPr>
            <w:noProof/>
            <w:webHidden/>
          </w:rPr>
        </w:r>
        <w:r>
          <w:rPr>
            <w:noProof/>
            <w:webHidden/>
          </w:rPr>
          <w:fldChar w:fldCharType="separate"/>
        </w:r>
        <w:r>
          <w:rPr>
            <w:noProof/>
            <w:webHidden/>
          </w:rPr>
          <w:t>48</w:t>
        </w:r>
        <w:r>
          <w:rPr>
            <w:noProof/>
            <w:webHidden/>
          </w:rPr>
          <w:fldChar w:fldCharType="end"/>
        </w:r>
      </w:hyperlink>
    </w:p>
    <w:p w14:paraId="3108EA91" w14:textId="77777777" w:rsidR="00F05B10" w:rsidRDefault="00F05B10">
      <w:pPr>
        <w:pStyle w:val="TableofFigures"/>
        <w:tabs>
          <w:tab w:val="right" w:leader="dot" w:pos="9350"/>
        </w:tabs>
        <w:rPr>
          <w:rFonts w:eastAsiaTheme="minorEastAsia" w:cstheme="minorBidi"/>
          <w:noProof/>
          <w:sz w:val="22"/>
          <w:szCs w:val="22"/>
        </w:rPr>
      </w:pPr>
      <w:hyperlink w:anchor="_Toc450806407" w:history="1">
        <w:r w:rsidRPr="001A249A">
          <w:rPr>
            <w:rStyle w:val="Hyperlink"/>
            <w:noProof/>
          </w:rPr>
          <w:t>Figure 28. Minimum and Maximum Pressure History inside the domain. Red line represents the reference case, green the wet case, and blue the dry case. The solid lines are the minimum pressure and the dashed lines are the maximum pressure</w:t>
        </w:r>
        <w:r>
          <w:rPr>
            <w:noProof/>
            <w:webHidden/>
          </w:rPr>
          <w:tab/>
        </w:r>
        <w:r>
          <w:rPr>
            <w:noProof/>
            <w:webHidden/>
          </w:rPr>
          <w:fldChar w:fldCharType="begin"/>
        </w:r>
        <w:r>
          <w:rPr>
            <w:noProof/>
            <w:webHidden/>
          </w:rPr>
          <w:instrText xml:space="preserve"> PAGEREF _Toc450806407 \h </w:instrText>
        </w:r>
        <w:r>
          <w:rPr>
            <w:noProof/>
            <w:webHidden/>
          </w:rPr>
        </w:r>
        <w:r>
          <w:rPr>
            <w:noProof/>
            <w:webHidden/>
          </w:rPr>
          <w:fldChar w:fldCharType="separate"/>
        </w:r>
        <w:r>
          <w:rPr>
            <w:noProof/>
            <w:webHidden/>
          </w:rPr>
          <w:t>49</w:t>
        </w:r>
        <w:r>
          <w:rPr>
            <w:noProof/>
            <w:webHidden/>
          </w:rPr>
          <w:fldChar w:fldCharType="end"/>
        </w:r>
      </w:hyperlink>
    </w:p>
    <w:p w14:paraId="3E1B7ED7" w14:textId="77777777" w:rsidR="00F05B10" w:rsidRDefault="00F05B10">
      <w:pPr>
        <w:pStyle w:val="TableofFigures"/>
        <w:tabs>
          <w:tab w:val="right" w:leader="dot" w:pos="9350"/>
        </w:tabs>
        <w:rPr>
          <w:rFonts w:eastAsiaTheme="minorEastAsia" w:cstheme="minorBidi"/>
          <w:noProof/>
          <w:sz w:val="22"/>
          <w:szCs w:val="22"/>
        </w:rPr>
      </w:pPr>
      <w:hyperlink w:anchor="_Toc450806408" w:history="1">
        <w:r w:rsidRPr="001A249A">
          <w:rPr>
            <w:rStyle w:val="Hyperlink"/>
            <w:noProof/>
          </w:rPr>
          <w:t>Figure 29. Minimum pressure over the simulation times and altitude. (a) reference case, (b) wet case, and (c) dry case.</w:t>
        </w:r>
        <w:r>
          <w:rPr>
            <w:noProof/>
            <w:webHidden/>
          </w:rPr>
          <w:tab/>
        </w:r>
        <w:r>
          <w:rPr>
            <w:noProof/>
            <w:webHidden/>
          </w:rPr>
          <w:fldChar w:fldCharType="begin"/>
        </w:r>
        <w:r>
          <w:rPr>
            <w:noProof/>
            <w:webHidden/>
          </w:rPr>
          <w:instrText xml:space="preserve"> PAGEREF _Toc450806408 \h </w:instrText>
        </w:r>
        <w:r>
          <w:rPr>
            <w:noProof/>
            <w:webHidden/>
          </w:rPr>
        </w:r>
        <w:r>
          <w:rPr>
            <w:noProof/>
            <w:webHidden/>
          </w:rPr>
          <w:fldChar w:fldCharType="separate"/>
        </w:r>
        <w:r>
          <w:rPr>
            <w:noProof/>
            <w:webHidden/>
          </w:rPr>
          <w:t>50</w:t>
        </w:r>
        <w:r>
          <w:rPr>
            <w:noProof/>
            <w:webHidden/>
          </w:rPr>
          <w:fldChar w:fldCharType="end"/>
        </w:r>
      </w:hyperlink>
    </w:p>
    <w:p w14:paraId="3FDDC07E" w14:textId="77777777" w:rsidR="00F05B10" w:rsidRDefault="00F05B10">
      <w:pPr>
        <w:pStyle w:val="TableofFigures"/>
        <w:tabs>
          <w:tab w:val="right" w:leader="dot" w:pos="9350"/>
        </w:tabs>
        <w:rPr>
          <w:rFonts w:eastAsiaTheme="minorEastAsia" w:cstheme="minorBidi"/>
          <w:noProof/>
          <w:sz w:val="22"/>
          <w:szCs w:val="22"/>
        </w:rPr>
      </w:pPr>
      <w:hyperlink w:anchor="_Toc450806409" w:history="1">
        <w:r w:rsidRPr="001A249A">
          <w:rPr>
            <w:rStyle w:val="Hyperlink"/>
            <w:noProof/>
          </w:rPr>
          <w:t>Figure 30. Minimum Pressure History inside the domain for the reference case. The red plain line represents the domain pressure, and the red dash line the surface pressure.</w:t>
        </w:r>
        <w:r>
          <w:rPr>
            <w:noProof/>
            <w:webHidden/>
          </w:rPr>
          <w:tab/>
        </w:r>
        <w:r>
          <w:rPr>
            <w:noProof/>
            <w:webHidden/>
          </w:rPr>
          <w:fldChar w:fldCharType="begin"/>
        </w:r>
        <w:r>
          <w:rPr>
            <w:noProof/>
            <w:webHidden/>
          </w:rPr>
          <w:instrText xml:space="preserve"> PAGEREF _Toc450806409 \h </w:instrText>
        </w:r>
        <w:r>
          <w:rPr>
            <w:noProof/>
            <w:webHidden/>
          </w:rPr>
        </w:r>
        <w:r>
          <w:rPr>
            <w:noProof/>
            <w:webHidden/>
          </w:rPr>
          <w:fldChar w:fldCharType="separate"/>
        </w:r>
        <w:r>
          <w:rPr>
            <w:noProof/>
            <w:webHidden/>
          </w:rPr>
          <w:t>51</w:t>
        </w:r>
        <w:r>
          <w:rPr>
            <w:noProof/>
            <w:webHidden/>
          </w:rPr>
          <w:fldChar w:fldCharType="end"/>
        </w:r>
      </w:hyperlink>
    </w:p>
    <w:p w14:paraId="392E7911" w14:textId="77777777" w:rsidR="00F05B10" w:rsidRDefault="00F05B10">
      <w:pPr>
        <w:pStyle w:val="TableofFigures"/>
        <w:tabs>
          <w:tab w:val="right" w:leader="dot" w:pos="9350"/>
        </w:tabs>
        <w:rPr>
          <w:rFonts w:eastAsiaTheme="minorEastAsia" w:cstheme="minorBidi"/>
          <w:noProof/>
          <w:sz w:val="22"/>
          <w:szCs w:val="22"/>
        </w:rPr>
      </w:pPr>
      <w:hyperlink w:anchor="_Toc450806410" w:history="1">
        <w:r w:rsidRPr="001A249A">
          <w:rPr>
            <w:rStyle w:val="Hyperlink"/>
            <w:noProof/>
          </w:rPr>
          <w:t>Figure 31. 8 mb pressure deficit and cloud prespective for the reference case at t = 5min (1), 13.5 min (2), and 20 min (3) of the simulation.</w:t>
        </w:r>
        <w:r>
          <w:rPr>
            <w:noProof/>
            <w:webHidden/>
          </w:rPr>
          <w:tab/>
        </w:r>
        <w:r>
          <w:rPr>
            <w:noProof/>
            <w:webHidden/>
          </w:rPr>
          <w:fldChar w:fldCharType="begin"/>
        </w:r>
        <w:r>
          <w:rPr>
            <w:noProof/>
            <w:webHidden/>
          </w:rPr>
          <w:instrText xml:space="preserve"> PAGEREF _Toc450806410 \h </w:instrText>
        </w:r>
        <w:r>
          <w:rPr>
            <w:noProof/>
            <w:webHidden/>
          </w:rPr>
        </w:r>
        <w:r>
          <w:rPr>
            <w:noProof/>
            <w:webHidden/>
          </w:rPr>
          <w:fldChar w:fldCharType="separate"/>
        </w:r>
        <w:r>
          <w:rPr>
            <w:noProof/>
            <w:webHidden/>
          </w:rPr>
          <w:t>53</w:t>
        </w:r>
        <w:r>
          <w:rPr>
            <w:noProof/>
            <w:webHidden/>
          </w:rPr>
          <w:fldChar w:fldCharType="end"/>
        </w:r>
      </w:hyperlink>
    </w:p>
    <w:p w14:paraId="46E74C1B" w14:textId="77777777" w:rsidR="00F05B10" w:rsidRDefault="00F05B10">
      <w:pPr>
        <w:pStyle w:val="TableofFigures"/>
        <w:tabs>
          <w:tab w:val="right" w:leader="dot" w:pos="9350"/>
        </w:tabs>
        <w:rPr>
          <w:rFonts w:eastAsiaTheme="minorEastAsia" w:cstheme="minorBidi"/>
          <w:noProof/>
          <w:sz w:val="22"/>
          <w:szCs w:val="22"/>
        </w:rPr>
      </w:pPr>
      <w:hyperlink w:anchor="_Toc450806411" w:history="1">
        <w:r w:rsidRPr="001A249A">
          <w:rPr>
            <w:rStyle w:val="Hyperlink"/>
            <w:noProof/>
          </w:rPr>
          <w:t>Figure 32. Minimum Pressure History inside the domain for the wet case. The green plain line represents the domain pressure, and the green dash line the surface pressure.</w:t>
        </w:r>
        <w:r>
          <w:rPr>
            <w:noProof/>
            <w:webHidden/>
          </w:rPr>
          <w:tab/>
        </w:r>
        <w:r>
          <w:rPr>
            <w:noProof/>
            <w:webHidden/>
          </w:rPr>
          <w:fldChar w:fldCharType="begin"/>
        </w:r>
        <w:r>
          <w:rPr>
            <w:noProof/>
            <w:webHidden/>
          </w:rPr>
          <w:instrText xml:space="preserve"> PAGEREF _Toc450806411 \h </w:instrText>
        </w:r>
        <w:r>
          <w:rPr>
            <w:noProof/>
            <w:webHidden/>
          </w:rPr>
        </w:r>
        <w:r>
          <w:rPr>
            <w:noProof/>
            <w:webHidden/>
          </w:rPr>
          <w:fldChar w:fldCharType="separate"/>
        </w:r>
        <w:r>
          <w:rPr>
            <w:noProof/>
            <w:webHidden/>
          </w:rPr>
          <w:t>54</w:t>
        </w:r>
        <w:r>
          <w:rPr>
            <w:noProof/>
            <w:webHidden/>
          </w:rPr>
          <w:fldChar w:fldCharType="end"/>
        </w:r>
      </w:hyperlink>
    </w:p>
    <w:p w14:paraId="325F73DD" w14:textId="77777777" w:rsidR="00F05B10" w:rsidRDefault="00F05B10">
      <w:pPr>
        <w:pStyle w:val="TableofFigures"/>
        <w:tabs>
          <w:tab w:val="right" w:leader="dot" w:pos="9350"/>
        </w:tabs>
        <w:rPr>
          <w:rFonts w:eastAsiaTheme="minorEastAsia" w:cstheme="minorBidi"/>
          <w:noProof/>
          <w:sz w:val="22"/>
          <w:szCs w:val="22"/>
        </w:rPr>
      </w:pPr>
      <w:hyperlink w:anchor="_Toc450806412" w:history="1">
        <w:r w:rsidRPr="001A249A">
          <w:rPr>
            <w:rStyle w:val="Hyperlink"/>
            <w:noProof/>
          </w:rPr>
          <w:t>Figure 33. 8 mb pressure deficit and cloud prespective for the wet case at t = 5min (1), 10.5 min (2), and 18.5 min (3) of the simulation.</w:t>
        </w:r>
        <w:r>
          <w:rPr>
            <w:noProof/>
            <w:webHidden/>
          </w:rPr>
          <w:tab/>
        </w:r>
        <w:r>
          <w:rPr>
            <w:noProof/>
            <w:webHidden/>
          </w:rPr>
          <w:fldChar w:fldCharType="begin"/>
        </w:r>
        <w:r>
          <w:rPr>
            <w:noProof/>
            <w:webHidden/>
          </w:rPr>
          <w:instrText xml:space="preserve"> PAGEREF _Toc450806412 \h </w:instrText>
        </w:r>
        <w:r>
          <w:rPr>
            <w:noProof/>
            <w:webHidden/>
          </w:rPr>
        </w:r>
        <w:r>
          <w:rPr>
            <w:noProof/>
            <w:webHidden/>
          </w:rPr>
          <w:fldChar w:fldCharType="separate"/>
        </w:r>
        <w:r>
          <w:rPr>
            <w:noProof/>
            <w:webHidden/>
          </w:rPr>
          <w:t>56</w:t>
        </w:r>
        <w:r>
          <w:rPr>
            <w:noProof/>
            <w:webHidden/>
          </w:rPr>
          <w:fldChar w:fldCharType="end"/>
        </w:r>
      </w:hyperlink>
    </w:p>
    <w:p w14:paraId="12ECA6C7" w14:textId="77777777" w:rsidR="00F05B10" w:rsidRDefault="00F05B10">
      <w:pPr>
        <w:pStyle w:val="TableofFigures"/>
        <w:tabs>
          <w:tab w:val="right" w:leader="dot" w:pos="9350"/>
        </w:tabs>
        <w:rPr>
          <w:rFonts w:eastAsiaTheme="minorEastAsia" w:cstheme="minorBidi"/>
          <w:noProof/>
          <w:sz w:val="22"/>
          <w:szCs w:val="22"/>
        </w:rPr>
      </w:pPr>
      <w:hyperlink w:anchor="_Toc450806413" w:history="1">
        <w:r w:rsidRPr="001A249A">
          <w:rPr>
            <w:rStyle w:val="Hyperlink"/>
            <w:noProof/>
          </w:rPr>
          <w:t>Figure 34. Minimum Pressure History inside the domain for the dry case. The blue plain line represents the domain pressure, and the blue dash line the surface pressure.</w:t>
        </w:r>
        <w:r>
          <w:rPr>
            <w:noProof/>
            <w:webHidden/>
          </w:rPr>
          <w:tab/>
        </w:r>
        <w:r>
          <w:rPr>
            <w:noProof/>
            <w:webHidden/>
          </w:rPr>
          <w:fldChar w:fldCharType="begin"/>
        </w:r>
        <w:r>
          <w:rPr>
            <w:noProof/>
            <w:webHidden/>
          </w:rPr>
          <w:instrText xml:space="preserve"> PAGEREF _Toc450806413 \h </w:instrText>
        </w:r>
        <w:r>
          <w:rPr>
            <w:noProof/>
            <w:webHidden/>
          </w:rPr>
        </w:r>
        <w:r>
          <w:rPr>
            <w:noProof/>
            <w:webHidden/>
          </w:rPr>
          <w:fldChar w:fldCharType="separate"/>
        </w:r>
        <w:r>
          <w:rPr>
            <w:noProof/>
            <w:webHidden/>
          </w:rPr>
          <w:t>57</w:t>
        </w:r>
        <w:r>
          <w:rPr>
            <w:noProof/>
            <w:webHidden/>
          </w:rPr>
          <w:fldChar w:fldCharType="end"/>
        </w:r>
      </w:hyperlink>
    </w:p>
    <w:p w14:paraId="1BC6CA55" w14:textId="77777777" w:rsidR="00F05B10" w:rsidRDefault="00F05B10">
      <w:pPr>
        <w:pStyle w:val="TableofFigures"/>
        <w:tabs>
          <w:tab w:val="right" w:leader="dot" w:pos="9350"/>
        </w:tabs>
        <w:rPr>
          <w:rFonts w:eastAsiaTheme="minorEastAsia" w:cstheme="minorBidi"/>
          <w:noProof/>
          <w:sz w:val="22"/>
          <w:szCs w:val="22"/>
        </w:rPr>
      </w:pPr>
      <w:hyperlink w:anchor="_Toc450806414" w:history="1">
        <w:r w:rsidRPr="001A249A">
          <w:rPr>
            <w:rStyle w:val="Hyperlink"/>
            <w:noProof/>
          </w:rPr>
          <w:t>Figure 35. 3 mb pressure deficit and cloud prespective for the dry case at t = 11 min (1), 16.5 min (2), and 17.5 min (3) of the simulation.</w:t>
        </w:r>
        <w:r>
          <w:rPr>
            <w:noProof/>
            <w:webHidden/>
          </w:rPr>
          <w:tab/>
        </w:r>
        <w:r>
          <w:rPr>
            <w:noProof/>
            <w:webHidden/>
          </w:rPr>
          <w:fldChar w:fldCharType="begin"/>
        </w:r>
        <w:r>
          <w:rPr>
            <w:noProof/>
            <w:webHidden/>
          </w:rPr>
          <w:instrText xml:space="preserve"> PAGEREF _Toc450806414 \h </w:instrText>
        </w:r>
        <w:r>
          <w:rPr>
            <w:noProof/>
            <w:webHidden/>
          </w:rPr>
        </w:r>
        <w:r>
          <w:rPr>
            <w:noProof/>
            <w:webHidden/>
          </w:rPr>
          <w:fldChar w:fldCharType="separate"/>
        </w:r>
        <w:r>
          <w:rPr>
            <w:noProof/>
            <w:webHidden/>
          </w:rPr>
          <w:t>59</w:t>
        </w:r>
        <w:r>
          <w:rPr>
            <w:noProof/>
            <w:webHidden/>
          </w:rPr>
          <w:fldChar w:fldCharType="end"/>
        </w:r>
      </w:hyperlink>
    </w:p>
    <w:p w14:paraId="344CCE89" w14:textId="77777777" w:rsidR="00F05B10" w:rsidRDefault="00F05B10">
      <w:pPr>
        <w:pStyle w:val="TableofFigures"/>
        <w:tabs>
          <w:tab w:val="right" w:leader="dot" w:pos="9350"/>
        </w:tabs>
        <w:rPr>
          <w:rFonts w:eastAsiaTheme="minorEastAsia" w:cstheme="minorBidi"/>
          <w:noProof/>
          <w:sz w:val="22"/>
          <w:szCs w:val="22"/>
        </w:rPr>
      </w:pPr>
      <w:hyperlink w:anchor="_Toc450806415" w:history="1">
        <w:r w:rsidRPr="001A249A">
          <w:rPr>
            <w:rStyle w:val="Hyperlink"/>
            <w:noProof/>
          </w:rPr>
          <w:t>Figure 36. Minimum and Maximum Vertical Velovity History inside the domain. Red line represents the reference case, green the wet case, and blue the dry case. The solid lines are the minimum velocity and the dashed lines are the maximum velocity.</w:t>
        </w:r>
        <w:r>
          <w:rPr>
            <w:noProof/>
            <w:webHidden/>
          </w:rPr>
          <w:tab/>
        </w:r>
        <w:r>
          <w:rPr>
            <w:noProof/>
            <w:webHidden/>
          </w:rPr>
          <w:fldChar w:fldCharType="begin"/>
        </w:r>
        <w:r>
          <w:rPr>
            <w:noProof/>
            <w:webHidden/>
          </w:rPr>
          <w:instrText xml:space="preserve"> PAGEREF _Toc450806415 \h </w:instrText>
        </w:r>
        <w:r>
          <w:rPr>
            <w:noProof/>
            <w:webHidden/>
          </w:rPr>
        </w:r>
        <w:r>
          <w:rPr>
            <w:noProof/>
            <w:webHidden/>
          </w:rPr>
          <w:fldChar w:fldCharType="separate"/>
        </w:r>
        <w:r>
          <w:rPr>
            <w:noProof/>
            <w:webHidden/>
          </w:rPr>
          <w:t>61</w:t>
        </w:r>
        <w:r>
          <w:rPr>
            <w:noProof/>
            <w:webHidden/>
          </w:rPr>
          <w:fldChar w:fldCharType="end"/>
        </w:r>
      </w:hyperlink>
    </w:p>
    <w:p w14:paraId="019C2555" w14:textId="77777777" w:rsidR="00F05B10" w:rsidRDefault="00F05B10">
      <w:pPr>
        <w:pStyle w:val="TableofFigures"/>
        <w:tabs>
          <w:tab w:val="right" w:leader="dot" w:pos="9350"/>
        </w:tabs>
        <w:rPr>
          <w:rFonts w:eastAsiaTheme="minorEastAsia" w:cstheme="minorBidi"/>
          <w:noProof/>
          <w:sz w:val="22"/>
          <w:szCs w:val="22"/>
        </w:rPr>
      </w:pPr>
      <w:hyperlink w:anchor="_Toc450806416" w:history="1">
        <w:r w:rsidRPr="001A249A">
          <w:rPr>
            <w:rStyle w:val="Hyperlink"/>
            <w:noProof/>
          </w:rPr>
          <w:t>Figure 37. Maximum and minimum velocity over the simulation times and altitude. (a) reference case, (b) wet case, and (c) dry case.</w:t>
        </w:r>
        <w:r>
          <w:rPr>
            <w:noProof/>
            <w:webHidden/>
          </w:rPr>
          <w:tab/>
        </w:r>
        <w:r>
          <w:rPr>
            <w:noProof/>
            <w:webHidden/>
          </w:rPr>
          <w:fldChar w:fldCharType="begin"/>
        </w:r>
        <w:r>
          <w:rPr>
            <w:noProof/>
            <w:webHidden/>
          </w:rPr>
          <w:instrText xml:space="preserve"> PAGEREF _Toc450806416 \h </w:instrText>
        </w:r>
        <w:r>
          <w:rPr>
            <w:noProof/>
            <w:webHidden/>
          </w:rPr>
        </w:r>
        <w:r>
          <w:rPr>
            <w:noProof/>
            <w:webHidden/>
          </w:rPr>
          <w:fldChar w:fldCharType="separate"/>
        </w:r>
        <w:r>
          <w:rPr>
            <w:noProof/>
            <w:webHidden/>
          </w:rPr>
          <w:t>63</w:t>
        </w:r>
        <w:r>
          <w:rPr>
            <w:noProof/>
            <w:webHidden/>
          </w:rPr>
          <w:fldChar w:fldCharType="end"/>
        </w:r>
      </w:hyperlink>
    </w:p>
    <w:p w14:paraId="5E50CCE6" w14:textId="77777777" w:rsidR="00F05B10" w:rsidRDefault="00F05B10">
      <w:pPr>
        <w:pStyle w:val="TableofFigures"/>
        <w:tabs>
          <w:tab w:val="right" w:leader="dot" w:pos="9350"/>
        </w:tabs>
        <w:rPr>
          <w:rFonts w:eastAsiaTheme="minorEastAsia" w:cstheme="minorBidi"/>
          <w:noProof/>
          <w:sz w:val="22"/>
          <w:szCs w:val="22"/>
        </w:rPr>
      </w:pPr>
      <w:hyperlink w:anchor="_Toc450806417" w:history="1">
        <w:r w:rsidRPr="001A249A">
          <w:rPr>
            <w:rStyle w:val="Hyperlink"/>
            <w:noProof/>
          </w:rPr>
          <w:t>Figure 38. Vertical velocity History inside the domain for the reference case. The plain red line represents the minimum vertical velocity, and the dash red line the maximum vertical velocity.</w:t>
        </w:r>
        <w:r>
          <w:rPr>
            <w:noProof/>
            <w:webHidden/>
          </w:rPr>
          <w:tab/>
        </w:r>
        <w:r>
          <w:rPr>
            <w:noProof/>
            <w:webHidden/>
          </w:rPr>
          <w:fldChar w:fldCharType="begin"/>
        </w:r>
        <w:r>
          <w:rPr>
            <w:noProof/>
            <w:webHidden/>
          </w:rPr>
          <w:instrText xml:space="preserve"> PAGEREF _Toc450806417 \h </w:instrText>
        </w:r>
        <w:r>
          <w:rPr>
            <w:noProof/>
            <w:webHidden/>
          </w:rPr>
        </w:r>
        <w:r>
          <w:rPr>
            <w:noProof/>
            <w:webHidden/>
          </w:rPr>
          <w:fldChar w:fldCharType="separate"/>
        </w:r>
        <w:r>
          <w:rPr>
            <w:noProof/>
            <w:webHidden/>
          </w:rPr>
          <w:t>64</w:t>
        </w:r>
        <w:r>
          <w:rPr>
            <w:noProof/>
            <w:webHidden/>
          </w:rPr>
          <w:fldChar w:fldCharType="end"/>
        </w:r>
      </w:hyperlink>
    </w:p>
    <w:p w14:paraId="5CD17509" w14:textId="77777777" w:rsidR="00F05B10" w:rsidRDefault="00F05B10">
      <w:pPr>
        <w:pStyle w:val="TableofFigures"/>
        <w:tabs>
          <w:tab w:val="right" w:leader="dot" w:pos="9350"/>
        </w:tabs>
        <w:rPr>
          <w:rFonts w:eastAsiaTheme="minorEastAsia" w:cstheme="minorBidi"/>
          <w:noProof/>
          <w:sz w:val="22"/>
          <w:szCs w:val="22"/>
        </w:rPr>
      </w:pPr>
      <w:hyperlink w:anchor="_Toc450806418" w:history="1">
        <w:r w:rsidRPr="001A249A">
          <w:rPr>
            <w:rStyle w:val="Hyperlink"/>
            <w:noProof/>
          </w:rPr>
          <w:t>Figure 39. Vertical velocity History inside the domain for the wet case. The plain green line represents the minimum vertical velocity, and the dash green line the maximum vertical velocity.</w:t>
        </w:r>
        <w:r>
          <w:rPr>
            <w:noProof/>
            <w:webHidden/>
          </w:rPr>
          <w:tab/>
        </w:r>
        <w:r>
          <w:rPr>
            <w:noProof/>
            <w:webHidden/>
          </w:rPr>
          <w:fldChar w:fldCharType="begin"/>
        </w:r>
        <w:r>
          <w:rPr>
            <w:noProof/>
            <w:webHidden/>
          </w:rPr>
          <w:instrText xml:space="preserve"> PAGEREF _Toc450806418 \h </w:instrText>
        </w:r>
        <w:r>
          <w:rPr>
            <w:noProof/>
            <w:webHidden/>
          </w:rPr>
        </w:r>
        <w:r>
          <w:rPr>
            <w:noProof/>
            <w:webHidden/>
          </w:rPr>
          <w:fldChar w:fldCharType="separate"/>
        </w:r>
        <w:r>
          <w:rPr>
            <w:noProof/>
            <w:webHidden/>
          </w:rPr>
          <w:t>65</w:t>
        </w:r>
        <w:r>
          <w:rPr>
            <w:noProof/>
            <w:webHidden/>
          </w:rPr>
          <w:fldChar w:fldCharType="end"/>
        </w:r>
      </w:hyperlink>
    </w:p>
    <w:p w14:paraId="6A83CBA2" w14:textId="77777777" w:rsidR="00F05B10" w:rsidRDefault="00F05B10">
      <w:pPr>
        <w:pStyle w:val="TableofFigures"/>
        <w:tabs>
          <w:tab w:val="right" w:leader="dot" w:pos="9350"/>
        </w:tabs>
        <w:rPr>
          <w:rFonts w:eastAsiaTheme="minorEastAsia" w:cstheme="minorBidi"/>
          <w:noProof/>
          <w:sz w:val="22"/>
          <w:szCs w:val="22"/>
        </w:rPr>
      </w:pPr>
      <w:hyperlink w:anchor="_Toc450806419" w:history="1">
        <w:r w:rsidRPr="001A249A">
          <w:rPr>
            <w:rStyle w:val="Hyperlink"/>
            <w:noProof/>
          </w:rPr>
          <w:t>Figure 40. Vertical velocity History inside the domain for the dry case. The plain blue line represents the minimum vertical velocity, and the dash blue line the maximum vertical velocity.</w:t>
        </w:r>
        <w:r>
          <w:rPr>
            <w:noProof/>
            <w:webHidden/>
          </w:rPr>
          <w:tab/>
        </w:r>
        <w:r>
          <w:rPr>
            <w:noProof/>
            <w:webHidden/>
          </w:rPr>
          <w:fldChar w:fldCharType="begin"/>
        </w:r>
        <w:r>
          <w:rPr>
            <w:noProof/>
            <w:webHidden/>
          </w:rPr>
          <w:instrText xml:space="preserve"> PAGEREF _Toc450806419 \h </w:instrText>
        </w:r>
        <w:r>
          <w:rPr>
            <w:noProof/>
            <w:webHidden/>
          </w:rPr>
        </w:r>
        <w:r>
          <w:rPr>
            <w:noProof/>
            <w:webHidden/>
          </w:rPr>
          <w:fldChar w:fldCharType="separate"/>
        </w:r>
        <w:r>
          <w:rPr>
            <w:noProof/>
            <w:webHidden/>
          </w:rPr>
          <w:t>65</w:t>
        </w:r>
        <w:r>
          <w:rPr>
            <w:noProof/>
            <w:webHidden/>
          </w:rPr>
          <w:fldChar w:fldCharType="end"/>
        </w:r>
      </w:hyperlink>
    </w:p>
    <w:p w14:paraId="5D27FF3C" w14:textId="77777777" w:rsidR="00F05B10" w:rsidRDefault="00F05B10">
      <w:pPr>
        <w:pStyle w:val="TableofFigures"/>
        <w:tabs>
          <w:tab w:val="right" w:leader="dot" w:pos="9350"/>
        </w:tabs>
        <w:rPr>
          <w:rFonts w:eastAsiaTheme="minorEastAsia" w:cstheme="minorBidi"/>
          <w:noProof/>
          <w:sz w:val="22"/>
          <w:szCs w:val="22"/>
        </w:rPr>
      </w:pPr>
      <w:hyperlink w:anchor="_Toc450806420" w:history="1">
        <w:r w:rsidRPr="001A249A">
          <w:rPr>
            <w:rStyle w:val="Hyperlink"/>
            <w:noProof/>
          </w:rPr>
          <w:t>Figure 41. Reynolds stresses in the South-North plane for (a) the reference case, (b) the wet case, and (c) the dry case.</w:t>
        </w:r>
        <w:r>
          <w:rPr>
            <w:noProof/>
            <w:webHidden/>
          </w:rPr>
          <w:tab/>
        </w:r>
        <w:r>
          <w:rPr>
            <w:noProof/>
            <w:webHidden/>
          </w:rPr>
          <w:fldChar w:fldCharType="begin"/>
        </w:r>
        <w:r>
          <w:rPr>
            <w:noProof/>
            <w:webHidden/>
          </w:rPr>
          <w:instrText xml:space="preserve"> PAGEREF _Toc450806420 \h </w:instrText>
        </w:r>
        <w:r>
          <w:rPr>
            <w:noProof/>
            <w:webHidden/>
          </w:rPr>
        </w:r>
        <w:r>
          <w:rPr>
            <w:noProof/>
            <w:webHidden/>
          </w:rPr>
          <w:fldChar w:fldCharType="separate"/>
        </w:r>
        <w:r>
          <w:rPr>
            <w:noProof/>
            <w:webHidden/>
          </w:rPr>
          <w:t>70</w:t>
        </w:r>
        <w:r>
          <w:rPr>
            <w:noProof/>
            <w:webHidden/>
          </w:rPr>
          <w:fldChar w:fldCharType="end"/>
        </w:r>
      </w:hyperlink>
    </w:p>
    <w:p w14:paraId="62778486" w14:textId="77777777" w:rsidR="00F05B10" w:rsidRDefault="00F05B10">
      <w:pPr>
        <w:pStyle w:val="TableofFigures"/>
        <w:tabs>
          <w:tab w:val="right" w:leader="dot" w:pos="9350"/>
        </w:tabs>
        <w:rPr>
          <w:rFonts w:eastAsiaTheme="minorEastAsia" w:cstheme="minorBidi"/>
          <w:noProof/>
          <w:sz w:val="22"/>
          <w:szCs w:val="22"/>
        </w:rPr>
      </w:pPr>
      <w:hyperlink w:anchor="_Toc450806421" w:history="1">
        <w:r w:rsidRPr="001A249A">
          <w:rPr>
            <w:rStyle w:val="Hyperlink"/>
            <w:noProof/>
          </w:rPr>
          <w:t>Figure 42. Reynolds stresses in the West-East plane for (a) the reference case, (b) the wet case, and (c) the dry case.</w:t>
        </w:r>
        <w:r>
          <w:rPr>
            <w:noProof/>
            <w:webHidden/>
          </w:rPr>
          <w:tab/>
        </w:r>
        <w:r>
          <w:rPr>
            <w:noProof/>
            <w:webHidden/>
          </w:rPr>
          <w:fldChar w:fldCharType="begin"/>
        </w:r>
        <w:r>
          <w:rPr>
            <w:noProof/>
            <w:webHidden/>
          </w:rPr>
          <w:instrText xml:space="preserve"> PAGEREF _Toc450806421 \h </w:instrText>
        </w:r>
        <w:r>
          <w:rPr>
            <w:noProof/>
            <w:webHidden/>
          </w:rPr>
        </w:r>
        <w:r>
          <w:rPr>
            <w:noProof/>
            <w:webHidden/>
          </w:rPr>
          <w:fldChar w:fldCharType="separate"/>
        </w:r>
        <w:r>
          <w:rPr>
            <w:noProof/>
            <w:webHidden/>
          </w:rPr>
          <w:t>71</w:t>
        </w:r>
        <w:r>
          <w:rPr>
            <w:noProof/>
            <w:webHidden/>
          </w:rPr>
          <w:fldChar w:fldCharType="end"/>
        </w:r>
      </w:hyperlink>
    </w:p>
    <w:p w14:paraId="1E23FFD1" w14:textId="77777777" w:rsidR="00F05B10" w:rsidRDefault="00F05B10">
      <w:pPr>
        <w:pStyle w:val="TableofFigures"/>
        <w:tabs>
          <w:tab w:val="right" w:leader="dot" w:pos="9350"/>
        </w:tabs>
        <w:rPr>
          <w:rFonts w:eastAsiaTheme="minorEastAsia" w:cstheme="minorBidi"/>
          <w:noProof/>
          <w:sz w:val="22"/>
          <w:szCs w:val="22"/>
        </w:rPr>
      </w:pPr>
      <w:hyperlink w:anchor="_Toc450806422" w:history="1">
        <w:r w:rsidRPr="001A249A">
          <w:rPr>
            <w:rStyle w:val="Hyperlink"/>
            <w:noProof/>
          </w:rPr>
          <w:t>Figure 43. Reynolds stresses in the altitude plane for (a) the reference case, (b) the wet case, and (c) the dry case.</w:t>
        </w:r>
        <w:r>
          <w:rPr>
            <w:noProof/>
            <w:webHidden/>
          </w:rPr>
          <w:tab/>
        </w:r>
        <w:r>
          <w:rPr>
            <w:noProof/>
            <w:webHidden/>
          </w:rPr>
          <w:fldChar w:fldCharType="begin"/>
        </w:r>
        <w:r>
          <w:rPr>
            <w:noProof/>
            <w:webHidden/>
          </w:rPr>
          <w:instrText xml:space="preserve"> PAGEREF _Toc450806422 \h </w:instrText>
        </w:r>
        <w:r>
          <w:rPr>
            <w:noProof/>
            <w:webHidden/>
          </w:rPr>
        </w:r>
        <w:r>
          <w:rPr>
            <w:noProof/>
            <w:webHidden/>
          </w:rPr>
          <w:fldChar w:fldCharType="separate"/>
        </w:r>
        <w:r>
          <w:rPr>
            <w:noProof/>
            <w:webHidden/>
          </w:rPr>
          <w:t>72</w:t>
        </w:r>
        <w:r>
          <w:rPr>
            <w:noProof/>
            <w:webHidden/>
          </w:rPr>
          <w:fldChar w:fldCharType="end"/>
        </w:r>
      </w:hyperlink>
    </w:p>
    <w:p w14:paraId="68C52A47" w14:textId="77777777" w:rsidR="005D6D35" w:rsidRDefault="00AE33BA" w:rsidP="00570A8E">
      <w:r>
        <w:fldChar w:fldCharType="end"/>
      </w:r>
    </w:p>
    <w:p w14:paraId="6EF3E7CA" w14:textId="77777777" w:rsidR="005D6D35" w:rsidRDefault="005D6D35">
      <w:pPr>
        <w:spacing w:after="0" w:line="240" w:lineRule="auto"/>
        <w:jc w:val="left"/>
      </w:pPr>
      <w:r>
        <w:br w:type="page"/>
      </w:r>
    </w:p>
    <w:p w14:paraId="0248F85B" w14:textId="77777777" w:rsidR="00C62F0C" w:rsidRDefault="00C62F0C" w:rsidP="00C62F0C">
      <w:pPr>
        <w:pStyle w:val="TOCHeading"/>
      </w:pPr>
      <w:r>
        <w:lastRenderedPageBreak/>
        <w:t>List of Tables</w:t>
      </w:r>
    </w:p>
    <w:p w14:paraId="446C6ACA" w14:textId="77777777" w:rsidR="00C62F0C" w:rsidRPr="00C62F0C" w:rsidRDefault="00C62F0C" w:rsidP="00A36893">
      <w:pPr>
        <w:ind w:firstLine="0"/>
      </w:pPr>
    </w:p>
    <w:p w14:paraId="070717A8" w14:textId="77777777" w:rsidR="00F05B10" w:rsidRDefault="005D6D35">
      <w:pPr>
        <w:pStyle w:val="TableofFigures"/>
        <w:tabs>
          <w:tab w:val="right" w:leader="dot" w:pos="9350"/>
        </w:tabs>
        <w:rPr>
          <w:rFonts w:eastAsiaTheme="minorEastAsia" w:cstheme="minorBidi"/>
          <w:noProof/>
          <w:sz w:val="22"/>
          <w:szCs w:val="22"/>
        </w:rPr>
      </w:pPr>
      <w:r>
        <w:fldChar w:fldCharType="begin"/>
      </w:r>
      <w:r>
        <w:instrText xml:space="preserve"> TOC \h \z \c "Table" </w:instrText>
      </w:r>
      <w:r>
        <w:fldChar w:fldCharType="separate"/>
      </w:r>
      <w:hyperlink w:anchor="_Toc450806423" w:history="1">
        <w:r w:rsidR="00F05B10" w:rsidRPr="00AB2A76">
          <w:rPr>
            <w:rStyle w:val="Hyperlink"/>
            <w:noProof/>
          </w:rPr>
          <w:t>Table 1. CAPE chart (Thompson, 2006)</w:t>
        </w:r>
        <w:r w:rsidR="00F05B10">
          <w:rPr>
            <w:noProof/>
            <w:webHidden/>
          </w:rPr>
          <w:tab/>
        </w:r>
        <w:r w:rsidR="00F05B10">
          <w:rPr>
            <w:noProof/>
            <w:webHidden/>
          </w:rPr>
          <w:fldChar w:fldCharType="begin"/>
        </w:r>
        <w:r w:rsidR="00F05B10">
          <w:rPr>
            <w:noProof/>
            <w:webHidden/>
          </w:rPr>
          <w:instrText xml:space="preserve"> PAGEREF _Toc450806423 \h </w:instrText>
        </w:r>
        <w:r w:rsidR="00F05B10">
          <w:rPr>
            <w:noProof/>
            <w:webHidden/>
          </w:rPr>
        </w:r>
        <w:r w:rsidR="00F05B10">
          <w:rPr>
            <w:noProof/>
            <w:webHidden/>
          </w:rPr>
          <w:fldChar w:fldCharType="separate"/>
        </w:r>
        <w:r w:rsidR="00F05B10">
          <w:rPr>
            <w:noProof/>
            <w:webHidden/>
          </w:rPr>
          <w:t>9</w:t>
        </w:r>
        <w:r w:rsidR="00F05B10">
          <w:rPr>
            <w:noProof/>
            <w:webHidden/>
          </w:rPr>
          <w:fldChar w:fldCharType="end"/>
        </w:r>
      </w:hyperlink>
    </w:p>
    <w:p w14:paraId="36233002" w14:textId="77777777" w:rsidR="00F05B10" w:rsidRDefault="00F05B10">
      <w:pPr>
        <w:pStyle w:val="TableofFigures"/>
        <w:tabs>
          <w:tab w:val="right" w:leader="dot" w:pos="9350"/>
        </w:tabs>
        <w:rPr>
          <w:rFonts w:eastAsiaTheme="minorEastAsia" w:cstheme="minorBidi"/>
          <w:noProof/>
          <w:sz w:val="22"/>
          <w:szCs w:val="22"/>
        </w:rPr>
      </w:pPr>
      <w:hyperlink w:anchor="_Toc450806424" w:history="1">
        <w:r w:rsidRPr="00AB2A76">
          <w:rPr>
            <w:rStyle w:val="Hyperlink"/>
            <w:noProof/>
          </w:rPr>
          <w:t>Table 2. The Enhanced Fujita scale for tornadoes.</w:t>
        </w:r>
        <w:r>
          <w:rPr>
            <w:noProof/>
            <w:webHidden/>
          </w:rPr>
          <w:tab/>
        </w:r>
        <w:r>
          <w:rPr>
            <w:noProof/>
            <w:webHidden/>
          </w:rPr>
          <w:fldChar w:fldCharType="begin"/>
        </w:r>
        <w:r>
          <w:rPr>
            <w:noProof/>
            <w:webHidden/>
          </w:rPr>
          <w:instrText xml:space="preserve"> PAGEREF _Toc450806424 \h </w:instrText>
        </w:r>
        <w:r>
          <w:rPr>
            <w:noProof/>
            <w:webHidden/>
          </w:rPr>
        </w:r>
        <w:r>
          <w:rPr>
            <w:noProof/>
            <w:webHidden/>
          </w:rPr>
          <w:fldChar w:fldCharType="separate"/>
        </w:r>
        <w:r>
          <w:rPr>
            <w:noProof/>
            <w:webHidden/>
          </w:rPr>
          <w:t>14</w:t>
        </w:r>
        <w:r>
          <w:rPr>
            <w:noProof/>
            <w:webHidden/>
          </w:rPr>
          <w:fldChar w:fldCharType="end"/>
        </w:r>
      </w:hyperlink>
    </w:p>
    <w:p w14:paraId="7EF57FBF" w14:textId="77777777" w:rsidR="00F05B10" w:rsidRDefault="00F05B10">
      <w:pPr>
        <w:pStyle w:val="TableofFigures"/>
        <w:tabs>
          <w:tab w:val="right" w:leader="dot" w:pos="9350"/>
        </w:tabs>
        <w:rPr>
          <w:rFonts w:eastAsiaTheme="minorEastAsia" w:cstheme="minorBidi"/>
          <w:noProof/>
          <w:sz w:val="22"/>
          <w:szCs w:val="22"/>
        </w:rPr>
      </w:pPr>
      <w:hyperlink w:anchor="_Toc450806425" w:history="1">
        <w:r w:rsidRPr="00AB2A76">
          <w:rPr>
            <w:rStyle w:val="Hyperlink"/>
            <w:noProof/>
          </w:rPr>
          <w:t>Table 3. Simulated storm characteristics</w:t>
        </w:r>
        <w:r>
          <w:rPr>
            <w:noProof/>
            <w:webHidden/>
          </w:rPr>
          <w:tab/>
        </w:r>
        <w:r>
          <w:rPr>
            <w:noProof/>
            <w:webHidden/>
          </w:rPr>
          <w:fldChar w:fldCharType="begin"/>
        </w:r>
        <w:r>
          <w:rPr>
            <w:noProof/>
            <w:webHidden/>
          </w:rPr>
          <w:instrText xml:space="preserve"> PAGEREF _Toc450806425 \h </w:instrText>
        </w:r>
        <w:r>
          <w:rPr>
            <w:noProof/>
            <w:webHidden/>
          </w:rPr>
        </w:r>
        <w:r>
          <w:rPr>
            <w:noProof/>
            <w:webHidden/>
          </w:rPr>
          <w:fldChar w:fldCharType="separate"/>
        </w:r>
        <w:r>
          <w:rPr>
            <w:noProof/>
            <w:webHidden/>
          </w:rPr>
          <w:t>29</w:t>
        </w:r>
        <w:r>
          <w:rPr>
            <w:noProof/>
            <w:webHidden/>
          </w:rPr>
          <w:fldChar w:fldCharType="end"/>
        </w:r>
      </w:hyperlink>
    </w:p>
    <w:p w14:paraId="2B32C1C4" w14:textId="77777777" w:rsidR="00F05B10" w:rsidRDefault="00F05B10">
      <w:pPr>
        <w:pStyle w:val="TableofFigures"/>
        <w:tabs>
          <w:tab w:val="right" w:leader="dot" w:pos="9350"/>
        </w:tabs>
        <w:rPr>
          <w:rFonts w:eastAsiaTheme="minorEastAsia" w:cstheme="minorBidi"/>
          <w:noProof/>
          <w:sz w:val="22"/>
          <w:szCs w:val="22"/>
        </w:rPr>
      </w:pPr>
      <w:hyperlink w:anchor="_Toc450806426" w:history="1">
        <w:r w:rsidRPr="00AB2A76">
          <w:rPr>
            <w:rStyle w:val="Hyperlink"/>
            <w:noProof/>
          </w:rPr>
          <w:t>Table 4. Comparison  between the original and the reduced domain size of the imulated storm characteristics</w:t>
        </w:r>
        <w:r>
          <w:rPr>
            <w:noProof/>
            <w:webHidden/>
          </w:rPr>
          <w:tab/>
        </w:r>
        <w:r>
          <w:rPr>
            <w:noProof/>
            <w:webHidden/>
          </w:rPr>
          <w:fldChar w:fldCharType="begin"/>
        </w:r>
        <w:r>
          <w:rPr>
            <w:noProof/>
            <w:webHidden/>
          </w:rPr>
          <w:instrText xml:space="preserve"> PAGEREF _Toc450806426 \h </w:instrText>
        </w:r>
        <w:r>
          <w:rPr>
            <w:noProof/>
            <w:webHidden/>
          </w:rPr>
        </w:r>
        <w:r>
          <w:rPr>
            <w:noProof/>
            <w:webHidden/>
          </w:rPr>
          <w:fldChar w:fldCharType="separate"/>
        </w:r>
        <w:r>
          <w:rPr>
            <w:noProof/>
            <w:webHidden/>
          </w:rPr>
          <w:t>30</w:t>
        </w:r>
        <w:r>
          <w:rPr>
            <w:noProof/>
            <w:webHidden/>
          </w:rPr>
          <w:fldChar w:fldCharType="end"/>
        </w:r>
      </w:hyperlink>
    </w:p>
    <w:p w14:paraId="55404DF3" w14:textId="77777777" w:rsidR="00F05B10" w:rsidRDefault="00F05B10">
      <w:pPr>
        <w:pStyle w:val="TableofFigures"/>
        <w:tabs>
          <w:tab w:val="right" w:leader="dot" w:pos="9350"/>
        </w:tabs>
        <w:rPr>
          <w:rFonts w:eastAsiaTheme="minorEastAsia" w:cstheme="minorBidi"/>
          <w:noProof/>
          <w:sz w:val="22"/>
          <w:szCs w:val="22"/>
        </w:rPr>
      </w:pPr>
      <w:hyperlink w:anchor="_Toc450806427" w:history="1">
        <w:r w:rsidRPr="00AB2A76">
          <w:rPr>
            <w:rStyle w:val="Hyperlink"/>
            <w:noProof/>
          </w:rPr>
          <w:t>Table 5. RRF and pressure comparisons between original, resized, and refined grids</w:t>
        </w:r>
        <w:r>
          <w:rPr>
            <w:noProof/>
            <w:webHidden/>
          </w:rPr>
          <w:tab/>
        </w:r>
        <w:r>
          <w:rPr>
            <w:noProof/>
            <w:webHidden/>
          </w:rPr>
          <w:fldChar w:fldCharType="begin"/>
        </w:r>
        <w:r>
          <w:rPr>
            <w:noProof/>
            <w:webHidden/>
          </w:rPr>
          <w:instrText xml:space="preserve"> PAGEREF _Toc450806427 \h </w:instrText>
        </w:r>
        <w:r>
          <w:rPr>
            <w:noProof/>
            <w:webHidden/>
          </w:rPr>
        </w:r>
        <w:r>
          <w:rPr>
            <w:noProof/>
            <w:webHidden/>
          </w:rPr>
          <w:fldChar w:fldCharType="separate"/>
        </w:r>
        <w:r>
          <w:rPr>
            <w:noProof/>
            <w:webHidden/>
          </w:rPr>
          <w:t>33</w:t>
        </w:r>
        <w:r>
          <w:rPr>
            <w:noProof/>
            <w:webHidden/>
          </w:rPr>
          <w:fldChar w:fldCharType="end"/>
        </w:r>
      </w:hyperlink>
    </w:p>
    <w:p w14:paraId="1EFB43A3" w14:textId="77777777" w:rsidR="00F05B10" w:rsidRDefault="00F05B10">
      <w:pPr>
        <w:pStyle w:val="TableofFigures"/>
        <w:tabs>
          <w:tab w:val="right" w:leader="dot" w:pos="9350"/>
        </w:tabs>
        <w:rPr>
          <w:rFonts w:eastAsiaTheme="minorEastAsia" w:cstheme="minorBidi"/>
          <w:noProof/>
          <w:sz w:val="22"/>
          <w:szCs w:val="22"/>
        </w:rPr>
      </w:pPr>
      <w:hyperlink w:anchor="_Toc450806428" w:history="1">
        <w:r w:rsidRPr="00AB2A76">
          <w:rPr>
            <w:rStyle w:val="Hyperlink"/>
            <w:noProof/>
          </w:rPr>
          <w:t>Table 6. Summary of the particles being followed</w:t>
        </w:r>
        <w:r>
          <w:rPr>
            <w:noProof/>
            <w:webHidden/>
          </w:rPr>
          <w:tab/>
        </w:r>
        <w:r>
          <w:rPr>
            <w:noProof/>
            <w:webHidden/>
          </w:rPr>
          <w:fldChar w:fldCharType="begin"/>
        </w:r>
        <w:r>
          <w:rPr>
            <w:noProof/>
            <w:webHidden/>
          </w:rPr>
          <w:instrText xml:space="preserve"> PAGEREF _Toc450806428 \h </w:instrText>
        </w:r>
        <w:r>
          <w:rPr>
            <w:noProof/>
            <w:webHidden/>
          </w:rPr>
        </w:r>
        <w:r>
          <w:rPr>
            <w:noProof/>
            <w:webHidden/>
          </w:rPr>
          <w:fldChar w:fldCharType="separate"/>
        </w:r>
        <w:r>
          <w:rPr>
            <w:noProof/>
            <w:webHidden/>
          </w:rPr>
          <w:t>40</w:t>
        </w:r>
        <w:r>
          <w:rPr>
            <w:noProof/>
            <w:webHidden/>
          </w:rPr>
          <w:fldChar w:fldCharType="end"/>
        </w:r>
      </w:hyperlink>
    </w:p>
    <w:p w14:paraId="285E8E52" w14:textId="77777777" w:rsidR="00F05B10" w:rsidRDefault="00F05B10">
      <w:pPr>
        <w:pStyle w:val="TableofFigures"/>
        <w:tabs>
          <w:tab w:val="right" w:leader="dot" w:pos="9350"/>
        </w:tabs>
        <w:rPr>
          <w:rFonts w:eastAsiaTheme="minorEastAsia" w:cstheme="minorBidi"/>
          <w:noProof/>
          <w:sz w:val="22"/>
          <w:szCs w:val="22"/>
        </w:rPr>
      </w:pPr>
      <w:hyperlink w:anchor="_Toc450806429" w:history="1">
        <w:r w:rsidRPr="00AB2A76">
          <w:rPr>
            <w:rStyle w:val="Hyperlink"/>
            <w:noProof/>
          </w:rPr>
          <w:t>Table 7. Comparison of TASS results with observation</w:t>
        </w:r>
        <w:r>
          <w:rPr>
            <w:noProof/>
            <w:webHidden/>
          </w:rPr>
          <w:tab/>
        </w:r>
        <w:r>
          <w:rPr>
            <w:noProof/>
            <w:webHidden/>
          </w:rPr>
          <w:fldChar w:fldCharType="begin"/>
        </w:r>
        <w:r>
          <w:rPr>
            <w:noProof/>
            <w:webHidden/>
          </w:rPr>
          <w:instrText xml:space="preserve"> PAGEREF _Toc450806429 \h </w:instrText>
        </w:r>
        <w:r>
          <w:rPr>
            <w:noProof/>
            <w:webHidden/>
          </w:rPr>
        </w:r>
        <w:r>
          <w:rPr>
            <w:noProof/>
            <w:webHidden/>
          </w:rPr>
          <w:fldChar w:fldCharType="separate"/>
        </w:r>
        <w:r>
          <w:rPr>
            <w:noProof/>
            <w:webHidden/>
          </w:rPr>
          <w:t>46</w:t>
        </w:r>
        <w:r>
          <w:rPr>
            <w:noProof/>
            <w:webHidden/>
          </w:rPr>
          <w:fldChar w:fldCharType="end"/>
        </w:r>
      </w:hyperlink>
    </w:p>
    <w:p w14:paraId="4E86ABEA" w14:textId="77777777" w:rsidR="00F05B10" w:rsidRDefault="00F05B10">
      <w:pPr>
        <w:pStyle w:val="TableofFigures"/>
        <w:tabs>
          <w:tab w:val="right" w:leader="dot" w:pos="9350"/>
        </w:tabs>
        <w:rPr>
          <w:rFonts w:eastAsiaTheme="minorEastAsia" w:cstheme="minorBidi"/>
          <w:noProof/>
          <w:sz w:val="22"/>
          <w:szCs w:val="22"/>
        </w:rPr>
      </w:pPr>
      <w:hyperlink w:anchor="_Toc450806430" w:history="1">
        <w:r w:rsidRPr="00AB2A76">
          <w:rPr>
            <w:rStyle w:val="Hyperlink"/>
            <w:noProof/>
          </w:rPr>
          <w:t>Table 8. Minimum and Maximum Pressure at the surface and in the domainfor the three cases.</w:t>
        </w:r>
        <w:r>
          <w:rPr>
            <w:noProof/>
            <w:webHidden/>
          </w:rPr>
          <w:tab/>
        </w:r>
        <w:r>
          <w:rPr>
            <w:noProof/>
            <w:webHidden/>
          </w:rPr>
          <w:fldChar w:fldCharType="begin"/>
        </w:r>
        <w:r>
          <w:rPr>
            <w:noProof/>
            <w:webHidden/>
          </w:rPr>
          <w:instrText xml:space="preserve"> PAGEREF _Toc450806430 \h </w:instrText>
        </w:r>
        <w:r>
          <w:rPr>
            <w:noProof/>
            <w:webHidden/>
          </w:rPr>
        </w:r>
        <w:r>
          <w:rPr>
            <w:noProof/>
            <w:webHidden/>
          </w:rPr>
          <w:fldChar w:fldCharType="separate"/>
        </w:r>
        <w:r>
          <w:rPr>
            <w:noProof/>
            <w:webHidden/>
          </w:rPr>
          <w:t>46</w:t>
        </w:r>
        <w:r>
          <w:rPr>
            <w:noProof/>
            <w:webHidden/>
          </w:rPr>
          <w:fldChar w:fldCharType="end"/>
        </w:r>
      </w:hyperlink>
    </w:p>
    <w:p w14:paraId="1F7E1ED4" w14:textId="77777777" w:rsidR="00F05B10" w:rsidRDefault="00F05B10">
      <w:pPr>
        <w:pStyle w:val="TableofFigures"/>
        <w:tabs>
          <w:tab w:val="right" w:leader="dot" w:pos="9350"/>
        </w:tabs>
        <w:rPr>
          <w:rFonts w:eastAsiaTheme="minorEastAsia" w:cstheme="minorBidi"/>
          <w:noProof/>
          <w:sz w:val="22"/>
          <w:szCs w:val="22"/>
        </w:rPr>
      </w:pPr>
      <w:hyperlink w:anchor="_Toc450806431" w:history="1">
        <w:r w:rsidRPr="00AB2A76">
          <w:rPr>
            <w:rStyle w:val="Hyperlink"/>
            <w:noProof/>
          </w:rPr>
          <w:t>Table 9. Location of the pressure peak occurrence relative to the domain for the reference case.</w:t>
        </w:r>
        <w:r>
          <w:rPr>
            <w:noProof/>
            <w:webHidden/>
          </w:rPr>
          <w:tab/>
        </w:r>
        <w:r>
          <w:rPr>
            <w:noProof/>
            <w:webHidden/>
          </w:rPr>
          <w:fldChar w:fldCharType="begin"/>
        </w:r>
        <w:r>
          <w:rPr>
            <w:noProof/>
            <w:webHidden/>
          </w:rPr>
          <w:instrText xml:space="preserve"> PAGEREF _Toc450806431 \h </w:instrText>
        </w:r>
        <w:r>
          <w:rPr>
            <w:noProof/>
            <w:webHidden/>
          </w:rPr>
        </w:r>
        <w:r>
          <w:rPr>
            <w:noProof/>
            <w:webHidden/>
          </w:rPr>
          <w:fldChar w:fldCharType="separate"/>
        </w:r>
        <w:r>
          <w:rPr>
            <w:noProof/>
            <w:webHidden/>
          </w:rPr>
          <w:t>51</w:t>
        </w:r>
        <w:r>
          <w:rPr>
            <w:noProof/>
            <w:webHidden/>
          </w:rPr>
          <w:fldChar w:fldCharType="end"/>
        </w:r>
      </w:hyperlink>
    </w:p>
    <w:p w14:paraId="4471774B" w14:textId="77777777" w:rsidR="00F05B10" w:rsidRDefault="00F05B10">
      <w:pPr>
        <w:pStyle w:val="TableofFigures"/>
        <w:tabs>
          <w:tab w:val="right" w:leader="dot" w:pos="9350"/>
        </w:tabs>
        <w:rPr>
          <w:rFonts w:eastAsiaTheme="minorEastAsia" w:cstheme="minorBidi"/>
          <w:noProof/>
          <w:sz w:val="22"/>
          <w:szCs w:val="22"/>
        </w:rPr>
      </w:pPr>
      <w:hyperlink w:anchor="_Toc450806432" w:history="1">
        <w:r w:rsidRPr="00AB2A76">
          <w:rPr>
            <w:rStyle w:val="Hyperlink"/>
            <w:noProof/>
          </w:rPr>
          <w:t>Table 10. Location of the pressure peak occurrence relative to the domain for the wet case.</w:t>
        </w:r>
        <w:r>
          <w:rPr>
            <w:noProof/>
            <w:webHidden/>
          </w:rPr>
          <w:tab/>
        </w:r>
        <w:r>
          <w:rPr>
            <w:noProof/>
            <w:webHidden/>
          </w:rPr>
          <w:fldChar w:fldCharType="begin"/>
        </w:r>
        <w:r>
          <w:rPr>
            <w:noProof/>
            <w:webHidden/>
          </w:rPr>
          <w:instrText xml:space="preserve"> PAGEREF _Toc450806432 \h </w:instrText>
        </w:r>
        <w:r>
          <w:rPr>
            <w:noProof/>
            <w:webHidden/>
          </w:rPr>
        </w:r>
        <w:r>
          <w:rPr>
            <w:noProof/>
            <w:webHidden/>
          </w:rPr>
          <w:fldChar w:fldCharType="separate"/>
        </w:r>
        <w:r>
          <w:rPr>
            <w:noProof/>
            <w:webHidden/>
          </w:rPr>
          <w:t>54</w:t>
        </w:r>
        <w:r>
          <w:rPr>
            <w:noProof/>
            <w:webHidden/>
          </w:rPr>
          <w:fldChar w:fldCharType="end"/>
        </w:r>
      </w:hyperlink>
    </w:p>
    <w:p w14:paraId="4FFA4EA3" w14:textId="77777777" w:rsidR="00F05B10" w:rsidRDefault="00F05B10">
      <w:pPr>
        <w:pStyle w:val="TableofFigures"/>
        <w:tabs>
          <w:tab w:val="right" w:leader="dot" w:pos="9350"/>
        </w:tabs>
        <w:rPr>
          <w:rFonts w:eastAsiaTheme="minorEastAsia" w:cstheme="minorBidi"/>
          <w:noProof/>
          <w:sz w:val="22"/>
          <w:szCs w:val="22"/>
        </w:rPr>
      </w:pPr>
      <w:hyperlink w:anchor="_Toc450806433" w:history="1">
        <w:r w:rsidRPr="00AB2A76">
          <w:rPr>
            <w:rStyle w:val="Hyperlink"/>
            <w:noProof/>
          </w:rPr>
          <w:t>Table 11. Location of the pressure peak occurrence relative to the domain for the dry case.</w:t>
        </w:r>
        <w:r>
          <w:rPr>
            <w:noProof/>
            <w:webHidden/>
          </w:rPr>
          <w:tab/>
        </w:r>
        <w:r>
          <w:rPr>
            <w:noProof/>
            <w:webHidden/>
          </w:rPr>
          <w:fldChar w:fldCharType="begin"/>
        </w:r>
        <w:r>
          <w:rPr>
            <w:noProof/>
            <w:webHidden/>
          </w:rPr>
          <w:instrText xml:space="preserve"> PAGEREF _Toc450806433 \h </w:instrText>
        </w:r>
        <w:r>
          <w:rPr>
            <w:noProof/>
            <w:webHidden/>
          </w:rPr>
        </w:r>
        <w:r>
          <w:rPr>
            <w:noProof/>
            <w:webHidden/>
          </w:rPr>
          <w:fldChar w:fldCharType="separate"/>
        </w:r>
        <w:r>
          <w:rPr>
            <w:noProof/>
            <w:webHidden/>
          </w:rPr>
          <w:t>57</w:t>
        </w:r>
        <w:r>
          <w:rPr>
            <w:noProof/>
            <w:webHidden/>
          </w:rPr>
          <w:fldChar w:fldCharType="end"/>
        </w:r>
      </w:hyperlink>
    </w:p>
    <w:p w14:paraId="50A7AD9D" w14:textId="77777777" w:rsidR="00F05B10" w:rsidRDefault="00F05B10">
      <w:pPr>
        <w:pStyle w:val="TableofFigures"/>
        <w:tabs>
          <w:tab w:val="right" w:leader="dot" w:pos="9350"/>
        </w:tabs>
        <w:rPr>
          <w:rFonts w:eastAsiaTheme="minorEastAsia" w:cstheme="minorBidi"/>
          <w:noProof/>
          <w:sz w:val="22"/>
          <w:szCs w:val="22"/>
        </w:rPr>
      </w:pPr>
      <w:hyperlink w:anchor="_Toc450806434" w:history="1">
        <w:r w:rsidRPr="00AB2A76">
          <w:rPr>
            <w:rStyle w:val="Hyperlink"/>
            <w:noProof/>
          </w:rPr>
          <w:t>Table 12. Minimum and Maximum of the downdrafts and updrafts in the domain for the three cases.</w:t>
        </w:r>
        <w:r>
          <w:rPr>
            <w:noProof/>
            <w:webHidden/>
          </w:rPr>
          <w:tab/>
        </w:r>
        <w:r>
          <w:rPr>
            <w:noProof/>
            <w:webHidden/>
          </w:rPr>
          <w:fldChar w:fldCharType="begin"/>
        </w:r>
        <w:r>
          <w:rPr>
            <w:noProof/>
            <w:webHidden/>
          </w:rPr>
          <w:instrText xml:space="preserve"> PAGEREF _Toc450806434 \h </w:instrText>
        </w:r>
        <w:r>
          <w:rPr>
            <w:noProof/>
            <w:webHidden/>
          </w:rPr>
        </w:r>
        <w:r>
          <w:rPr>
            <w:noProof/>
            <w:webHidden/>
          </w:rPr>
          <w:fldChar w:fldCharType="separate"/>
        </w:r>
        <w:r>
          <w:rPr>
            <w:noProof/>
            <w:webHidden/>
          </w:rPr>
          <w:t>61</w:t>
        </w:r>
        <w:r>
          <w:rPr>
            <w:noProof/>
            <w:webHidden/>
          </w:rPr>
          <w:fldChar w:fldCharType="end"/>
        </w:r>
      </w:hyperlink>
    </w:p>
    <w:bookmarkStart w:id="0" w:name="_GoBack"/>
    <w:bookmarkEnd w:id="0"/>
    <w:p w14:paraId="5E19B5A9" w14:textId="77777777" w:rsidR="004A73E1" w:rsidRDefault="005D6D35" w:rsidP="00570A8E">
      <w:pPr>
        <w:sectPr w:rsidR="004A73E1" w:rsidSect="004A73E1">
          <w:footerReference w:type="default" r:id="rId9"/>
          <w:pgSz w:w="12240" w:h="15840"/>
          <w:pgMar w:top="1440" w:right="1440" w:bottom="1440" w:left="1440" w:header="720" w:footer="720" w:gutter="0"/>
          <w:pgNumType w:fmt="lowerRoman" w:start="1"/>
          <w:cols w:space="720"/>
          <w:docGrid w:linePitch="360"/>
        </w:sectPr>
      </w:pPr>
      <w:r>
        <w:fldChar w:fldCharType="end"/>
      </w:r>
    </w:p>
    <w:p w14:paraId="1B5B0038" w14:textId="77777777" w:rsidR="005C0D8E" w:rsidRDefault="001516F4" w:rsidP="00A42290">
      <w:pPr>
        <w:pStyle w:val="Heading1"/>
      </w:pPr>
      <w:r>
        <w:lastRenderedPageBreak/>
        <w:t xml:space="preserve"> </w:t>
      </w:r>
      <w:bookmarkStart w:id="1" w:name="_Toc450806326"/>
      <w:commentRangeStart w:id="2"/>
      <w:r w:rsidR="002C62DA">
        <w:t>Introduction</w:t>
      </w:r>
      <w:commentRangeEnd w:id="2"/>
      <w:r w:rsidR="00ED3F30">
        <w:rPr>
          <w:rStyle w:val="CommentReference"/>
          <w:rFonts w:eastAsia="Calibri" w:cs="Times New Roman"/>
          <w:b w:val="0"/>
          <w:bCs w:val="0"/>
          <w:color w:val="auto"/>
        </w:rPr>
        <w:commentReference w:id="2"/>
      </w:r>
      <w:bookmarkEnd w:id="1"/>
      <w:r w:rsidR="002C62DA">
        <w:t xml:space="preserve"> </w:t>
      </w:r>
    </w:p>
    <w:p w14:paraId="0D24266F" w14:textId="77777777" w:rsidR="00291FEF" w:rsidRDefault="00291FEF" w:rsidP="00291FEF">
      <w:pPr>
        <w:ind w:firstLine="432"/>
      </w:pPr>
      <w:r>
        <w:t>Every year, but mainly between the months of February and July, many regions in the United States are subjected to supercell thunderstorms. Supercell thunderstorms are produced by instabilities in the atmosphere, and under the right conditions, these instabilities can create mesocyclones (Doswell and Burgess, 1993).  A mesocyclone is defined as a mid-level updraft rotational flow pattern resulting from tilting of horizontal</w:t>
      </w:r>
      <w:r w:rsidRPr="00707AF7">
        <w:t xml:space="preserve"> </w:t>
      </w:r>
      <w:r>
        <w:t>environmental vorticity into a vertical orientation (Klemp and Wilhelmson, 1978). The mesocyclone and the associated rotation around the vertical axis are considered to be the first steps toward possible formation of tornadoes.</w:t>
      </w:r>
    </w:p>
    <w:p w14:paraId="3EE32BBE" w14:textId="542E63CB" w:rsidR="00291FEF" w:rsidRDefault="00291FEF" w:rsidP="00291FEF">
      <w:pPr>
        <w:ind w:firstLine="432"/>
      </w:pPr>
      <w:r>
        <w:t>Supercell thunderstorms usually produce damaging winds, torrential rain, lightning, large hail and sometimes tornadoes. Since the 1960s, researchers have been trying to understand, then explain and reproduce the mechanisms, features, and behavior of supercell storms, as observed by storm chasers. The first known and recognized storm chaser</w:t>
      </w:r>
      <w:r w:rsidR="00FD3834">
        <w:t>s</w:t>
      </w:r>
      <w:r>
        <w:t xml:space="preserve"> </w:t>
      </w:r>
      <w:r w:rsidR="00FD3834">
        <w:t xml:space="preserve">were Roger Jensen, who started in 1953, and </w:t>
      </w:r>
      <w:r>
        <w:t>David Hoadley, who chased North Dakota storms in 1956</w:t>
      </w:r>
      <w:r w:rsidR="00A36893">
        <w:t xml:space="preserve"> (</w:t>
      </w:r>
      <w:r w:rsidR="00FD3834">
        <w:t>Bluestein, 1998</w:t>
      </w:r>
      <w:r w:rsidR="00A36893">
        <w:t>)</w:t>
      </w:r>
      <w:r>
        <w:t>. Since then a number of projects have been financed with a goal of increasing the severe storm database used in climatology and as a cross-reference for analytical models and computational simulations</w:t>
      </w:r>
      <w:r w:rsidR="006B6565">
        <w:t xml:space="preserve"> (</w:t>
      </w:r>
      <w:r w:rsidR="00B23D6B">
        <w:t>Rotunno, 1977, Howells, 1978, Proctor, 1983, Lewellen, 1997)</w:t>
      </w:r>
      <w:r>
        <w:t xml:space="preserve">. More recently, the data from mobile Doppler radars have provided insight on the velocity fields </w:t>
      </w:r>
      <w:r w:rsidR="00F51F50">
        <w:t>produced within</w:t>
      </w:r>
      <w:r>
        <w:t xml:space="preserve"> tornadoes (Wurman et al., 1996; Lee and Wurman, 2005). The most recent project and largest effort, called Verification of the origins of Rotation in Tornadoes EXperimentation (VORTEX2, 2009-2010) was an in-the-field deployment to understand tornado mechanisms and structures, </w:t>
      </w:r>
      <w:r w:rsidR="00F51F50">
        <w:t xml:space="preserve">their </w:t>
      </w:r>
      <w:r>
        <w:t>life span</w:t>
      </w:r>
      <w:r w:rsidR="00F51F50">
        <w:t>s</w:t>
      </w:r>
      <w:r>
        <w:t xml:space="preserve"> and</w:t>
      </w:r>
      <w:r w:rsidR="00F51F50">
        <w:t xml:space="preserve"> reliably quantifying</w:t>
      </w:r>
      <w:r>
        <w:t xml:space="preserve"> strength differences between tornadoes. </w:t>
      </w:r>
    </w:p>
    <w:p w14:paraId="2C11F370" w14:textId="77777777" w:rsidR="00291FEF" w:rsidRDefault="00291FEF" w:rsidP="00291FEF">
      <w:pPr>
        <w:ind w:firstLine="432"/>
      </w:pPr>
      <w:r>
        <w:t xml:space="preserve">To examine the dynamics of supercell thunderstorms, laboratory models have been used. Those experiments showed the concentration of vorticity (Turner and Lilly, 1963), and the dynamic and geometric aspects of tornadoes (Benjamin, 1972; Davies-Jones, 1973; Church et al, 1979). The importance of the surface boundary was also demonstrated. The roughness of the ground plays a major role in the formation and life of tornadoes (Ying and Chang, 1970; Fujita, 1973; Leslie, 1977). Even though the laboratory experiments demonstrated useful basic aspects of vortex generation, it was impossible to generate realistic tornadoes (Davies-Jones and Kessler, 1974). </w:t>
      </w:r>
    </w:p>
    <w:p w14:paraId="47B4DA3E" w14:textId="77777777" w:rsidR="00291FEF" w:rsidRDefault="00291FEF" w:rsidP="00291FEF">
      <w:pPr>
        <w:ind w:firstLine="432"/>
      </w:pPr>
      <w:r>
        <w:lastRenderedPageBreak/>
        <w:t>Analytical models have also been developed for a better understanding of tornado dynamics. One of the first models was derived from the Navier-Stokes equations for an incompressible flow by Burgers (1948) and extended by Rott (1958). The early models had limitations due to the absence of surface boundary conditions and the lack of a thermal forcing parameter. Later, Kuo (1966, 1967) and Franz (1969) developed models incorporating the effects of temperature. Even though the analytical models demonstrated the stability of t</w:t>
      </w:r>
      <w:r w:rsidR="00F51F50">
        <w:t>ornado</w:t>
      </w:r>
      <w:r>
        <w:t xml:space="preserve"> flow field</w:t>
      </w:r>
      <w:r w:rsidR="00F51F50">
        <w:t>s</w:t>
      </w:r>
      <w:r>
        <w:t xml:space="preserve">, they were not realistic due to the simplifications required for the derivations. </w:t>
      </w:r>
    </w:p>
    <w:p w14:paraId="00254C1A" w14:textId="77777777" w:rsidR="00291FEF" w:rsidRDefault="00291FEF" w:rsidP="00291FEF">
      <w:pPr>
        <w:ind w:firstLine="432"/>
      </w:pPr>
      <w:r>
        <w:t xml:space="preserve"> Numerical simulations have been </w:t>
      </w:r>
      <w:r w:rsidR="00F51F50">
        <w:t>employ</w:t>
      </w:r>
      <w:r w:rsidR="00ED69B7">
        <w:t>ed</w:t>
      </w:r>
      <w:r>
        <w:t xml:space="preserve"> since the 70s (Leslie, 1971). The cost to run a simulation is more effective t</w:t>
      </w:r>
      <w:r w:rsidR="00F51F50">
        <w:t>han</w:t>
      </w:r>
      <w:r>
        <w:t xml:space="preserve"> </w:t>
      </w:r>
      <w:r w:rsidR="00F51F50">
        <w:t xml:space="preserve">mounting field </w:t>
      </w:r>
      <w:r>
        <w:t>stud</w:t>
      </w:r>
      <w:r w:rsidR="00F51F50">
        <w:t>ies of</w:t>
      </w:r>
      <w:r>
        <w:t xml:space="preserve"> tornado</w:t>
      </w:r>
      <w:r w:rsidR="00F51F50">
        <w:t>es</w:t>
      </w:r>
      <w:r>
        <w:t xml:space="preserve">. The objectives of these simulations have varied.  For example, Rotunno (1977), Lewellen et al. (2000, Hangan and Kim (2008) studied the relation between tornadogenesis and ground roughness; whereas Klemp and Wilhelmson (1978), and Grasso and Cotton (1995) </w:t>
      </w:r>
      <w:r w:rsidR="00F51F50">
        <w:t>focused their research on</w:t>
      </w:r>
      <w:r>
        <w:t xml:space="preserve"> the parent cell characteristics. The simulated results</w:t>
      </w:r>
      <w:r w:rsidR="00F51F50">
        <w:t>,</w:t>
      </w:r>
      <w:r>
        <w:t xml:space="preserve"> combined with in-field data</w:t>
      </w:r>
      <w:r w:rsidR="00F51F50">
        <w:t>,</w:t>
      </w:r>
      <w:r>
        <w:t xml:space="preserve"> have given us a better understanding of the mechanisms by which a tornado is formed.  </w:t>
      </w:r>
    </w:p>
    <w:p w14:paraId="31E5312D" w14:textId="5602B06D" w:rsidR="00291FEF" w:rsidRDefault="00291FEF" w:rsidP="00291FEF">
      <w:pPr>
        <w:ind w:firstLine="432"/>
      </w:pPr>
      <w:r>
        <w:t>There is an ongoing debate about which mechanisms and processes are considered to be responsible for the formation of tornadoes. The relative importance of such mechanisms as the tilting of the horizontal vorticity, and the role of the downdrafts are examples. Previous studies have concluded that t</w:t>
      </w:r>
      <w:r w:rsidR="00ED3F30">
        <w:t>ornado</w:t>
      </w:r>
      <w:r>
        <w:t xml:space="preserve"> formation is not due to a unique </w:t>
      </w:r>
      <w:r w:rsidR="00ED3F30">
        <w:t xml:space="preserve">sequence of </w:t>
      </w:r>
      <w:r>
        <w:t>process</w:t>
      </w:r>
      <w:r w:rsidR="00ED3F30">
        <w:t>es,</w:t>
      </w:r>
      <w:r>
        <w:t xml:space="preserve"> but rather to favorable characteristics of the atmospheric environment (Jon Davies, 2005; Shimose and Kawano, 2004; Markowski and Richardson, 2009).</w:t>
      </w:r>
    </w:p>
    <w:p w14:paraId="409C59E0" w14:textId="15572C1A" w:rsidR="00291FEF" w:rsidRDefault="00291FEF" w:rsidP="00291FEF">
      <w:pPr>
        <w:ind w:firstLine="432"/>
      </w:pPr>
      <w:r>
        <w:t xml:space="preserve">The objective of the present study has been to determine the </w:t>
      </w:r>
      <w:r w:rsidR="00ED3F30">
        <w:t>range</w:t>
      </w:r>
      <w:r>
        <w:t xml:space="preserve"> of atmospheric environment</w:t>
      </w:r>
      <w:r w:rsidR="00ED3F30">
        <w:t>al characteristic</w:t>
      </w:r>
      <w:r>
        <w:t xml:space="preserve">s that are </w:t>
      </w:r>
      <w:r w:rsidR="00ED3F30">
        <w:t>conducive to</w:t>
      </w:r>
      <w:r>
        <w:t xml:space="preserve"> the formation of tornadoes. The measured atmospheric parameters (pressure and temperature) of an</w:t>
      </w:r>
      <w:r w:rsidRPr="00846865">
        <w:t xml:space="preserve"> </w:t>
      </w:r>
      <w:r>
        <w:t>actual</w:t>
      </w:r>
      <w:r w:rsidRPr="0080718A">
        <w:t xml:space="preserve"> </w:t>
      </w:r>
      <w:r>
        <w:t>supercell-producing tornadic event, and the resulting tornado has been simulated using the Terminal Area Simulation System (TASS) (Proctor, 1982, Kulie, Lin &amp; al., 1996, Proctor, Ahmad, et al. 2012).</w:t>
      </w:r>
    </w:p>
    <w:p w14:paraId="4930B606" w14:textId="77777777" w:rsidR="009B5BD2" w:rsidRDefault="009B5BD2" w:rsidP="009B5BD2">
      <w:pPr>
        <w:ind w:firstLine="432"/>
      </w:pPr>
    </w:p>
    <w:p w14:paraId="6CC3E13D" w14:textId="77777777" w:rsidR="002C62DA" w:rsidRDefault="002C62DA" w:rsidP="00C07E9E">
      <w:pPr>
        <w:pStyle w:val="Heading1"/>
      </w:pPr>
      <w:bookmarkStart w:id="3" w:name="_Toc450806327"/>
      <w:r>
        <w:lastRenderedPageBreak/>
        <w:t xml:space="preserve">Description of </w:t>
      </w:r>
      <w:r w:rsidR="00F17B5B">
        <w:t>fundamental</w:t>
      </w:r>
      <w:r>
        <w:t xml:space="preserve"> weather </w:t>
      </w:r>
      <w:r w:rsidR="00F17B5B">
        <w:t>elements</w:t>
      </w:r>
      <w:bookmarkEnd w:id="3"/>
    </w:p>
    <w:p w14:paraId="31A4D1EE" w14:textId="77777777" w:rsidR="00EE7515" w:rsidRDefault="00EE7515" w:rsidP="00EE7515">
      <w:pPr>
        <w:pStyle w:val="Heading2"/>
        <w:spacing w:before="360" w:line="360" w:lineRule="auto"/>
      </w:pPr>
      <w:bookmarkStart w:id="4" w:name="_Toc289513793"/>
      <w:bookmarkStart w:id="5" w:name="_Toc289514217"/>
      <w:bookmarkStart w:id="6" w:name="_Toc290019760"/>
      <w:bookmarkStart w:id="7" w:name="_Toc450806328"/>
      <w:r>
        <w:t xml:space="preserve">Ordinary </w:t>
      </w:r>
      <w:r w:rsidR="00BC3CC6">
        <w:t xml:space="preserve">weather </w:t>
      </w:r>
      <w:r>
        <w:t>cells</w:t>
      </w:r>
      <w:bookmarkEnd w:id="4"/>
      <w:bookmarkEnd w:id="5"/>
      <w:bookmarkEnd w:id="6"/>
      <w:bookmarkEnd w:id="7"/>
    </w:p>
    <w:p w14:paraId="1B16592D" w14:textId="59F6E6D8" w:rsidR="007A47AF" w:rsidRPr="004C2218" w:rsidRDefault="007A47AF" w:rsidP="007A47AF">
      <w:pPr>
        <w:ind w:firstLine="576"/>
      </w:pPr>
      <w:r>
        <w:t>Ordinary weather cells are the most common storm types. The cumulus cloud formation stage is the initial event, producing a storm. Warm, moist air rises</w:t>
      </w:r>
      <w:r w:rsidR="00BC3CC6">
        <w:t xml:space="preserve"> from the ground layer</w:t>
      </w:r>
      <w:r>
        <w:t>, and the temperature of the rising air decreases</w:t>
      </w:r>
      <w:r w:rsidR="00BC3CC6">
        <w:t xml:space="preserve"> as it rises,</w:t>
      </w:r>
      <w:r>
        <w:t xml:space="preserve"> due to adiabatic</w:t>
      </w:r>
      <w:r w:rsidR="00434115">
        <w:t xml:space="preserve"> expansion,</w:t>
      </w:r>
      <w:r>
        <w:t xml:space="preserve"> </w:t>
      </w:r>
      <w:r w:rsidR="00703BA2" w:rsidRPr="00703BA2">
        <w:t xml:space="preserve">as ambient pressure decreases with altitude, and potential energy is increased. </w:t>
      </w:r>
      <w:r w:rsidR="00C23270">
        <w:t>At a specific altitude,</w:t>
      </w:r>
      <w:r>
        <w:t xml:space="preserve"> the</w:t>
      </w:r>
      <w:r w:rsidR="00BC3CC6">
        <w:t xml:space="preserve"> ground-level humidity ratio of the</w:t>
      </w:r>
      <w:r>
        <w:t xml:space="preserve"> rising air </w:t>
      </w:r>
      <w:r w:rsidR="00C23270">
        <w:t>corresponds to</w:t>
      </w:r>
      <w:r>
        <w:t xml:space="preserve"> saturation </w:t>
      </w:r>
      <w:r w:rsidR="00C23270">
        <w:t>conditions resulting from the decreasing local temperature and pressure.</w:t>
      </w:r>
      <w:r>
        <w:t xml:space="preserve"> </w:t>
      </w:r>
      <w:r w:rsidR="00C23270">
        <w:t xml:space="preserve"> A</w:t>
      </w:r>
      <w:r>
        <w:t>t</w:t>
      </w:r>
      <w:r w:rsidR="00C23270">
        <w:t xml:space="preserve"> that altitude,</w:t>
      </w:r>
      <w:r>
        <w:t xml:space="preserve"> </w:t>
      </w:r>
      <w:r w:rsidR="00C23270">
        <w:t>water</w:t>
      </w:r>
      <w:r>
        <w:t xml:space="preserve"> vapor </w:t>
      </w:r>
      <w:r w:rsidR="00C23270">
        <w:t xml:space="preserve">begins to </w:t>
      </w:r>
      <w:r>
        <w:t xml:space="preserve">condense into water droplets, releasing </w:t>
      </w:r>
      <w:r w:rsidR="00C23270">
        <w:t xml:space="preserve">its </w:t>
      </w:r>
      <w:r>
        <w:t>latent heat</w:t>
      </w:r>
      <w:r w:rsidR="00C23270">
        <w:t xml:space="preserve"> of vaporization</w:t>
      </w:r>
      <w:r>
        <w:t xml:space="preserve">. The altitude </w:t>
      </w:r>
      <w:r w:rsidR="00434115">
        <w:t>at</w:t>
      </w:r>
      <w:r>
        <w:t xml:space="preserve"> which a parcel of air needs to be lifted before saturation conditions are reached is called the </w:t>
      </w:r>
      <w:r w:rsidRPr="003C5093">
        <w:rPr>
          <w:i/>
        </w:rPr>
        <w:t>lifting condensation level</w:t>
      </w:r>
      <w:r>
        <w:t xml:space="preserve"> (LCL). LCL establishes the base of the</w:t>
      </w:r>
      <w:r w:rsidR="00C23270">
        <w:t xml:space="preserve"> resulting</w:t>
      </w:r>
      <w:r>
        <w:t xml:space="preserve"> cloud. The cloud grows as the moist air is lifted still higher</w:t>
      </w:r>
      <w:r w:rsidR="00312EC1">
        <w:t>, spreading</w:t>
      </w:r>
      <w:r>
        <w:t xml:space="preserve"> vertically and horizontally. The lifting with condensation phenomenon provides instability and is important in sustaining the cloud. </w:t>
      </w:r>
    </w:p>
    <w:p w14:paraId="4367D24A" w14:textId="6E295C4C" w:rsidR="007A47AF" w:rsidRDefault="007A47AF" w:rsidP="007A47AF">
      <w:pPr>
        <w:ind w:firstLine="576"/>
        <w:rPr>
          <w:rFonts w:eastAsiaTheme="minorEastAsia"/>
        </w:rPr>
      </w:pPr>
      <w:r>
        <w:rPr>
          <w:rFonts w:eastAsiaTheme="minorEastAsia"/>
        </w:rPr>
        <w:t>As the</w:t>
      </w:r>
      <w:r w:rsidR="00C23270">
        <w:rPr>
          <w:rFonts w:eastAsiaTheme="minorEastAsia"/>
        </w:rPr>
        <w:t>se</w:t>
      </w:r>
      <w:r>
        <w:rPr>
          <w:rFonts w:eastAsiaTheme="minorEastAsia"/>
        </w:rPr>
        <w:t xml:space="preserve"> cloud</w:t>
      </w:r>
      <w:r w:rsidR="00C23270">
        <w:rPr>
          <w:rFonts w:eastAsiaTheme="minorEastAsia"/>
        </w:rPr>
        <w:t>s</w:t>
      </w:r>
      <w:r>
        <w:rPr>
          <w:rFonts w:eastAsiaTheme="minorEastAsia"/>
        </w:rPr>
        <w:t xml:space="preserve"> grow, </w:t>
      </w:r>
      <w:r w:rsidR="00C23270">
        <w:rPr>
          <w:rFonts w:eastAsiaTheme="minorEastAsia"/>
        </w:rPr>
        <w:t xml:space="preserve">the relatively </w:t>
      </w:r>
      <w:r>
        <w:rPr>
          <w:rFonts w:eastAsiaTheme="minorEastAsia"/>
        </w:rPr>
        <w:t xml:space="preserve">dry air </w:t>
      </w:r>
      <w:r w:rsidR="00C23270">
        <w:rPr>
          <w:rFonts w:eastAsiaTheme="minorEastAsia"/>
        </w:rPr>
        <w:t>bounding</w:t>
      </w:r>
      <w:r>
        <w:rPr>
          <w:rFonts w:eastAsiaTheme="minorEastAsia"/>
        </w:rPr>
        <w:t xml:space="preserve"> the cloud mixes with the rising saturated air. This is called </w:t>
      </w:r>
      <w:r w:rsidRPr="003C5093">
        <w:rPr>
          <w:rFonts w:eastAsiaTheme="minorEastAsia"/>
          <w:i/>
        </w:rPr>
        <w:t>entrainment</w:t>
      </w:r>
      <w:r>
        <w:rPr>
          <w:rFonts w:eastAsiaTheme="minorEastAsia"/>
        </w:rPr>
        <w:t>. This mixing with the dry air temporarily lowers the</w:t>
      </w:r>
      <w:r w:rsidR="00C23270">
        <w:rPr>
          <w:rFonts w:eastAsiaTheme="minorEastAsia"/>
        </w:rPr>
        <w:t xml:space="preserve"> local</w:t>
      </w:r>
      <w:r>
        <w:rPr>
          <w:rFonts w:eastAsiaTheme="minorEastAsia"/>
        </w:rPr>
        <w:t xml:space="preserve"> relative humidity</w:t>
      </w:r>
      <w:r w:rsidR="00C23270">
        <w:rPr>
          <w:rFonts w:eastAsiaTheme="minorEastAsia"/>
        </w:rPr>
        <w:t>, and this</w:t>
      </w:r>
      <w:r w:rsidR="00B92749">
        <w:rPr>
          <w:rFonts w:eastAsiaTheme="minorEastAsia"/>
        </w:rPr>
        <w:t xml:space="preserve"> </w:t>
      </w:r>
      <w:r w:rsidR="00C23270">
        <w:rPr>
          <w:rFonts w:eastAsiaTheme="minorEastAsia"/>
        </w:rPr>
        <w:t>e</w:t>
      </w:r>
      <w:r>
        <w:rPr>
          <w:rFonts w:eastAsiaTheme="minorEastAsia"/>
        </w:rPr>
        <w:t>ntrainment helps to produce different sizes of water drops in the cloud,</w:t>
      </w:r>
      <w:r w:rsidR="00C23270">
        <w:rPr>
          <w:rFonts w:eastAsiaTheme="minorEastAsia"/>
        </w:rPr>
        <w:t xml:space="preserve"> which is a</w:t>
      </w:r>
      <w:r>
        <w:rPr>
          <w:rFonts w:eastAsiaTheme="minorEastAsia"/>
        </w:rPr>
        <w:t xml:space="preserve"> necessary</w:t>
      </w:r>
      <w:r w:rsidR="00C23270">
        <w:rPr>
          <w:rFonts w:eastAsiaTheme="minorEastAsia"/>
        </w:rPr>
        <w:t xml:space="preserve"> process</w:t>
      </w:r>
      <w:r>
        <w:rPr>
          <w:rFonts w:eastAsiaTheme="minorEastAsia"/>
        </w:rPr>
        <w:t xml:space="preserve"> for cloud particle growth by collision and coalescence. </w:t>
      </w:r>
    </w:p>
    <w:p w14:paraId="00FB2A8B" w14:textId="1458A2CA" w:rsidR="00EE7515" w:rsidRDefault="00EE7515" w:rsidP="007A47AF">
      <w:pPr>
        <w:ind w:firstLine="576"/>
        <w:rPr>
          <w:rFonts w:eastAsiaTheme="minorEastAsia"/>
        </w:rPr>
      </w:pPr>
      <w:r>
        <w:rPr>
          <w:rFonts w:eastAsiaTheme="minorEastAsia"/>
        </w:rPr>
        <w:t>The</w:t>
      </w:r>
      <w:r w:rsidR="00815588">
        <w:rPr>
          <w:rFonts w:eastAsiaTheme="minorEastAsia"/>
        </w:rPr>
        <w:t xml:space="preserve"> buoyancy-driven</w:t>
      </w:r>
      <w:r>
        <w:rPr>
          <w:rFonts w:eastAsiaTheme="minorEastAsia"/>
        </w:rPr>
        <w:t xml:space="preserve"> moist</w:t>
      </w:r>
      <w:r w:rsidR="00C36886">
        <w:rPr>
          <w:rFonts w:eastAsiaTheme="minorEastAsia"/>
        </w:rPr>
        <w:t xml:space="preserve"> upward</w:t>
      </w:r>
      <w:r w:rsidR="00815588">
        <w:rPr>
          <w:rFonts w:eastAsiaTheme="minorEastAsia"/>
        </w:rPr>
        <w:t xml:space="preserve"> air</w:t>
      </w:r>
      <w:r>
        <w:rPr>
          <w:rFonts w:eastAsiaTheme="minorEastAsia"/>
        </w:rPr>
        <w:t xml:space="preserve"> flow rises</w:t>
      </w:r>
      <w:r w:rsidR="00815588">
        <w:rPr>
          <w:rFonts w:eastAsiaTheme="minorEastAsia"/>
        </w:rPr>
        <w:t xml:space="preserve"> to an altitude above which</w:t>
      </w:r>
      <w:r>
        <w:rPr>
          <w:rFonts w:eastAsiaTheme="minorEastAsia"/>
        </w:rPr>
        <w:t xml:space="preserve"> freezing </w:t>
      </w:r>
      <w:r w:rsidR="00815588">
        <w:rPr>
          <w:rFonts w:eastAsiaTheme="minorEastAsia"/>
        </w:rPr>
        <w:t>occurs</w:t>
      </w:r>
      <w:r>
        <w:rPr>
          <w:rFonts w:eastAsiaTheme="minorEastAsia"/>
        </w:rPr>
        <w:t xml:space="preserve"> and this part of</w:t>
      </w:r>
      <w:r w:rsidR="007A47AF">
        <w:rPr>
          <w:rFonts w:eastAsiaTheme="minorEastAsia"/>
        </w:rPr>
        <w:t xml:space="preserve"> the</w:t>
      </w:r>
      <w:r>
        <w:rPr>
          <w:rFonts w:eastAsiaTheme="minorEastAsia"/>
        </w:rPr>
        <w:t xml:space="preserve"> cloud contains water drops and ice. When the conditions are right</w:t>
      </w:r>
      <w:r w:rsidR="00815588">
        <w:rPr>
          <w:rFonts w:eastAsiaTheme="minorEastAsia"/>
        </w:rPr>
        <w:t>,</w:t>
      </w:r>
      <w:r>
        <w:rPr>
          <w:rFonts w:eastAsiaTheme="minorEastAsia"/>
        </w:rPr>
        <w:t xml:space="preserve"> the cumulus cloud becomes a </w:t>
      </w:r>
      <w:r w:rsidRPr="007A47AF">
        <w:rPr>
          <w:rFonts w:eastAsiaTheme="minorEastAsia"/>
          <w:i/>
        </w:rPr>
        <w:t>cumulonimbus</w:t>
      </w:r>
      <w:r w:rsidR="00C36886" w:rsidRPr="007A47AF">
        <w:rPr>
          <w:rFonts w:eastAsiaTheme="minorEastAsia"/>
          <w:i/>
        </w:rPr>
        <w:t xml:space="preserve"> cloud</w:t>
      </w:r>
      <w:r>
        <w:rPr>
          <w:rFonts w:eastAsiaTheme="minorEastAsia"/>
        </w:rPr>
        <w:t xml:space="preserve"> as precipitation forms and the mature stage in the convective storm cells begin</w:t>
      </w:r>
      <w:r w:rsidR="00815588">
        <w:rPr>
          <w:rFonts w:eastAsiaTheme="minorEastAsia"/>
        </w:rPr>
        <w:t>.</w:t>
      </w:r>
      <w:r w:rsidR="00570A8E">
        <w:rPr>
          <w:rFonts w:eastAsiaTheme="minorEastAsia"/>
        </w:rPr>
        <w:t xml:space="preserve"> </w:t>
      </w:r>
      <w:r w:rsidR="00815588">
        <w:rPr>
          <w:rFonts w:eastAsiaTheme="minorEastAsia"/>
        </w:rPr>
        <w:t xml:space="preserve"> The formation and maturation phases, along with the eventual dissipation phase, are depicted schematically in </w:t>
      </w:r>
      <w:r w:rsidR="00570A8E">
        <w:rPr>
          <w:rFonts w:eastAsiaTheme="minorEastAsia"/>
        </w:rPr>
        <w:fldChar w:fldCharType="begin"/>
      </w:r>
      <w:r w:rsidR="00570A8E">
        <w:rPr>
          <w:rFonts w:eastAsiaTheme="minorEastAsia"/>
        </w:rPr>
        <w:instrText xml:space="preserve"> REF _Ref409773526 \h </w:instrText>
      </w:r>
      <w:r w:rsidR="00570A8E">
        <w:rPr>
          <w:rFonts w:eastAsiaTheme="minorEastAsia"/>
        </w:rPr>
      </w:r>
      <w:r w:rsidR="00570A8E">
        <w:rPr>
          <w:rFonts w:eastAsiaTheme="minorEastAsia"/>
        </w:rPr>
        <w:fldChar w:fldCharType="separate"/>
      </w:r>
      <w:r w:rsidR="002B46D6">
        <w:t xml:space="preserve">Figure </w:t>
      </w:r>
      <w:r w:rsidR="002B46D6">
        <w:rPr>
          <w:noProof/>
        </w:rPr>
        <w:t>1</w:t>
      </w:r>
      <w:r w:rsidR="00570A8E">
        <w:rPr>
          <w:rFonts w:eastAsiaTheme="minorEastAsia"/>
        </w:rPr>
        <w:fldChar w:fldCharType="end"/>
      </w:r>
      <w:r w:rsidR="00815588">
        <w:rPr>
          <w:rFonts w:eastAsiaTheme="minorEastAsia"/>
        </w:rPr>
        <w:t>.</w:t>
      </w:r>
    </w:p>
    <w:p w14:paraId="3E9BB8D0" w14:textId="7002C987" w:rsidR="007A47AF" w:rsidRDefault="007A47AF" w:rsidP="007A47AF">
      <w:pPr>
        <w:ind w:firstLine="576"/>
        <w:rPr>
          <w:rFonts w:eastAsiaTheme="minorEastAsia"/>
        </w:rPr>
      </w:pPr>
      <w:r>
        <w:rPr>
          <w:rFonts w:eastAsiaTheme="minorEastAsia"/>
        </w:rPr>
        <w:t xml:space="preserve">Updrafts in these cumulonimbus cells become organized and strong, providing the vertical motion needed for cloud-droplet growth. Eventually the growing droplets become too heavy to be supported or lifted by the </w:t>
      </w:r>
      <w:r w:rsidR="00815588">
        <w:rPr>
          <w:rFonts w:eastAsiaTheme="minorEastAsia"/>
        </w:rPr>
        <w:t xml:space="preserve">aerodynamic forces produced by the </w:t>
      </w:r>
      <w:r>
        <w:rPr>
          <w:rFonts w:eastAsiaTheme="minorEastAsia"/>
        </w:rPr>
        <w:t xml:space="preserve">updraft, causing the particles to fall </w:t>
      </w:r>
      <w:r w:rsidR="00312EC1">
        <w:rPr>
          <w:rFonts w:eastAsiaTheme="minorEastAsia"/>
        </w:rPr>
        <w:t>from</w:t>
      </w:r>
      <w:r>
        <w:rPr>
          <w:rFonts w:eastAsiaTheme="minorEastAsia"/>
        </w:rPr>
        <w:t xml:space="preserve"> the cloud base.</w:t>
      </w:r>
      <w:r w:rsidRPr="00C36886">
        <w:rPr>
          <w:rFonts w:eastAsiaTheme="minorEastAsia"/>
        </w:rPr>
        <w:t xml:space="preserve"> </w:t>
      </w:r>
      <w:r>
        <w:rPr>
          <w:rFonts w:eastAsiaTheme="minorEastAsia"/>
        </w:rPr>
        <w:t>The mature stage of an ordinary-cell storm is achieved when rain begins falling.</w:t>
      </w:r>
      <w:r w:rsidRPr="00C36886">
        <w:rPr>
          <w:rFonts w:eastAsiaTheme="minorEastAsia"/>
        </w:rPr>
        <w:t xml:space="preserve"> </w:t>
      </w:r>
      <w:r>
        <w:rPr>
          <w:rFonts w:eastAsiaTheme="minorEastAsia"/>
        </w:rPr>
        <w:t xml:space="preserve">These storms produce lightning, rain and sometimes </w:t>
      </w:r>
      <w:r>
        <w:rPr>
          <w:rFonts w:eastAsiaTheme="minorEastAsia"/>
        </w:rPr>
        <w:lastRenderedPageBreak/>
        <w:t>small hail.</w:t>
      </w:r>
      <w:r w:rsidR="00815588">
        <w:rPr>
          <w:rFonts w:eastAsiaTheme="minorEastAsia"/>
        </w:rPr>
        <w:t xml:space="preserve">  This precipitation eventually cools the ground-level atmosphere, diminishing the buoyant updraft potential.</w:t>
      </w:r>
    </w:p>
    <w:p w14:paraId="770DE4BE" w14:textId="77777777" w:rsidR="00EE7515" w:rsidRDefault="00EE7515" w:rsidP="00EE7515">
      <w:pPr>
        <w:ind w:firstLine="576"/>
        <w:rPr>
          <w:rFonts w:eastAsiaTheme="minorEastAsia"/>
        </w:rPr>
      </w:pPr>
      <w:r>
        <w:rPr>
          <w:rFonts w:eastAsiaTheme="minorEastAsia"/>
        </w:rPr>
        <w:t xml:space="preserve">The dissipating stage </w:t>
      </w:r>
      <w:r w:rsidR="00C36886">
        <w:rPr>
          <w:rFonts w:eastAsiaTheme="minorEastAsia"/>
        </w:rPr>
        <w:t>o</w:t>
      </w:r>
      <w:r>
        <w:rPr>
          <w:rFonts w:eastAsiaTheme="minorEastAsia"/>
        </w:rPr>
        <w:t xml:space="preserve">f an ordinary-cell storm </w:t>
      </w:r>
      <w:r w:rsidR="00C36886">
        <w:rPr>
          <w:rFonts w:eastAsiaTheme="minorEastAsia"/>
        </w:rPr>
        <w:t>begin</w:t>
      </w:r>
      <w:r>
        <w:rPr>
          <w:rFonts w:eastAsiaTheme="minorEastAsia"/>
        </w:rPr>
        <w:t xml:space="preserve">s when the updraft becomes too weak to procure the required moisture for </w:t>
      </w:r>
      <w:r w:rsidR="00C36886">
        <w:rPr>
          <w:rFonts w:eastAsiaTheme="minorEastAsia"/>
        </w:rPr>
        <w:t>continued</w:t>
      </w:r>
      <w:r>
        <w:rPr>
          <w:rFonts w:eastAsiaTheme="minorEastAsia"/>
        </w:rPr>
        <w:t xml:space="preserve"> cloud development. During that phase the</w:t>
      </w:r>
      <w:r w:rsidR="00815588">
        <w:rPr>
          <w:rFonts w:eastAsiaTheme="minorEastAsia"/>
        </w:rPr>
        <w:t xml:space="preserve"> residual</w:t>
      </w:r>
      <w:r>
        <w:rPr>
          <w:rFonts w:eastAsiaTheme="minorEastAsia"/>
        </w:rPr>
        <w:t xml:space="preserve"> downdraft</w:t>
      </w:r>
      <w:r w:rsidR="00815588">
        <w:rPr>
          <w:rFonts w:eastAsiaTheme="minorEastAsia"/>
        </w:rPr>
        <w:t xml:space="preserve"> flow</w:t>
      </w:r>
      <w:r>
        <w:rPr>
          <w:rFonts w:eastAsiaTheme="minorEastAsia"/>
        </w:rPr>
        <w:t xml:space="preserve"> is dominant compared </w:t>
      </w:r>
      <w:r w:rsidR="00C36886">
        <w:rPr>
          <w:rFonts w:eastAsiaTheme="minorEastAsia"/>
        </w:rPr>
        <w:t>with</w:t>
      </w:r>
      <w:r>
        <w:rPr>
          <w:rFonts w:eastAsiaTheme="minorEastAsia"/>
        </w:rPr>
        <w:t xml:space="preserve"> the updraft and the cumulonimbus</w:t>
      </w:r>
      <w:r w:rsidR="00C36886">
        <w:rPr>
          <w:rFonts w:eastAsiaTheme="minorEastAsia"/>
        </w:rPr>
        <w:t xml:space="preserve"> cell</w:t>
      </w:r>
      <w:r>
        <w:rPr>
          <w:rFonts w:eastAsiaTheme="minorEastAsia"/>
        </w:rPr>
        <w:t xml:space="preserve"> starts to dissolve.</w:t>
      </w:r>
    </w:p>
    <w:p w14:paraId="6B0D48E1" w14:textId="77777777" w:rsidR="00EE7515" w:rsidRDefault="00EE7515" w:rsidP="004D3991">
      <w:pPr>
        <w:pStyle w:val="Caption"/>
      </w:pPr>
      <w:bookmarkStart w:id="8" w:name="_Ref428352504"/>
      <w:bookmarkStart w:id="9" w:name="_Toc450806380"/>
      <w:r>
        <w:drawing>
          <wp:anchor distT="0" distB="0" distL="114300" distR="114300" simplePos="0" relativeHeight="251683840" behindDoc="0" locked="0" layoutInCell="1" allowOverlap="1" wp14:anchorId="7A73E7F7" wp14:editId="3E0597D3">
            <wp:simplePos x="0" y="0"/>
            <wp:positionH relativeFrom="column">
              <wp:posOffset>457200</wp:posOffset>
            </wp:positionH>
            <wp:positionV relativeFrom="paragraph">
              <wp:posOffset>26670</wp:posOffset>
            </wp:positionV>
            <wp:extent cx="5833872" cy="3008376"/>
            <wp:effectExtent l="0" t="0" r="0" b="1905"/>
            <wp:wrapTopAndBottom/>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3872" cy="300837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Start w:id="10" w:name="_Ref409773526"/>
      <w:bookmarkStart w:id="11" w:name="_Ref409773508"/>
      <w:r w:rsidR="00324AD2">
        <w:t xml:space="preserve">Figure </w:t>
      </w:r>
      <w:r w:rsidR="0070336E">
        <w:fldChar w:fldCharType="begin"/>
      </w:r>
      <w:r w:rsidR="0070336E">
        <w:instrText xml:space="preserve"> SEQ Figure \* ARABIC </w:instrText>
      </w:r>
      <w:r w:rsidR="0070336E">
        <w:fldChar w:fldCharType="separate"/>
      </w:r>
      <w:r w:rsidR="004738FF">
        <w:t>1</w:t>
      </w:r>
      <w:r w:rsidR="0070336E">
        <w:fldChar w:fldCharType="end"/>
      </w:r>
      <w:bookmarkEnd w:id="8"/>
      <w:bookmarkEnd w:id="10"/>
      <w:r w:rsidR="00324AD2">
        <w:t xml:space="preserve">. </w:t>
      </w:r>
      <w:r w:rsidR="00324AD2" w:rsidRPr="00D51878">
        <w:t xml:space="preserve">Life </w:t>
      </w:r>
      <w:r w:rsidR="00324AD2" w:rsidRPr="00F21018">
        <w:t>cycle</w:t>
      </w:r>
      <w:r w:rsidR="00324AD2" w:rsidRPr="00D51878">
        <w:t xml:space="preserve"> of </w:t>
      </w:r>
      <w:r w:rsidR="00324AD2" w:rsidRPr="0070336E">
        <w:t>an</w:t>
      </w:r>
      <w:r w:rsidR="00324AD2" w:rsidRPr="00D51878">
        <w:t xml:space="preserve"> ordinary thunderstorm cell</w:t>
      </w:r>
      <w:bookmarkEnd w:id="9"/>
      <w:bookmarkEnd w:id="11"/>
    </w:p>
    <w:p w14:paraId="77B1C351" w14:textId="77777777" w:rsidR="00EE7515" w:rsidRDefault="00EE7515" w:rsidP="00F21018">
      <w:r>
        <w:t>During the</w:t>
      </w:r>
      <w:r w:rsidR="00815588">
        <w:t xml:space="preserve"> later</w:t>
      </w:r>
      <w:r>
        <w:t xml:space="preserve"> stages of an ordinary-cell convective storm, some of the</w:t>
      </w:r>
      <w:r w:rsidR="00815588">
        <w:t xml:space="preserve"> falling</w:t>
      </w:r>
      <w:r>
        <w:t xml:space="preserve"> water drops evaporate</w:t>
      </w:r>
      <w:r w:rsidR="007F73AF">
        <w:t xml:space="preserve"> as they fall,</w:t>
      </w:r>
      <w:r>
        <w:t xml:space="preserve"> cool</w:t>
      </w:r>
      <w:r w:rsidR="00C36886">
        <w:t>ing</w:t>
      </w:r>
      <w:r>
        <w:t xml:space="preserve"> the air </w:t>
      </w:r>
      <w:r w:rsidR="00DE5682">
        <w:t xml:space="preserve">and making it </w:t>
      </w:r>
      <w:r>
        <w:t xml:space="preserve">negatively buoyant. The negative thermodynamic buoyancy drives the downdraft that </w:t>
      </w:r>
      <w:r w:rsidR="00C36886">
        <w:t>reaches</w:t>
      </w:r>
      <w:r>
        <w:t xml:space="preserve"> the ground.</w:t>
      </w:r>
      <w:r w:rsidR="00C36886">
        <w:t xml:space="preserve"> </w:t>
      </w:r>
      <w:r>
        <w:t xml:space="preserve">Gusty winds mark the leading edge of the cooler air, which is called a </w:t>
      </w:r>
      <w:r w:rsidR="003C5093" w:rsidRPr="003C5093">
        <w:rPr>
          <w:i/>
        </w:rPr>
        <w:t>gust front</w:t>
      </w:r>
      <w:r>
        <w:t>.</w:t>
      </w:r>
    </w:p>
    <w:p w14:paraId="799EE3B2" w14:textId="78A24A75" w:rsidR="00EE7515" w:rsidRDefault="00EE7515" w:rsidP="00EE7515">
      <w:pPr>
        <w:ind w:firstLine="576"/>
        <w:rPr>
          <w:rFonts w:eastAsiaTheme="minorEastAsia"/>
        </w:rPr>
      </w:pPr>
      <w:r>
        <w:rPr>
          <w:rFonts w:eastAsiaTheme="minorEastAsia"/>
        </w:rPr>
        <w:t>When the rain falling from the storm evaporates underneath the cloud, it cool</w:t>
      </w:r>
      <w:r w:rsidR="00DE5682">
        <w:rPr>
          <w:rFonts w:eastAsiaTheme="minorEastAsia"/>
        </w:rPr>
        <w:t>s</w:t>
      </w:r>
      <w:r>
        <w:rPr>
          <w:rFonts w:eastAsiaTheme="minorEastAsia"/>
        </w:rPr>
        <w:t xml:space="preserve"> the air beneath it. This cold heavy air plunges to the surface and</w:t>
      </w:r>
      <w:r w:rsidR="00C36886">
        <w:rPr>
          <w:rFonts w:eastAsiaTheme="minorEastAsia"/>
        </w:rPr>
        <w:t xml:space="preserve"> appears to</w:t>
      </w:r>
      <w:r>
        <w:rPr>
          <w:rFonts w:eastAsiaTheme="minorEastAsia"/>
        </w:rPr>
        <w:t xml:space="preserve"> splash</w:t>
      </w:r>
      <w:r w:rsidR="007F73AF">
        <w:rPr>
          <w:rFonts w:eastAsiaTheme="minorEastAsia"/>
        </w:rPr>
        <w:t xml:space="preserve"> like a liquid</w:t>
      </w:r>
      <w:r>
        <w:rPr>
          <w:rFonts w:eastAsiaTheme="minorEastAsia"/>
        </w:rPr>
        <w:t xml:space="preserve"> against the ground. The air rushes sideways and swirls upward as a result of the pressure gradient between the cold and warm air. This wind is a </w:t>
      </w:r>
      <w:r w:rsidR="003C5093" w:rsidRPr="003C5093">
        <w:rPr>
          <w:rFonts w:eastAsiaTheme="minorEastAsia"/>
          <w:i/>
        </w:rPr>
        <w:t>microburst</w:t>
      </w:r>
      <w:r>
        <w:rPr>
          <w:rFonts w:eastAsiaTheme="minorEastAsia"/>
        </w:rPr>
        <w:t xml:space="preserve">. It is a hazardous phenomenon for airplanes and can cause damage such as flattening trees and </w:t>
      </w:r>
      <w:r w:rsidR="00312EC1">
        <w:rPr>
          <w:rFonts w:eastAsiaTheme="minorEastAsia"/>
        </w:rPr>
        <w:t xml:space="preserve">downing </w:t>
      </w:r>
      <w:r>
        <w:rPr>
          <w:rFonts w:eastAsiaTheme="minorEastAsia"/>
        </w:rPr>
        <w:t xml:space="preserve">power lines </w:t>
      </w:r>
      <w:r w:rsidR="00C36886">
        <w:rPr>
          <w:rFonts w:eastAsiaTheme="minorEastAsia"/>
        </w:rPr>
        <w:t>similar to</w:t>
      </w:r>
      <w:r>
        <w:rPr>
          <w:rFonts w:eastAsiaTheme="minorEastAsia"/>
        </w:rPr>
        <w:t xml:space="preserve"> a small tornado.</w:t>
      </w:r>
    </w:p>
    <w:p w14:paraId="5F922BCF" w14:textId="7C6D8763" w:rsidR="00EE7515" w:rsidRDefault="00EE7515" w:rsidP="002F12E3">
      <w:pPr>
        <w:ind w:firstLine="576"/>
        <w:rPr>
          <w:rFonts w:eastAsiaTheme="minorEastAsia"/>
        </w:rPr>
      </w:pPr>
      <w:r>
        <w:rPr>
          <w:rFonts w:eastAsiaTheme="minorEastAsia"/>
        </w:rPr>
        <w:lastRenderedPageBreak/>
        <w:t>When the instability is combined with vertical wind shear, winds which increase and shift with the height, supercell thunderstorms are formed.</w:t>
      </w:r>
      <w:r w:rsidR="004B49D2">
        <w:rPr>
          <w:rFonts w:eastAsiaTheme="minorEastAsia"/>
        </w:rPr>
        <w:t xml:space="preserve"> </w:t>
      </w:r>
      <w:r w:rsidR="00291BBA">
        <w:rPr>
          <w:rFonts w:eastAsiaTheme="minorEastAsia"/>
        </w:rPr>
        <w:t xml:space="preserve">The evolution, </w:t>
      </w:r>
      <w:r w:rsidR="004B49D2">
        <w:rPr>
          <w:rFonts w:eastAsiaTheme="minorEastAsia"/>
        </w:rPr>
        <w:t>maturation</w:t>
      </w:r>
      <w:r w:rsidR="00291BBA">
        <w:rPr>
          <w:rFonts w:eastAsiaTheme="minorEastAsia"/>
        </w:rPr>
        <w:t>, and life span</w:t>
      </w:r>
      <w:r w:rsidR="004B49D2">
        <w:rPr>
          <w:rFonts w:eastAsiaTheme="minorEastAsia"/>
        </w:rPr>
        <w:t xml:space="preserve"> of the</w:t>
      </w:r>
      <w:r w:rsidR="008C6571">
        <w:rPr>
          <w:rFonts w:eastAsiaTheme="minorEastAsia"/>
        </w:rPr>
        <w:t>se</w:t>
      </w:r>
      <w:r w:rsidR="004B49D2">
        <w:rPr>
          <w:rFonts w:eastAsiaTheme="minorEastAsia"/>
        </w:rPr>
        <w:t xml:space="preserve"> supercell thunderstorms depend on the convective boundary layer produced by a combination of thermal and dynamic instabilities</w:t>
      </w:r>
      <w:r w:rsidR="00291BBA">
        <w:rPr>
          <w:rFonts w:eastAsiaTheme="minorEastAsia"/>
        </w:rPr>
        <w:t xml:space="preserve"> </w:t>
      </w:r>
      <w:r w:rsidR="002F12E3">
        <w:rPr>
          <w:rFonts w:eastAsiaTheme="minorEastAsia"/>
        </w:rPr>
        <w:t xml:space="preserve">occurring in the Ekman boundary layer </w:t>
      </w:r>
      <w:r w:rsidR="00291BBA">
        <w:rPr>
          <w:rFonts w:eastAsiaTheme="minorEastAsia"/>
        </w:rPr>
        <w:t>(</w:t>
      </w:r>
      <w:r w:rsidR="002F12E3">
        <w:rPr>
          <w:rFonts w:eastAsiaTheme="minorEastAsia"/>
        </w:rPr>
        <w:t xml:space="preserve">Faller, 1966, </w:t>
      </w:r>
      <w:r w:rsidR="00291BBA">
        <w:rPr>
          <w:rFonts w:eastAsiaTheme="minorEastAsia"/>
        </w:rPr>
        <w:t>Lilly, 1966, Nowotarski, 2014)</w:t>
      </w:r>
      <w:r w:rsidR="004B49D2">
        <w:rPr>
          <w:rFonts w:eastAsiaTheme="minorEastAsia"/>
        </w:rPr>
        <w:t xml:space="preserve">. </w:t>
      </w:r>
    </w:p>
    <w:p w14:paraId="0BEB03B2" w14:textId="77777777" w:rsidR="002F12E3" w:rsidRDefault="002F12E3" w:rsidP="00EE7515">
      <w:pPr>
        <w:ind w:firstLine="576"/>
        <w:rPr>
          <w:rFonts w:eastAsiaTheme="minorEastAsia"/>
        </w:rPr>
      </w:pPr>
    </w:p>
    <w:p w14:paraId="05A77FB1" w14:textId="77777777" w:rsidR="00A42290" w:rsidRDefault="00A42290" w:rsidP="00C07E9E">
      <w:pPr>
        <w:pStyle w:val="Heading2"/>
      </w:pPr>
      <w:bookmarkStart w:id="12" w:name="_Toc450806329"/>
      <w:r w:rsidRPr="00C07E9E">
        <w:t>Supercell</w:t>
      </w:r>
      <w:r>
        <w:t xml:space="preserve"> </w:t>
      </w:r>
      <w:r w:rsidR="00F17B5B">
        <w:t>thunderstorms</w:t>
      </w:r>
      <w:bookmarkEnd w:id="12"/>
    </w:p>
    <w:p w14:paraId="05DA5477" w14:textId="77777777" w:rsidR="00A42290" w:rsidRDefault="00F17B5B" w:rsidP="00A42290">
      <w:pPr>
        <w:ind w:firstLine="576"/>
      </w:pPr>
      <w:r>
        <w:t>A</w:t>
      </w:r>
      <w:r w:rsidR="00A42290">
        <w:t xml:space="preserve"> supercell thunderstorm is a single-cell storm that can produce dangerous weather with strong wind gusts, large hail, lightning and tornadoes. </w:t>
      </w:r>
      <w:r>
        <w:t>Supercell storms are highly-organized,</w:t>
      </w:r>
      <w:r w:rsidR="00A42290">
        <w:t xml:space="preserve"> long-lived (</w:t>
      </w:r>
      <w:r w:rsidR="00283229">
        <w:t xml:space="preserve">lifetimes </w:t>
      </w:r>
      <w:r w:rsidR="00A42290">
        <w:t>greater than 1 hour) and</w:t>
      </w:r>
      <w:r w:rsidR="00DE5682">
        <w:t xml:space="preserve"> </w:t>
      </w:r>
      <w:r>
        <w:t>are sustained by</w:t>
      </w:r>
      <w:r w:rsidR="00A42290">
        <w:t xml:space="preserve"> updraft</w:t>
      </w:r>
      <w:r>
        <w:t>s</w:t>
      </w:r>
      <w:r w:rsidR="00A42290">
        <w:t>.</w:t>
      </w:r>
    </w:p>
    <w:p w14:paraId="23E6FE52" w14:textId="5A2F5D46" w:rsidR="00A42290" w:rsidRDefault="00A42290" w:rsidP="00A42290">
      <w:pPr>
        <w:ind w:firstLine="576"/>
      </w:pPr>
      <w:r>
        <w:t xml:space="preserve">The development of a supercell </w:t>
      </w:r>
      <w:r w:rsidR="0023226F">
        <w:t xml:space="preserve">storm </w:t>
      </w:r>
      <w:r>
        <w:t>requires a very unstable atmosphere and strong vertical wind shear.</w:t>
      </w:r>
      <w:r w:rsidR="00F17B5B">
        <w:t xml:space="preserve">  Based on</w:t>
      </w:r>
      <w:r>
        <w:t xml:space="preserve"> observations in the U</w:t>
      </w:r>
      <w:r w:rsidR="00605578">
        <w:t xml:space="preserve">nited </w:t>
      </w:r>
      <w:r>
        <w:t>S</w:t>
      </w:r>
      <w:r w:rsidR="00605578">
        <w:t>tates</w:t>
      </w:r>
      <w:r w:rsidR="00E926DD">
        <w:t xml:space="preserve"> (</w:t>
      </w:r>
      <w:r w:rsidR="00E926DD" w:rsidRPr="00E0038E">
        <w:t>Ackerman and Knox, 2007</w:t>
      </w:r>
      <w:r w:rsidR="00E926DD">
        <w:t>)</w:t>
      </w:r>
      <w:r>
        <w:t>, wind</w:t>
      </w:r>
      <w:r w:rsidR="00F17B5B">
        <w:t>s</w:t>
      </w:r>
      <w:r>
        <w:t xml:space="preserve"> at the surface </w:t>
      </w:r>
      <w:r w:rsidR="00F17B5B">
        <w:t>are</w:t>
      </w:r>
      <w:r>
        <w:t xml:space="preserve"> mostly from the south </w:t>
      </w:r>
      <w:r w:rsidR="00F17B5B">
        <w:t>while</w:t>
      </w:r>
      <w:r>
        <w:t xml:space="preserve"> the winds aloft are</w:t>
      </w:r>
      <w:r w:rsidR="00F17B5B">
        <w:t xml:space="preserve"> both strong and</w:t>
      </w:r>
      <w:r>
        <w:t xml:space="preserve"> from the west. Under the</w:t>
      </w:r>
      <w:r w:rsidR="00605578">
        <w:t xml:space="preserve"> combined</w:t>
      </w:r>
      <w:r>
        <w:t xml:space="preserve"> influence of those winds, the entire thunderstorm cell rotates. </w:t>
      </w:r>
      <w:r w:rsidR="00917072">
        <w:t>The formation of the rotating supercell is due to the turning</w:t>
      </w:r>
      <w:r>
        <w:t xml:space="preserve"> of the wind </w:t>
      </w:r>
      <w:r w:rsidR="00917072">
        <w:t>direction causing</w:t>
      </w:r>
      <w:r>
        <w:t xml:space="preserve"> </w:t>
      </w:r>
      <w:r w:rsidR="00917072">
        <w:t xml:space="preserve">the </w:t>
      </w:r>
      <w:r>
        <w:t>updrafts and downdrafts</w:t>
      </w:r>
      <w:r w:rsidR="00917072">
        <w:t xml:space="preserve"> to inter</w:t>
      </w:r>
      <w:r w:rsidR="008C6571">
        <w:t>t</w:t>
      </w:r>
      <w:r w:rsidR="00917072">
        <w:t>wine with each other</w:t>
      </w:r>
      <w:r>
        <w:t>. The updraft enters the supercell near the rain</w:t>
      </w:r>
      <w:r w:rsidR="0001305F">
        <w:t>-</w:t>
      </w:r>
      <w:r>
        <w:t xml:space="preserve">free base and slants upward toward the back of the thunderstorm. Strong winds aloft </w:t>
      </w:r>
      <w:r w:rsidR="0023226F">
        <w:t>turn</w:t>
      </w:r>
      <w:r>
        <w:t xml:space="preserve"> the updraft downwind where it exits through </w:t>
      </w:r>
      <w:r w:rsidR="008C6571">
        <w:t>an</w:t>
      </w:r>
      <w:r>
        <w:t xml:space="preserve"> </w:t>
      </w:r>
      <w:r w:rsidR="008C6571">
        <w:t>“</w:t>
      </w:r>
      <w:r>
        <w:t>anvil</w:t>
      </w:r>
      <w:r w:rsidR="00F17B5B">
        <w:t>-shaped</w:t>
      </w:r>
      <w:r w:rsidR="008C6571">
        <w:t>”</w:t>
      </w:r>
      <w:r w:rsidR="00F17B5B">
        <w:t xml:space="preserve"> cloud deck</w:t>
      </w:r>
      <w:r>
        <w:t xml:space="preserve">, helping to maintain </w:t>
      </w:r>
      <w:r w:rsidR="00F17B5B">
        <w:t>a single</w:t>
      </w:r>
      <w:r>
        <w:t xml:space="preserve"> strong</w:t>
      </w:r>
      <w:r w:rsidR="00F17B5B">
        <w:t>,</w:t>
      </w:r>
      <w:r>
        <w:t xml:space="preserve"> local updraft.</w:t>
      </w:r>
      <w:r w:rsidR="00632D99">
        <w:t xml:space="preserve"> Once initiated, supercell storms can persist for several hours because the updrafts and downdrafts do not interfere with each other.</w:t>
      </w:r>
    </w:p>
    <w:p w14:paraId="6FB76641" w14:textId="6774A0AD" w:rsidR="00A42290" w:rsidRDefault="005038C3" w:rsidP="00310407">
      <w:pPr>
        <w:ind w:firstLine="576"/>
      </w:pPr>
      <w:r>
        <w:t>Lemon and Doswell (1979)</w:t>
      </w:r>
      <w:r w:rsidR="00A42290">
        <w:t xml:space="preserve"> </w:t>
      </w:r>
      <w:r w:rsidR="0001305F">
        <w:t xml:space="preserve">proposed a </w:t>
      </w:r>
      <w:r w:rsidR="00A42290">
        <w:t>supercell representation</w:t>
      </w:r>
      <w:r w:rsidR="0001305F">
        <w:t>, identifying</w:t>
      </w:r>
      <w:r w:rsidR="00A42290">
        <w:t xml:space="preserve"> one main updraft region</w:t>
      </w:r>
      <w:r w:rsidR="004D4966">
        <w:t xml:space="preserve">, </w:t>
      </w:r>
      <w:r w:rsidR="008C6571">
        <w:t xml:space="preserve">they called </w:t>
      </w:r>
      <w:r w:rsidR="004D4966">
        <w:t>the mesocyclone updraft (U),</w:t>
      </w:r>
      <w:r w:rsidR="00A42290">
        <w:t xml:space="preserve"> and two downdraft regions</w:t>
      </w:r>
      <w:r w:rsidR="00315499">
        <w:t xml:space="preserve"> that were</w:t>
      </w:r>
      <w:r w:rsidR="0001305F">
        <w:t xml:space="preserve"> identified as</w:t>
      </w:r>
      <w:r w:rsidR="00A42290">
        <w:t xml:space="preserve"> the rear-flank downdraft (RFD) and the forw</w:t>
      </w:r>
      <w:r w:rsidR="00EE7515">
        <w:t>ard-flank downdraft (FFD) (</w:t>
      </w:r>
      <w:r w:rsidR="00570A8E">
        <w:fldChar w:fldCharType="begin"/>
      </w:r>
      <w:r w:rsidR="00570A8E">
        <w:instrText xml:space="preserve"> REF _Ref409773575 \h </w:instrText>
      </w:r>
      <w:r w:rsidR="00570A8E">
        <w:fldChar w:fldCharType="separate"/>
      </w:r>
      <w:r w:rsidR="007D2CC6">
        <w:t xml:space="preserve">Figure </w:t>
      </w:r>
      <w:r w:rsidR="007D2CC6">
        <w:rPr>
          <w:noProof/>
        </w:rPr>
        <w:t>2</w:t>
      </w:r>
      <w:r w:rsidR="00570A8E">
        <w:fldChar w:fldCharType="end"/>
      </w:r>
      <w:r w:rsidR="00A42290">
        <w:t>).</w:t>
      </w:r>
      <w:r w:rsidR="00F40E24">
        <w:t xml:space="preserve"> </w:t>
      </w:r>
      <w:r w:rsidR="00E6752B">
        <w:t xml:space="preserve">Both the downdrafts result from the evaporative </w:t>
      </w:r>
      <w:r w:rsidR="00310407">
        <w:t>cooling of</w:t>
      </w:r>
      <w:r w:rsidR="00E6752B">
        <w:t xml:space="preserve"> the precipitation. The difference between those two is that t</w:t>
      </w:r>
      <w:r w:rsidR="004E7C23">
        <w:t>he RFD fo</w:t>
      </w:r>
      <w:r w:rsidR="00E6752B">
        <w:t xml:space="preserve">rms at the rear of the storm and originates </w:t>
      </w:r>
      <w:r w:rsidR="00310407">
        <w:t>in dry</w:t>
      </w:r>
      <w:r w:rsidR="00E6752B">
        <w:t xml:space="preserve"> and warm air</w:t>
      </w:r>
      <w:r w:rsidR="00310407">
        <w:t>, whereas</w:t>
      </w:r>
      <w:r w:rsidR="004E7C23">
        <w:t xml:space="preserve"> the FFD forms in the front of the storm</w:t>
      </w:r>
      <w:r w:rsidR="00E6752B">
        <w:t xml:space="preserve"> and associated with heavy precipitation.</w:t>
      </w:r>
      <w:r w:rsidR="004D4966">
        <w:t xml:space="preserve"> </w:t>
      </w:r>
      <w:r w:rsidR="004D4966">
        <w:fldChar w:fldCharType="begin"/>
      </w:r>
      <w:r w:rsidR="004D4966">
        <w:instrText xml:space="preserve"> REF _Ref419881999 \h </w:instrText>
      </w:r>
      <w:r w:rsidR="004D4966">
        <w:fldChar w:fldCharType="separate"/>
      </w:r>
      <w:del w:id="13" w:author="Limon Duparcmeur, Fanny M. (LARC-D318)[LITES]" w:date="2016-01-28T11:54:00Z">
        <w:r w:rsidR="007D2CC6" w:rsidDel="002B46D6">
          <w:delText xml:space="preserve">Figure </w:delText>
        </w:r>
        <w:r w:rsidR="007D2CC6" w:rsidDel="002B46D6">
          <w:rPr>
            <w:noProof/>
          </w:rPr>
          <w:delText>2</w:delText>
        </w:r>
      </w:del>
      <w:r w:rsidR="004D4966">
        <w:fldChar w:fldCharType="end"/>
      </w:r>
      <w:r w:rsidR="004D4966">
        <w:t xml:space="preserve"> also </w:t>
      </w:r>
      <w:r w:rsidR="00251317">
        <w:t>identifies</w:t>
      </w:r>
      <w:r w:rsidR="004D4966">
        <w:t xml:space="preserve"> the typical</w:t>
      </w:r>
      <w:r w:rsidR="008C6571">
        <w:t xml:space="preserve"> onset</w:t>
      </w:r>
      <w:r w:rsidR="004D4966">
        <w:t xml:space="preserve"> location of a tornado (T). </w:t>
      </w:r>
    </w:p>
    <w:p w14:paraId="5CD3A530" w14:textId="77777777" w:rsidR="00457160" w:rsidRDefault="00A42290" w:rsidP="0070336E">
      <w:pPr>
        <w:keepNext/>
        <w:jc w:val="center"/>
      </w:pPr>
      <w:bookmarkStart w:id="14" w:name="_Ref419881999"/>
      <w:r w:rsidRPr="00330E50">
        <w:rPr>
          <w:noProof/>
        </w:rPr>
        <w:lastRenderedPageBreak/>
        <w:drawing>
          <wp:inline distT="0" distB="0" distL="0" distR="0" wp14:anchorId="71EB0081" wp14:editId="30237F33">
            <wp:extent cx="2779776" cy="2441448"/>
            <wp:effectExtent l="0" t="0" r="1905" b="0"/>
            <wp:docPr id="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 cstate="print">
                      <a:extLst>
                        <a:ext uri="{28A0092B-C50C-407E-A947-70E740481C1C}">
                          <a14:useLocalDpi xmlns:a14="http://schemas.microsoft.com/office/drawing/2010/main" val="0"/>
                        </a:ext>
                      </a:extLst>
                    </a:blip>
                    <a:srcRect l="12179" t="18519" r="66187" b="43589"/>
                    <a:stretch>
                      <a:fillRect/>
                    </a:stretch>
                  </pic:blipFill>
                  <pic:spPr bwMode="auto">
                    <a:xfrm>
                      <a:off x="0" y="0"/>
                      <a:ext cx="2779776" cy="2441448"/>
                    </a:xfrm>
                    <a:prstGeom prst="rect">
                      <a:avLst/>
                    </a:prstGeom>
                    <a:noFill/>
                    <a:ln w="9525">
                      <a:noFill/>
                      <a:miter lim="800000"/>
                      <a:headEnd/>
                      <a:tailEnd/>
                    </a:ln>
                  </pic:spPr>
                </pic:pic>
              </a:graphicData>
            </a:graphic>
          </wp:inline>
        </w:drawing>
      </w:r>
      <w:bookmarkStart w:id="15" w:name="_Ref409773575"/>
    </w:p>
    <w:p w14:paraId="69DABCFA" w14:textId="3E74FE3A" w:rsidR="00324AD2" w:rsidRPr="00641618" w:rsidRDefault="00324AD2" w:rsidP="0070336E">
      <w:pPr>
        <w:keepNext/>
        <w:jc w:val="center"/>
      </w:pPr>
      <w:bookmarkStart w:id="16" w:name="_Toc450806381"/>
      <w:r>
        <w:t xml:space="preserve">Figure </w:t>
      </w:r>
      <w:r w:rsidR="00676A0E">
        <w:fldChar w:fldCharType="begin"/>
      </w:r>
      <w:r w:rsidR="00676A0E">
        <w:instrText xml:space="preserve"> SEQ Figure \* ARABIC </w:instrText>
      </w:r>
      <w:r w:rsidR="00676A0E">
        <w:fldChar w:fldCharType="separate"/>
      </w:r>
      <w:r w:rsidR="004738FF">
        <w:rPr>
          <w:noProof/>
        </w:rPr>
        <w:t>2</w:t>
      </w:r>
      <w:r w:rsidR="00676A0E">
        <w:rPr>
          <w:noProof/>
        </w:rPr>
        <w:fldChar w:fldCharType="end"/>
      </w:r>
      <w:bookmarkEnd w:id="14"/>
      <w:bookmarkEnd w:id="15"/>
      <w:r>
        <w:t>.   Schematic representation of a supercell thunderstorm,</w:t>
      </w:r>
      <w:r w:rsidRPr="00324AD2">
        <w:t xml:space="preserve"> </w:t>
      </w:r>
      <w:r w:rsidRPr="00641618">
        <w:t xml:space="preserve">adapted from the conceptual model </w:t>
      </w:r>
      <w:r>
        <w:t>of</w:t>
      </w:r>
      <w:r w:rsidRPr="00641618">
        <w:t xml:space="preserve"> Lemon and Doswell (1979).</w:t>
      </w:r>
      <w:bookmarkEnd w:id="16"/>
      <w:r w:rsidRPr="00641618">
        <w:t xml:space="preserve"> </w:t>
      </w:r>
    </w:p>
    <w:p w14:paraId="5693DA7D" w14:textId="227298C9" w:rsidR="006E097A" w:rsidRDefault="00A42290" w:rsidP="005C6444">
      <w:r>
        <w:t xml:space="preserve">The main downdraft location </w:t>
      </w:r>
      <w:r w:rsidR="00315499">
        <w:t>in</w:t>
      </w:r>
      <w:r>
        <w:t xml:space="preserve"> </w:t>
      </w:r>
      <w:r w:rsidR="008C6571">
        <w:t>a</w:t>
      </w:r>
      <w:r>
        <w:t xml:space="preserve"> supercell </w:t>
      </w:r>
      <w:r w:rsidR="00DE5682">
        <w:t>occurs</w:t>
      </w:r>
      <w:r>
        <w:t xml:space="preserve"> in the precipitation core below the cloud base. To the left of the down</w:t>
      </w:r>
      <w:r w:rsidR="0001305F">
        <w:t>d</w:t>
      </w:r>
      <w:r>
        <w:t>raft</w:t>
      </w:r>
      <w:r w:rsidR="00315499">
        <w:t xml:space="preserve"> schematic (</w:t>
      </w:r>
      <w:r w:rsidR="00570A8E">
        <w:fldChar w:fldCharType="begin"/>
      </w:r>
      <w:r w:rsidR="00570A8E">
        <w:instrText xml:space="preserve"> REF _Ref409773575 \h </w:instrText>
      </w:r>
      <w:r w:rsidR="005C6444">
        <w:instrText xml:space="preserve"> \* MERGEFORMAT </w:instrText>
      </w:r>
      <w:r w:rsidR="00570A8E">
        <w:fldChar w:fldCharType="separate"/>
      </w:r>
      <w:r w:rsidR="007D2CC6">
        <w:t xml:space="preserve">Figure </w:t>
      </w:r>
      <w:r w:rsidR="007D2CC6">
        <w:rPr>
          <w:noProof/>
        </w:rPr>
        <w:t>2</w:t>
      </w:r>
      <w:r w:rsidR="00570A8E">
        <w:fldChar w:fldCharType="end"/>
      </w:r>
      <w:r w:rsidR="00570A8E">
        <w:t>)</w:t>
      </w:r>
      <w:r>
        <w:t xml:space="preserve"> are the rain</w:t>
      </w:r>
      <w:r w:rsidR="0001305F">
        <w:t>-</w:t>
      </w:r>
      <w:r>
        <w:t>free cloud base and the flanking line of cumulus</w:t>
      </w:r>
      <w:r w:rsidR="0001305F">
        <w:t xml:space="preserve"> cloud</w:t>
      </w:r>
      <w:r>
        <w:t xml:space="preserve"> towers, which </w:t>
      </w:r>
      <w:r w:rsidR="006F1B0A">
        <w:t xml:space="preserve">are </w:t>
      </w:r>
      <w:r>
        <w:t>parallel</w:t>
      </w:r>
      <w:r w:rsidR="006F1B0A">
        <w:t xml:space="preserve"> with</w:t>
      </w:r>
      <w:r>
        <w:t xml:space="preserve"> the gust front (</w:t>
      </w:r>
      <w:r w:rsidR="00570A8E">
        <w:fldChar w:fldCharType="begin"/>
      </w:r>
      <w:r w:rsidR="00570A8E">
        <w:instrText xml:space="preserve"> REF _Ref409773575 \h </w:instrText>
      </w:r>
      <w:r w:rsidR="005C6444">
        <w:instrText xml:space="preserve"> \* MERGEFORMAT </w:instrText>
      </w:r>
      <w:r w:rsidR="00570A8E">
        <w:fldChar w:fldCharType="separate"/>
      </w:r>
      <w:r w:rsidR="007D2CC6">
        <w:t>Figure</w:t>
      </w:r>
      <w:r w:rsidR="006F1B0A">
        <w:t>s</w:t>
      </w:r>
      <w:r w:rsidR="007D2CC6">
        <w:t xml:space="preserve"> </w:t>
      </w:r>
      <w:r w:rsidR="007D2CC6">
        <w:rPr>
          <w:noProof/>
        </w:rPr>
        <w:t>2</w:t>
      </w:r>
      <w:r w:rsidR="00570A8E">
        <w:fldChar w:fldCharType="end"/>
      </w:r>
      <w:r w:rsidR="00570A8E">
        <w:t xml:space="preserve"> </w:t>
      </w:r>
      <w:r w:rsidR="00B62660">
        <w:t>and</w:t>
      </w:r>
      <w:r w:rsidR="006F1B0A">
        <w:t xml:space="preserve"> 3</w:t>
      </w:r>
      <w:r w:rsidR="00570A8E">
        <w:t>)</w:t>
      </w:r>
      <w:r>
        <w:t>.</w:t>
      </w:r>
    </w:p>
    <w:p w14:paraId="0131E06E" w14:textId="24FF6F81" w:rsidR="00A42290" w:rsidRDefault="003A4824" w:rsidP="000F5082">
      <w:pPr>
        <w:ind w:firstLine="576"/>
      </w:pPr>
      <w:r>
        <w:t xml:space="preserve">The updraft and the two downdrafts </w:t>
      </w:r>
      <w:r w:rsidR="00DE5682">
        <w:t>play</w:t>
      </w:r>
      <w:r>
        <w:t xml:space="preserve"> an important role in the formation </w:t>
      </w:r>
      <w:r w:rsidR="00DE5682">
        <w:t xml:space="preserve">of </w:t>
      </w:r>
      <w:r>
        <w:t>a wall cloud</w:t>
      </w:r>
      <w:r w:rsidR="00E5318D">
        <w:t>, which is a</w:t>
      </w:r>
      <w:r w:rsidR="00F36871">
        <w:t xml:space="preserve"> rotating and </w:t>
      </w:r>
      <w:r w:rsidR="00E5318D">
        <w:t>large lowering of the cloud base</w:t>
      </w:r>
      <w:r>
        <w:t>.</w:t>
      </w:r>
      <w:r w:rsidR="002F12E3">
        <w:t xml:space="preserve"> </w:t>
      </w:r>
      <w:r w:rsidR="00E5318D">
        <w:t>The</w:t>
      </w:r>
      <w:r w:rsidR="00F36871">
        <w:t xml:space="preserve"> formation of</w:t>
      </w:r>
      <w:r w:rsidR="00E5318D">
        <w:t xml:space="preserve"> a wall cloud is due to the interaction between the </w:t>
      </w:r>
      <w:r w:rsidR="00F36871">
        <w:t xml:space="preserve">warm </w:t>
      </w:r>
      <w:r w:rsidR="00E5318D">
        <w:t>updraft</w:t>
      </w:r>
      <w:r w:rsidR="00F36871">
        <w:t xml:space="preserve"> and the rain cooled downdraft</w:t>
      </w:r>
      <w:r w:rsidR="00CD57C0">
        <w:t xml:space="preserve"> producing additional cloud condensation</w:t>
      </w:r>
      <w:r w:rsidR="00F36871">
        <w:t xml:space="preserve">.  </w:t>
      </w:r>
      <w:r w:rsidR="00BE50C2">
        <w:t>When th</w:t>
      </w:r>
      <w:r w:rsidR="000F5082">
        <w:t>is</w:t>
      </w:r>
      <w:r w:rsidR="00300537">
        <w:t xml:space="preserve"> entrainment, warm </w:t>
      </w:r>
      <w:r w:rsidR="00BE50C2">
        <w:t>updraft</w:t>
      </w:r>
      <w:r w:rsidR="00300537">
        <w:t xml:space="preserve"> sweeping </w:t>
      </w:r>
      <w:r w:rsidR="00BE50C2">
        <w:t>rain</w:t>
      </w:r>
      <w:r w:rsidR="00300537">
        <w:t xml:space="preserve"> cooled </w:t>
      </w:r>
      <w:r w:rsidR="00BE50C2">
        <w:t>downdraft</w:t>
      </w:r>
      <w:r w:rsidR="00300537">
        <w:t>, continue, the pressure decreases making the temperature</w:t>
      </w:r>
      <w:r w:rsidR="00CD57C0">
        <w:t xml:space="preserve"> drops and </w:t>
      </w:r>
      <w:r w:rsidR="00C06B26">
        <w:t>a</w:t>
      </w:r>
      <w:r w:rsidR="000F5082">
        <w:t xml:space="preserve"> cone-shaped</w:t>
      </w:r>
      <w:r w:rsidR="00C06B26">
        <w:t xml:space="preserve"> column of</w:t>
      </w:r>
      <w:r w:rsidR="000F5082">
        <w:t xml:space="preserve"> fast</w:t>
      </w:r>
      <w:r w:rsidR="00C06B26">
        <w:t xml:space="preserve"> rotating air </w:t>
      </w:r>
      <w:r w:rsidR="000F5082">
        <w:t xml:space="preserve">extending from </w:t>
      </w:r>
      <w:r w:rsidR="00C06B26">
        <w:t>the base of t</w:t>
      </w:r>
      <w:r w:rsidR="000F5082">
        <w:t>he wall cloud, called a funnel cloud, forms. If the funnel cloud reaches the ground, it becomes a tornado.</w:t>
      </w:r>
    </w:p>
    <w:p w14:paraId="5C2886BA" w14:textId="636777AB" w:rsidR="009A6322" w:rsidRDefault="0001305F" w:rsidP="001B7B9B">
      <w:pPr>
        <w:ind w:firstLine="576"/>
      </w:pPr>
      <w:r>
        <w:t>S</w:t>
      </w:r>
      <w:r w:rsidR="00A42290">
        <w:t>torm chaser</w:t>
      </w:r>
      <w:r>
        <w:t xml:space="preserve"> observations have</w:t>
      </w:r>
      <w:r w:rsidR="00A42290">
        <w:t xml:space="preserve"> show</w:t>
      </w:r>
      <w:r>
        <w:t>n</w:t>
      </w:r>
      <w:r w:rsidR="00A42290">
        <w:t xml:space="preserve"> that the region behind </w:t>
      </w:r>
      <w:r w:rsidR="00BF29BC">
        <w:t xml:space="preserve">the </w:t>
      </w:r>
      <w:r w:rsidR="00A42290">
        <w:t xml:space="preserve">rear-flank downdraft </w:t>
      </w:r>
      <w:r w:rsidR="000B667E">
        <w:t>contain</w:t>
      </w:r>
      <w:r w:rsidR="00A42290">
        <w:t>s almost no rain whereas the region down</w:t>
      </w:r>
      <w:r w:rsidR="00956F3E">
        <w:t>-</w:t>
      </w:r>
      <w:r w:rsidR="00405C50">
        <w:t xml:space="preserve">wind </w:t>
      </w:r>
      <w:r w:rsidR="00A42290">
        <w:t xml:space="preserve">from the main updraft has intense precipitation </w:t>
      </w:r>
      <w:r w:rsidR="00315499">
        <w:t>including both</w:t>
      </w:r>
      <w:r w:rsidR="00A42290">
        <w:t xml:space="preserve"> rain and hail</w:t>
      </w:r>
      <w:r w:rsidR="00956F3E">
        <w:t>; that</w:t>
      </w:r>
      <w:r w:rsidR="00A42290">
        <w:t xml:space="preserve"> region</w:t>
      </w:r>
      <w:r w:rsidR="00956F3E">
        <w:t xml:space="preserve"> is</w:t>
      </w:r>
      <w:r w:rsidR="00A42290">
        <w:t xml:space="preserve"> also known to the storm chasers as the </w:t>
      </w:r>
      <w:r w:rsidR="00956F3E">
        <w:t>“</w:t>
      </w:r>
      <w:r w:rsidR="00A42290">
        <w:t>bear’s cage</w:t>
      </w:r>
      <w:r w:rsidR="00956F3E">
        <w:t>”</w:t>
      </w:r>
      <w:r w:rsidR="009A6322">
        <w:t xml:space="preserve"> (</w:t>
      </w:r>
      <w:r w:rsidR="007D2CC6" w:rsidRPr="00251317">
        <w:fldChar w:fldCharType="begin"/>
      </w:r>
      <w:r w:rsidR="007D2CC6" w:rsidRPr="00251317">
        <w:instrText xml:space="preserve"> REF _Ref419892186 \h </w:instrText>
      </w:r>
      <w:r w:rsidR="00251317">
        <w:instrText xml:space="preserve"> \* MERGEFORMAT </w:instrText>
      </w:r>
      <w:r w:rsidR="007D2CC6" w:rsidRPr="00251317">
        <w:fldChar w:fldCharType="separate"/>
      </w:r>
      <w:r w:rsidR="007D2CC6" w:rsidRPr="00251317">
        <w:t xml:space="preserve">Figure </w:t>
      </w:r>
      <w:r w:rsidR="007D2CC6" w:rsidRPr="00251317">
        <w:rPr>
          <w:noProof/>
        </w:rPr>
        <w:t>3</w:t>
      </w:r>
      <w:r w:rsidR="007D2CC6" w:rsidRPr="00251317">
        <w:fldChar w:fldCharType="end"/>
      </w:r>
      <w:r w:rsidR="007D2CC6">
        <w:t>)</w:t>
      </w:r>
      <w:r w:rsidR="00A42290">
        <w:t>.</w:t>
      </w:r>
    </w:p>
    <w:p w14:paraId="2B2F3964" w14:textId="5EF054D6" w:rsidR="00A42290" w:rsidRDefault="00A42290" w:rsidP="00A42290">
      <w:pPr>
        <w:ind w:firstLine="576"/>
      </w:pPr>
      <w:r>
        <w:lastRenderedPageBreak/>
        <w:t>The region of heaviest rain and hail form</w:t>
      </w:r>
      <w:r w:rsidR="00956F3E">
        <w:t>s</w:t>
      </w:r>
      <w:r>
        <w:t xml:space="preserve"> a </w:t>
      </w:r>
      <w:r w:rsidR="00315499">
        <w:t xml:space="preserve">distinctive </w:t>
      </w:r>
      <w:r>
        <w:t>hook</w:t>
      </w:r>
      <w:r w:rsidR="00315499">
        <w:t>-shaped Doppler radar pattern</w:t>
      </w:r>
      <w:r>
        <w:t xml:space="preserve"> around the updraft, which is near the junction of the gust fronts. </w:t>
      </w:r>
      <w:r w:rsidR="00956F3E">
        <w:t>T</w:t>
      </w:r>
      <w:r>
        <w:t>his</w:t>
      </w:r>
      <w:r w:rsidR="00956F3E">
        <w:t xml:space="preserve"> hook region</w:t>
      </w:r>
      <w:r>
        <w:t xml:space="preserve"> junction</w:t>
      </w:r>
      <w:r w:rsidR="00956F3E">
        <w:t xml:space="preserve"> is </w:t>
      </w:r>
      <w:r w:rsidR="000B667E">
        <w:t xml:space="preserve">the location </w:t>
      </w:r>
      <w:r w:rsidR="00956F3E">
        <w:t>where</w:t>
      </w:r>
      <w:r>
        <w:t xml:space="preserve"> a tornado </w:t>
      </w:r>
      <w:r w:rsidR="00956F3E">
        <w:t>can</w:t>
      </w:r>
      <w:r>
        <w:t xml:space="preserve"> form. </w:t>
      </w:r>
      <w:r w:rsidR="00956F3E">
        <w:t xml:space="preserve"> </w:t>
      </w:r>
    </w:p>
    <w:p w14:paraId="3296D748" w14:textId="0BB3B99F" w:rsidR="00266BEB" w:rsidRDefault="009E4C28" w:rsidP="009E4C28">
      <w:pPr>
        <w:ind w:firstLine="576"/>
        <w:jc w:val="center"/>
      </w:pPr>
      <w:r>
        <w:rPr>
          <w:noProof/>
        </w:rPr>
        <w:drawing>
          <wp:inline distT="0" distB="0" distL="0" distR="0" wp14:anchorId="08E4CE4D" wp14:editId="52D311A8">
            <wp:extent cx="2975106" cy="338357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tic.png"/>
                    <pic:cNvPicPr/>
                  </pic:nvPicPr>
                  <pic:blipFill>
                    <a:blip r:embed="rId14">
                      <a:extLst>
                        <a:ext uri="{28A0092B-C50C-407E-A947-70E740481C1C}">
                          <a14:useLocalDpi xmlns:a14="http://schemas.microsoft.com/office/drawing/2010/main" val="0"/>
                        </a:ext>
                      </a:extLst>
                    </a:blip>
                    <a:stretch>
                      <a:fillRect/>
                    </a:stretch>
                  </pic:blipFill>
                  <pic:spPr>
                    <a:xfrm>
                      <a:off x="0" y="0"/>
                      <a:ext cx="2975106" cy="3383573"/>
                    </a:xfrm>
                    <a:prstGeom prst="rect">
                      <a:avLst/>
                    </a:prstGeom>
                  </pic:spPr>
                </pic:pic>
              </a:graphicData>
            </a:graphic>
          </wp:inline>
        </w:drawing>
      </w:r>
    </w:p>
    <w:p w14:paraId="4DB96F98" w14:textId="77E7790F" w:rsidR="00324AD2" w:rsidRPr="00641618" w:rsidRDefault="00CF7F00" w:rsidP="00CF7F00">
      <w:pPr>
        <w:pStyle w:val="Caption"/>
      </w:pPr>
      <w:bookmarkStart w:id="17" w:name="_Toc450806382"/>
      <w:r>
        <w:t xml:space="preserve">Figure </w:t>
      </w:r>
      <w:r>
        <w:fldChar w:fldCharType="begin"/>
      </w:r>
      <w:r>
        <w:instrText xml:space="preserve"> SEQ Figure \* ARABIC </w:instrText>
      </w:r>
      <w:r>
        <w:fldChar w:fldCharType="separate"/>
      </w:r>
      <w:r w:rsidR="004738FF">
        <w:t>3</w:t>
      </w:r>
      <w:r>
        <w:fldChar w:fldCharType="end"/>
      </w:r>
      <w:r>
        <w:t xml:space="preserve">. </w:t>
      </w:r>
      <w:r w:rsidR="00324AD2" w:rsidRPr="00B30EC4">
        <w:t>Schematic of surface conditions common with a supercell thunderstorm</w:t>
      </w:r>
      <w:r w:rsidR="00324AD2">
        <w:t xml:space="preserve"> </w:t>
      </w:r>
      <w:r w:rsidR="00324AD2" w:rsidRPr="00641618">
        <w:t>adapted from Lemon and Doswell (1979).</w:t>
      </w:r>
      <w:bookmarkEnd w:id="17"/>
      <w:r w:rsidR="00324AD2" w:rsidRPr="00641618">
        <w:t xml:space="preserve"> </w:t>
      </w:r>
    </w:p>
    <w:p w14:paraId="569856AD" w14:textId="77777777" w:rsidR="00266BEB" w:rsidRPr="009E4C28" w:rsidRDefault="00266BEB" w:rsidP="009E4C28"/>
    <w:p w14:paraId="2EDD3664" w14:textId="0659476E" w:rsidR="00266BEB" w:rsidRDefault="00A42290" w:rsidP="009E4C28">
      <w:pPr>
        <w:keepNext/>
      </w:pPr>
      <w:r w:rsidRPr="00523282">
        <w:rPr>
          <w:noProof/>
        </w:rPr>
        <w:lastRenderedPageBreak/>
        <w:drawing>
          <wp:inline distT="0" distB="0" distL="0" distR="0" wp14:anchorId="6F25BC59" wp14:editId="1C57DDF7">
            <wp:extent cx="4809744" cy="36576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17788" t="33618" r="45353" b="16524"/>
                    <a:stretch>
                      <a:fillRect/>
                    </a:stretch>
                  </pic:blipFill>
                  <pic:spPr bwMode="auto">
                    <a:xfrm>
                      <a:off x="0" y="0"/>
                      <a:ext cx="4809744" cy="3657600"/>
                    </a:xfrm>
                    <a:prstGeom prst="rect">
                      <a:avLst/>
                    </a:prstGeom>
                    <a:noFill/>
                    <a:ln w="9525">
                      <a:noFill/>
                      <a:miter lim="800000"/>
                      <a:headEnd/>
                      <a:tailEnd/>
                    </a:ln>
                  </pic:spPr>
                </pic:pic>
              </a:graphicData>
            </a:graphic>
          </wp:inline>
        </w:drawing>
      </w:r>
    </w:p>
    <w:p w14:paraId="7F1E58DE" w14:textId="4E1E608C" w:rsidR="00A42290" w:rsidRDefault="00CF7F00" w:rsidP="00CF7F00">
      <w:pPr>
        <w:pStyle w:val="Caption"/>
      </w:pPr>
      <w:bookmarkStart w:id="18" w:name="_Toc450806383"/>
      <w:r>
        <w:t xml:space="preserve">Figure </w:t>
      </w:r>
      <w:r>
        <w:fldChar w:fldCharType="begin"/>
      </w:r>
      <w:r>
        <w:instrText xml:space="preserve"> SEQ Figure \* ARABIC </w:instrText>
      </w:r>
      <w:r>
        <w:fldChar w:fldCharType="separate"/>
      </w:r>
      <w:r w:rsidR="004738FF">
        <w:t>4</w:t>
      </w:r>
      <w:r>
        <w:fldChar w:fldCharType="end"/>
      </w:r>
      <w:r w:rsidR="00324AD2" w:rsidRPr="006E3056">
        <w:t>. Schematic of in</w:t>
      </w:r>
      <w:r w:rsidR="000B667E">
        <w:t>ner structure</w:t>
      </w:r>
      <w:r w:rsidR="00324AD2" w:rsidRPr="006E3056">
        <w:t xml:space="preserve"> of a supercell thunderstorm</w:t>
      </w:r>
      <w:bookmarkEnd w:id="18"/>
    </w:p>
    <w:p w14:paraId="4A4440D2" w14:textId="77777777" w:rsidR="00A42290" w:rsidRDefault="00956F3E" w:rsidP="00A42290">
      <w:pPr>
        <w:ind w:firstLine="432"/>
      </w:pPr>
      <w:r>
        <w:t>Based on</w:t>
      </w:r>
      <w:r w:rsidR="00A42290">
        <w:t xml:space="preserve"> the thermal-wind relation</w:t>
      </w:r>
      <w:r>
        <w:t>s</w:t>
      </w:r>
      <w:r w:rsidR="00A42290">
        <w:t>, supercells form in region</w:t>
      </w:r>
      <w:r>
        <w:t>s</w:t>
      </w:r>
      <w:r w:rsidR="00A42290">
        <w:t xml:space="preserve"> </w:t>
      </w:r>
      <w:r>
        <w:t>with</w:t>
      </w:r>
      <w:r w:rsidR="00A42290">
        <w:t xml:space="preserve"> strong horizontal temperature gradients, </w:t>
      </w:r>
      <w:r w:rsidR="00315499">
        <w:t>i.e.</w:t>
      </w:r>
      <w:r w:rsidR="00A42290">
        <w:t xml:space="preserve"> near </w:t>
      </w:r>
      <w:r>
        <w:t>weather</w:t>
      </w:r>
      <w:r w:rsidR="00A42290">
        <w:t xml:space="preserve"> front</w:t>
      </w:r>
      <w:r w:rsidR="00315499">
        <w:t>s</w:t>
      </w:r>
      <w:r w:rsidR="00A42290">
        <w:t xml:space="preserve">. </w:t>
      </w:r>
    </w:p>
    <w:p w14:paraId="038F323F" w14:textId="0009D6AD" w:rsidR="003C49BE" w:rsidRDefault="00956F3E" w:rsidP="000E59AF">
      <w:pPr>
        <w:ind w:firstLine="432"/>
        <w:rPr>
          <w:rFonts w:eastAsiaTheme="minorEastAsia"/>
        </w:rPr>
      </w:pPr>
      <w:r w:rsidRPr="00A15ADE">
        <w:rPr>
          <w:rFonts w:eastAsiaTheme="minorEastAsia"/>
          <w:i/>
        </w:rPr>
        <w:t>H</w:t>
      </w:r>
      <w:r w:rsidR="00A42290" w:rsidRPr="00A15ADE">
        <w:rPr>
          <w:rFonts w:eastAsiaTheme="minorEastAsia"/>
          <w:i/>
        </w:rPr>
        <w:t>elicity</w:t>
      </w:r>
      <w:r w:rsidR="000B667E">
        <w:rPr>
          <w:rFonts w:eastAsiaTheme="minorEastAsia"/>
          <w:i/>
        </w:rPr>
        <w:t>, H,</w:t>
      </w:r>
      <w:r w:rsidR="00A42290">
        <w:rPr>
          <w:rFonts w:eastAsiaTheme="minorEastAsia"/>
        </w:rPr>
        <w:t xml:space="preserve"> </w:t>
      </w:r>
      <w:r w:rsidR="00C42800">
        <w:rPr>
          <w:rFonts w:eastAsiaTheme="minorEastAsia"/>
        </w:rPr>
        <w:t>can be employed</w:t>
      </w:r>
      <w:r w:rsidR="000B667E">
        <w:rPr>
          <w:rFonts w:eastAsiaTheme="minorEastAsia"/>
        </w:rPr>
        <w:t xml:space="preserve"> as</w:t>
      </w:r>
      <w:r w:rsidR="00A42290">
        <w:rPr>
          <w:rFonts w:eastAsiaTheme="minorEastAsia"/>
        </w:rPr>
        <w:t xml:space="preserve"> a measure of the rotation</w:t>
      </w:r>
      <w:r w:rsidR="00315499">
        <w:rPr>
          <w:rFonts w:eastAsiaTheme="minorEastAsia"/>
        </w:rPr>
        <w:t>al magnitude</w:t>
      </w:r>
      <w:r w:rsidR="00A42290">
        <w:rPr>
          <w:rFonts w:eastAsiaTheme="minorEastAsia"/>
        </w:rPr>
        <w:t xml:space="preserve"> of the updraft air in </w:t>
      </w:r>
      <w:r>
        <w:rPr>
          <w:rFonts w:eastAsiaTheme="minorEastAsia"/>
        </w:rPr>
        <w:t>a</w:t>
      </w:r>
      <w:r w:rsidR="00A42290">
        <w:rPr>
          <w:rFonts w:eastAsiaTheme="minorEastAsia"/>
        </w:rPr>
        <w:t xml:space="preserve"> storm</w:t>
      </w:r>
      <w:r w:rsidR="00C42800">
        <w:rPr>
          <w:rFonts w:eastAsiaTheme="minorEastAsia"/>
        </w:rPr>
        <w:t>, where</w:t>
      </w:r>
    </w:p>
    <w:p w14:paraId="31CF4137" w14:textId="3AA2518A" w:rsidR="000E59AF" w:rsidRDefault="00251317" w:rsidP="00251317">
      <w:pPr>
        <w:pStyle w:val="Caption"/>
      </w:pPr>
      <w:r w:rsidRPr="000E59AF">
        <w:rPr>
          <w:position w:val="-18"/>
        </w:rPr>
        <w:object w:dxaOrig="1760" w:dyaOrig="480" w14:anchorId="7705A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4pt;height:21.6pt" o:ole="">
            <v:imagedata r:id="rId16" o:title=""/>
          </v:shape>
          <o:OLEObject Type="Embed" ProgID="Equation.3" ShapeID="_x0000_i1025" DrawAspect="Content" ObjectID="_1524548245" r:id="rId17"/>
        </w:object>
      </w:r>
      <w:r w:rsidR="000E59AF">
        <w:t>.</w:t>
      </w:r>
    </w:p>
    <w:p w14:paraId="2787569B" w14:textId="503A7E29" w:rsidR="00A42290" w:rsidRPr="002D2331" w:rsidRDefault="00A42290" w:rsidP="00A15ADE">
      <w:pPr>
        <w:ind w:firstLine="0"/>
        <w:rPr>
          <w:rFonts w:eastAsiaTheme="minorEastAsia"/>
        </w:rPr>
      </w:pPr>
      <w:r>
        <w:t>Davies-Jones (1984)</w:t>
      </w:r>
      <w:r w:rsidR="0005151E">
        <w:t>, and later</w:t>
      </w:r>
      <w:r>
        <w:t xml:space="preserve"> </w:t>
      </w:r>
      <w:r w:rsidR="00251317">
        <w:t xml:space="preserve">Lilly (1986) </w:t>
      </w:r>
      <w:r>
        <w:t xml:space="preserve">showed that the helicity </w:t>
      </w:r>
      <w:r w:rsidR="00956F3E">
        <w:t>in a</w:t>
      </w:r>
      <w:r>
        <w:t xml:space="preserve"> supercell thunderstorm reduces turbulent dissipation and</w:t>
      </w:r>
      <w:r w:rsidR="00956F3E">
        <w:t xml:space="preserve"> thus</w:t>
      </w:r>
      <w:r>
        <w:t xml:space="preserve"> prolongs the life of the storm. To measure the potential for tornadic supercell storms</w:t>
      </w:r>
      <w:r w:rsidR="00315499">
        <w:t>,</w:t>
      </w:r>
      <w:r>
        <w:t xml:space="preserve"> </w:t>
      </w:r>
      <w:r w:rsidR="00956F3E">
        <w:t>a</w:t>
      </w:r>
      <w:r>
        <w:t xml:space="preserve"> </w:t>
      </w:r>
      <w:r w:rsidRPr="00336FB1">
        <w:rPr>
          <w:i/>
        </w:rPr>
        <w:t>storm-relative environment</w:t>
      </w:r>
      <w:r w:rsidR="00336FB1" w:rsidRPr="00336FB1">
        <w:rPr>
          <w:i/>
        </w:rPr>
        <w:t>al</w:t>
      </w:r>
      <w:r w:rsidRPr="00336FB1">
        <w:rPr>
          <w:i/>
        </w:rPr>
        <w:t xml:space="preserve"> helicity</w:t>
      </w:r>
      <w:r>
        <w:t xml:space="preserve"> (SHR) </w:t>
      </w:r>
      <w:r w:rsidR="007A47AF">
        <w:t>ha</w:t>
      </w:r>
      <w:r>
        <w:t>s</w:t>
      </w:r>
      <w:r w:rsidR="007A47AF">
        <w:t xml:space="preserve"> been</w:t>
      </w:r>
      <w:r>
        <w:t xml:space="preserve"> </w:t>
      </w:r>
      <w:r w:rsidR="00956F3E">
        <w:t>defined</w:t>
      </w:r>
      <w:r w:rsidR="00D5321F">
        <w:t xml:space="preserve"> (Bluestein, 2007)</w:t>
      </w:r>
      <w:r w:rsidR="00956F3E">
        <w:t>:</w:t>
      </w:r>
    </w:p>
    <w:tbl>
      <w:tblPr>
        <w:tblW w:w="0" w:type="auto"/>
        <w:tblLook w:val="04A0" w:firstRow="1" w:lastRow="0" w:firstColumn="1" w:lastColumn="0" w:noHBand="0" w:noVBand="1"/>
      </w:tblPr>
      <w:tblGrid>
        <w:gridCol w:w="8049"/>
        <w:gridCol w:w="1311"/>
      </w:tblGrid>
      <w:tr w:rsidR="00A42290" w14:paraId="2E7BE1B9" w14:textId="77777777" w:rsidTr="00AE271E">
        <w:trPr>
          <w:trHeight w:val="863"/>
        </w:trPr>
        <w:tc>
          <w:tcPr>
            <w:tcW w:w="8748" w:type="dxa"/>
            <w:vAlign w:val="center"/>
          </w:tcPr>
          <w:p w14:paraId="0E12493C" w14:textId="6B92368C" w:rsidR="00A42290" w:rsidRPr="0079443A" w:rsidRDefault="00A42290" w:rsidP="00AE271E">
            <w:pPr>
              <w:jc w:val="center"/>
              <w:rPr>
                <w:rFonts w:eastAsiaTheme="minorEastAsia"/>
              </w:rPr>
            </w:pPr>
            <m:oMathPara>
              <m:oMath>
                <m:r>
                  <w:rPr>
                    <w:rFonts w:ascii="Cambria Math" w:hAnsi="Cambria Math"/>
                  </w:rPr>
                  <m:t>SHR=-</m:t>
                </m:r>
                <m:nary>
                  <m:naryPr>
                    <m:limLoc m:val="undOvr"/>
                    <m:ctrlPr>
                      <w:rPr>
                        <w:rFonts w:ascii="Cambria Math" w:hAnsi="Cambria Math"/>
                        <w:i/>
                      </w:rPr>
                    </m:ctrlPr>
                  </m:naryPr>
                  <m:sub>
                    <m:r>
                      <w:rPr>
                        <w:rFonts w:ascii="Cambria Math" w:hAnsi="Cambria Math"/>
                      </w:rPr>
                      <m:t>0</m:t>
                    </m:r>
                  </m:sub>
                  <m:sup>
                    <m:r>
                      <w:rPr>
                        <w:rFonts w:ascii="Cambria Math" w:hAnsi="Cambria Math"/>
                      </w:rPr>
                      <m:t>h</m:t>
                    </m:r>
                  </m:sup>
                  <m:e>
                    <m:acc>
                      <m:accPr>
                        <m:chr m:val="⃗"/>
                        <m:ctrlPr>
                          <w:rPr>
                            <w:rFonts w:ascii="Cambria Math" w:hAnsi="Cambria Math"/>
                            <w:i/>
                          </w:rPr>
                        </m:ctrlPr>
                      </m:accPr>
                      <m:e>
                        <m:r>
                          <w:rPr>
                            <w:rFonts w:ascii="Cambria Math" w:hAnsi="Cambria Math"/>
                          </w:rPr>
                          <m:t>k</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c</m:t>
                            </m:r>
                          </m:e>
                        </m:acc>
                      </m:e>
                    </m:d>
                  </m:e>
                </m:nary>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dz</m:t>
                    </m:r>
                  </m:den>
                </m:f>
                <m:r>
                  <w:rPr>
                    <w:rFonts w:ascii="Cambria Math" w:hAnsi="Cambria Math"/>
                  </w:rPr>
                  <m:t>dz</m:t>
                </m:r>
              </m:oMath>
            </m:oMathPara>
          </w:p>
        </w:tc>
        <w:tc>
          <w:tcPr>
            <w:tcW w:w="828" w:type="dxa"/>
            <w:vAlign w:val="center"/>
          </w:tcPr>
          <w:p w14:paraId="6E903CDD" w14:textId="77777777" w:rsidR="00A42290" w:rsidRDefault="00A42290" w:rsidP="00AE271E">
            <w:pPr>
              <w:jc w:val="center"/>
            </w:pPr>
            <w:r>
              <w:t>(3.7)</w:t>
            </w:r>
          </w:p>
        </w:tc>
      </w:tr>
    </w:tbl>
    <w:p w14:paraId="618F3E5C" w14:textId="7657531B" w:rsidR="00A42290" w:rsidRDefault="00A42290" w:rsidP="00A15ADE">
      <w:pPr>
        <w:ind w:firstLine="0"/>
        <w:rPr>
          <w:rFonts w:eastAsiaTheme="minorEastAsia"/>
        </w:rPr>
      </w:pPr>
      <w:r>
        <w:lastRenderedPageBreak/>
        <w:t xml:space="preserve">where </w:t>
      </w:r>
      <m:oMath>
        <m:acc>
          <m:accPr>
            <m:chr m:val="⃗"/>
            <m:ctrlPr>
              <w:rPr>
                <w:rFonts w:ascii="Cambria Math" w:hAnsi="Cambria Math"/>
                <w:i/>
              </w:rPr>
            </m:ctrlPr>
          </m:accPr>
          <m:e>
            <m:r>
              <w:rPr>
                <w:rFonts w:ascii="Cambria Math" w:hAnsi="Cambria Math"/>
              </w:rPr>
              <m:t>V</m:t>
            </m:r>
          </m:e>
        </m:acc>
      </m:oMath>
      <w:r w:rsidR="00D355F5">
        <w:t xml:space="preserve"> </w:t>
      </w:r>
      <w:r>
        <w:rPr>
          <w:rFonts w:eastAsiaTheme="minorEastAsia"/>
        </w:rPr>
        <w:t xml:space="preserve">is the environment wind factor, </w:t>
      </w:r>
      <m:oMath>
        <m:acc>
          <m:accPr>
            <m:chr m:val="⃗"/>
            <m:ctrlPr>
              <w:rPr>
                <w:rFonts w:ascii="Cambria Math" w:hAnsi="Cambria Math"/>
                <w:i/>
              </w:rPr>
            </m:ctrlPr>
          </m:accPr>
          <m:e>
            <m:r>
              <w:rPr>
                <w:rFonts w:ascii="Cambria Math" w:hAnsi="Cambria Math"/>
              </w:rPr>
              <m:t>c</m:t>
            </m:r>
          </m:e>
        </m:acc>
      </m:oMath>
      <w:r>
        <w:rPr>
          <w:rFonts w:eastAsiaTheme="minorEastAsia"/>
        </w:rPr>
        <w:t xml:space="preserve"> </w:t>
      </w:r>
      <w:r w:rsidR="00956F3E">
        <w:rPr>
          <w:rFonts w:eastAsiaTheme="minorEastAsia"/>
        </w:rPr>
        <w:t xml:space="preserve">is </w:t>
      </w:r>
      <w:r>
        <w:rPr>
          <w:rFonts w:eastAsiaTheme="minorEastAsia"/>
        </w:rPr>
        <w:t xml:space="preserve">the storm motion vector, and h </w:t>
      </w:r>
      <w:r w:rsidR="00956F3E">
        <w:rPr>
          <w:rFonts w:eastAsiaTheme="minorEastAsia"/>
        </w:rPr>
        <w:t xml:space="preserve">is </w:t>
      </w:r>
      <w:r>
        <w:rPr>
          <w:rFonts w:eastAsiaTheme="minorEastAsia"/>
        </w:rPr>
        <w:t>an assumed storm inflow depth (usually</w:t>
      </w:r>
      <w:r w:rsidR="00956F3E">
        <w:rPr>
          <w:rFonts w:eastAsiaTheme="minorEastAsia"/>
        </w:rPr>
        <w:t xml:space="preserve"> taken to be</w:t>
      </w:r>
      <w:r>
        <w:rPr>
          <w:rFonts w:eastAsiaTheme="minorEastAsia"/>
        </w:rPr>
        <w:t xml:space="preserve"> 3</w:t>
      </w:r>
      <w:r w:rsidR="00956F3E">
        <w:rPr>
          <w:rFonts w:eastAsiaTheme="minorEastAsia"/>
        </w:rPr>
        <w:t xml:space="preserve"> </w:t>
      </w:r>
      <w:r>
        <w:rPr>
          <w:rFonts w:eastAsiaTheme="minorEastAsia"/>
        </w:rPr>
        <w:t>km</w:t>
      </w:r>
      <w:r w:rsidR="00336FB1">
        <w:rPr>
          <w:rFonts w:eastAsiaTheme="minorEastAsia"/>
        </w:rPr>
        <w:t xml:space="preserve"> AGL</w:t>
      </w:r>
      <w:r>
        <w:rPr>
          <w:rFonts w:eastAsiaTheme="minorEastAsia"/>
        </w:rPr>
        <w:t>). SHR is a correlation between the vertical velocity and the vorticity (</w:t>
      </w:r>
      <w:r>
        <w:t>Droegemeier et al., 1993)</w:t>
      </w:r>
      <w:r>
        <w:rPr>
          <w:rFonts w:eastAsiaTheme="minorEastAsia"/>
        </w:rPr>
        <w:t xml:space="preserve">.   The helicity and a strong </w:t>
      </w:r>
      <w:r w:rsidR="000B667E">
        <w:rPr>
          <w:rFonts w:eastAsiaTheme="minorEastAsia"/>
        </w:rPr>
        <w:t xml:space="preserve">wind </w:t>
      </w:r>
      <w:r>
        <w:rPr>
          <w:rFonts w:eastAsiaTheme="minorEastAsia"/>
        </w:rPr>
        <w:t>shear</w:t>
      </w:r>
      <w:r w:rsidR="00F87A0D">
        <w:rPr>
          <w:rFonts w:eastAsiaTheme="minorEastAsia"/>
        </w:rPr>
        <w:t>, when</w:t>
      </w:r>
      <w:r>
        <w:rPr>
          <w:rFonts w:eastAsiaTheme="minorEastAsia"/>
        </w:rPr>
        <w:t xml:space="preserve"> combined</w:t>
      </w:r>
      <w:r w:rsidR="00F87A0D">
        <w:rPr>
          <w:rFonts w:eastAsiaTheme="minorEastAsia"/>
        </w:rPr>
        <w:t>,</w:t>
      </w:r>
      <w:r>
        <w:rPr>
          <w:rFonts w:eastAsiaTheme="minorEastAsia"/>
        </w:rPr>
        <w:t xml:space="preserve"> </w:t>
      </w:r>
      <w:r w:rsidR="00D355F5">
        <w:rPr>
          <w:rFonts w:eastAsiaTheme="minorEastAsia"/>
        </w:rPr>
        <w:t>represents</w:t>
      </w:r>
      <w:r>
        <w:rPr>
          <w:rFonts w:eastAsiaTheme="minorEastAsia"/>
        </w:rPr>
        <w:t xml:space="preserve"> a good measure </w:t>
      </w:r>
      <w:r w:rsidR="00F87A0D">
        <w:rPr>
          <w:rFonts w:eastAsiaTheme="minorEastAsia"/>
        </w:rPr>
        <w:t>of</w:t>
      </w:r>
      <w:r>
        <w:rPr>
          <w:rFonts w:eastAsiaTheme="minorEastAsia"/>
        </w:rPr>
        <w:t xml:space="preserve"> the instability of the storm and</w:t>
      </w:r>
      <w:r w:rsidR="00322910">
        <w:rPr>
          <w:rFonts w:eastAsiaTheme="minorEastAsia"/>
        </w:rPr>
        <w:t xml:space="preserve"> is</w:t>
      </w:r>
      <w:r w:rsidR="00F87A0D">
        <w:rPr>
          <w:rFonts w:eastAsiaTheme="minorEastAsia"/>
        </w:rPr>
        <w:t xml:space="preserve"> an indicator of</w:t>
      </w:r>
      <w:r>
        <w:rPr>
          <w:rFonts w:eastAsiaTheme="minorEastAsia"/>
        </w:rPr>
        <w:t xml:space="preserve"> the possibility of a tornadic</w:t>
      </w:r>
      <w:r w:rsidR="00DD1250">
        <w:rPr>
          <w:rFonts w:eastAsiaTheme="minorEastAsia"/>
        </w:rPr>
        <w:t xml:space="preserve"> storm (Davies and Johns, 1993).</w:t>
      </w:r>
    </w:p>
    <w:p w14:paraId="72DE9BB2" w14:textId="0E02E786" w:rsidR="002C71DD" w:rsidRDefault="002C71DD" w:rsidP="00B50F23">
      <w:pPr>
        <w:rPr>
          <w:rFonts w:eastAsiaTheme="minorEastAsia"/>
        </w:rPr>
      </w:pPr>
      <w:r>
        <w:rPr>
          <w:rFonts w:eastAsiaTheme="minorEastAsia"/>
        </w:rPr>
        <w:t xml:space="preserve">Another parameter </w:t>
      </w:r>
      <w:r w:rsidR="00322910">
        <w:rPr>
          <w:rFonts w:eastAsiaTheme="minorEastAsia"/>
        </w:rPr>
        <w:t>characterizing</w:t>
      </w:r>
      <w:r w:rsidR="00425BF5">
        <w:rPr>
          <w:rFonts w:eastAsiaTheme="minorEastAsia"/>
        </w:rPr>
        <w:t xml:space="preserve"> the atmospheric instability</w:t>
      </w:r>
      <w:r w:rsidR="00B50F23">
        <w:rPr>
          <w:rFonts w:eastAsiaTheme="minorEastAsia"/>
        </w:rPr>
        <w:t xml:space="preserve"> </w:t>
      </w:r>
      <w:r w:rsidR="00416EEA">
        <w:rPr>
          <w:rFonts w:eastAsiaTheme="minorEastAsia"/>
        </w:rPr>
        <w:t>and the severity of a storm</w:t>
      </w:r>
      <w:r w:rsidR="00425BF5">
        <w:rPr>
          <w:rFonts w:eastAsiaTheme="minorEastAsia"/>
        </w:rPr>
        <w:t xml:space="preserve"> </w:t>
      </w:r>
      <w:r>
        <w:rPr>
          <w:rFonts w:eastAsiaTheme="minorEastAsia"/>
        </w:rPr>
        <w:t xml:space="preserve">is </w:t>
      </w:r>
      <w:r w:rsidR="00425BF5">
        <w:rPr>
          <w:rFonts w:eastAsiaTheme="minorEastAsia"/>
        </w:rPr>
        <w:t xml:space="preserve">called </w:t>
      </w:r>
      <w:r>
        <w:rPr>
          <w:rFonts w:eastAsiaTheme="minorEastAsia"/>
        </w:rPr>
        <w:t xml:space="preserve">the </w:t>
      </w:r>
      <w:r w:rsidRPr="009E2291">
        <w:rPr>
          <w:rFonts w:eastAsiaTheme="minorEastAsia"/>
          <w:i/>
        </w:rPr>
        <w:t>convective av</w:t>
      </w:r>
      <w:r w:rsidR="00BC6139" w:rsidRPr="009E2291">
        <w:rPr>
          <w:rFonts w:eastAsiaTheme="minorEastAsia"/>
          <w:i/>
        </w:rPr>
        <w:t>ailable potential energy</w:t>
      </w:r>
      <w:r w:rsidR="00BC6139">
        <w:rPr>
          <w:rFonts w:eastAsiaTheme="minorEastAsia"/>
        </w:rPr>
        <w:t>, CAPE</w:t>
      </w:r>
      <w:r w:rsidR="005936A6">
        <w:rPr>
          <w:rFonts w:eastAsiaTheme="minorEastAsia"/>
        </w:rPr>
        <w:t xml:space="preserve"> (</w:t>
      </w:r>
      <w:r w:rsidR="005936A6">
        <w:rPr>
          <w:rFonts w:ascii="Times New Roman" w:hAnsi="Times New Roman"/>
        </w:rPr>
        <w:t>AWS 1961)</w:t>
      </w:r>
      <w:r w:rsidR="00BC6139">
        <w:rPr>
          <w:rFonts w:eastAsiaTheme="minorEastAsia"/>
        </w:rPr>
        <w:t>:</w:t>
      </w:r>
    </w:p>
    <w:p w14:paraId="4741C860" w14:textId="36F7C24D" w:rsidR="002C71DD" w:rsidRPr="00425BF5" w:rsidRDefault="002C71DD" w:rsidP="00B50F23">
      <w:pPr>
        <w:rPr>
          <w:rFonts w:eastAsiaTheme="minorEastAsia"/>
        </w:rPr>
      </w:pPr>
      <m:oMathPara>
        <m:oMath>
          <m:r>
            <w:rPr>
              <w:rFonts w:ascii="Cambria Math" w:eastAsiaTheme="minorEastAsia" w:hAnsi="Cambria Math"/>
            </w:rPr>
            <m:t>CAPE=g</m:t>
          </m:r>
          <m:nary>
            <m:naryPr>
              <m:limLoc m:val="undOvr"/>
              <m:ctrlPr>
                <w:rPr>
                  <w:rFonts w:ascii="Cambria Math" w:eastAsiaTheme="minorEastAsia" w:hAnsi="Cambria Math"/>
                  <w:i/>
                </w:rPr>
              </m:ctrlPr>
            </m:naryPr>
            <m:sub>
              <m:r>
                <w:rPr>
                  <w:rFonts w:ascii="Cambria Math" w:eastAsiaTheme="minorEastAsia" w:hAnsi="Cambria Math"/>
                </w:rPr>
                <m:t>LFC</m:t>
              </m:r>
            </m:sub>
            <m:sup>
              <m:r>
                <w:rPr>
                  <w:rFonts w:ascii="Cambria Math" w:eastAsiaTheme="minorEastAsia" w:hAnsi="Cambria Math"/>
                </w:rPr>
                <m:t>EL</m:t>
              </m:r>
            </m:sup>
            <m:e>
              <m:f>
                <m:fPr>
                  <m:ctrlPr>
                    <w:rPr>
                      <w:rFonts w:ascii="Cambria Math" w:eastAsiaTheme="minorEastAsia" w:hAnsi="Cambria Math"/>
                      <w:i/>
                    </w:rPr>
                  </m:ctrlPr>
                </m:fPr>
                <m:num>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num>
                <m:den>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den>
              </m:f>
            </m:e>
          </m:nary>
          <m:r>
            <w:rPr>
              <w:rFonts w:ascii="Cambria Math" w:eastAsiaTheme="minorEastAsia" w:hAnsi="Cambria Math"/>
            </w:rPr>
            <m:t>dz</m:t>
          </m:r>
        </m:oMath>
      </m:oMathPara>
    </w:p>
    <w:p w14:paraId="6FF2D091" w14:textId="3DB1BBF1" w:rsidR="00FC193C" w:rsidRDefault="00425BF5" w:rsidP="00425BF5">
      <w:pPr>
        <w:ind w:firstLine="0"/>
        <w:rPr>
          <w:rFonts w:eastAsiaTheme="minorEastAsia"/>
        </w:rPr>
      </w:pPr>
      <w:r>
        <w:rPr>
          <w:rFonts w:eastAsiaTheme="minorEastAsia"/>
        </w:rPr>
        <w:t xml:space="preserve">where </w:t>
      </w:r>
      <w:r w:rsidR="00674C1C">
        <w:rPr>
          <w:rFonts w:eastAsiaTheme="minorEastAsia"/>
        </w:rPr>
        <w:t xml:space="preserve">g is the acceleration of gravity, </w:t>
      </w:r>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oMath>
      <w:r>
        <w:rPr>
          <w:rFonts w:eastAsiaTheme="minorEastAsia"/>
        </w:rPr>
        <w:t xml:space="preserve"> is the potential temperature of a </w:t>
      </w:r>
      <w:r w:rsidR="00045B75">
        <w:rPr>
          <w:rFonts w:eastAsiaTheme="minorEastAsia"/>
        </w:rPr>
        <w:t xml:space="preserve"> moist air </w:t>
      </w:r>
      <w:r>
        <w:rPr>
          <w:rFonts w:eastAsiaTheme="minorEastAsia"/>
        </w:rPr>
        <w:t xml:space="preserve">parcel lifted adiabatically, </w:t>
      </w:r>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oMath>
      <w:r>
        <w:rPr>
          <w:rFonts w:eastAsiaTheme="minorEastAsia"/>
        </w:rPr>
        <w:t xml:space="preserve"> is the vertical profile of potential temperature in the</w:t>
      </w:r>
      <w:r w:rsidR="00322910">
        <w:rPr>
          <w:rFonts w:eastAsiaTheme="minorEastAsia"/>
        </w:rPr>
        <w:t xml:space="preserve"> local</w:t>
      </w:r>
      <w:r>
        <w:rPr>
          <w:rFonts w:eastAsiaTheme="minorEastAsia"/>
        </w:rPr>
        <w:t xml:space="preserve"> environment, and EL and LFC are, respectively, the equilibrium and lifting condensation levels.</w:t>
      </w:r>
      <w:r w:rsidR="00BC6139">
        <w:rPr>
          <w:rFonts w:eastAsiaTheme="minorEastAsia"/>
        </w:rPr>
        <w:t xml:space="preserve"> </w:t>
      </w:r>
      <w:r w:rsidR="00322910">
        <w:rPr>
          <w:rFonts w:eastAsiaTheme="minorEastAsia"/>
        </w:rPr>
        <w:t>Consequently,</w:t>
      </w:r>
      <w:r w:rsidR="00BC6139">
        <w:rPr>
          <w:rFonts w:eastAsiaTheme="minorEastAsia"/>
        </w:rPr>
        <w:t xml:space="preserve"> CAPE </w:t>
      </w:r>
      <w:r w:rsidR="008E40DB">
        <w:rPr>
          <w:rFonts w:eastAsiaTheme="minorEastAsia"/>
        </w:rPr>
        <w:t>can be employed as</w:t>
      </w:r>
      <w:r w:rsidR="00322910">
        <w:rPr>
          <w:rFonts w:eastAsiaTheme="minorEastAsia"/>
        </w:rPr>
        <w:t xml:space="preserve"> a measure of</w:t>
      </w:r>
      <w:r w:rsidR="00BC6139">
        <w:rPr>
          <w:rFonts w:eastAsiaTheme="minorEastAsia"/>
        </w:rPr>
        <w:t xml:space="preserve"> the amount of energy that an air parcel would </w:t>
      </w:r>
      <w:r w:rsidR="008E40DB">
        <w:rPr>
          <w:rFonts w:eastAsiaTheme="minorEastAsia"/>
        </w:rPr>
        <w:t>require in order</w:t>
      </w:r>
      <w:r w:rsidR="00BC6139">
        <w:rPr>
          <w:rFonts w:eastAsiaTheme="minorEastAsia"/>
        </w:rPr>
        <w:t xml:space="preserve"> to be lifted vertically in the atmosphere. </w:t>
      </w:r>
      <w:r w:rsidR="00416EEA">
        <w:rPr>
          <w:rFonts w:eastAsiaTheme="minorEastAsia"/>
        </w:rPr>
        <w:t xml:space="preserve">When the CAPE value is high, the </w:t>
      </w:r>
      <w:r w:rsidR="008E40DB">
        <w:rPr>
          <w:rFonts w:eastAsiaTheme="minorEastAsia"/>
        </w:rPr>
        <w:t xml:space="preserve">available </w:t>
      </w:r>
      <w:r w:rsidR="00322910">
        <w:rPr>
          <w:rFonts w:eastAsiaTheme="minorEastAsia"/>
        </w:rPr>
        <w:t xml:space="preserve">lifting </w:t>
      </w:r>
      <w:r w:rsidR="00416EEA">
        <w:rPr>
          <w:rFonts w:eastAsiaTheme="minorEastAsia"/>
        </w:rPr>
        <w:t>energy is high</w:t>
      </w:r>
      <w:r w:rsidR="00FC193C">
        <w:rPr>
          <w:rFonts w:eastAsiaTheme="minorEastAsia"/>
        </w:rPr>
        <w:t xml:space="preserve">. This high energy </w:t>
      </w:r>
      <w:r w:rsidR="00416EEA">
        <w:rPr>
          <w:rFonts w:eastAsiaTheme="minorEastAsia"/>
        </w:rPr>
        <w:t xml:space="preserve">favors </w:t>
      </w:r>
      <w:r w:rsidR="008E40DB">
        <w:rPr>
          <w:rFonts w:eastAsiaTheme="minorEastAsia"/>
        </w:rPr>
        <w:t>storm</w:t>
      </w:r>
      <w:r w:rsidR="00416EEA">
        <w:rPr>
          <w:rFonts w:eastAsiaTheme="minorEastAsia"/>
        </w:rPr>
        <w:t xml:space="preserve"> growth</w:t>
      </w:r>
      <w:r w:rsidR="00322910">
        <w:rPr>
          <w:rFonts w:eastAsiaTheme="minorEastAsia"/>
        </w:rPr>
        <w:t>, representing both an increase in updraft speeds and</w:t>
      </w:r>
      <w:r w:rsidR="008E40DB">
        <w:rPr>
          <w:rFonts w:eastAsiaTheme="minorEastAsia"/>
        </w:rPr>
        <w:t xml:space="preserve"> in</w:t>
      </w:r>
      <w:r w:rsidR="00322910">
        <w:rPr>
          <w:rFonts w:eastAsiaTheme="minorEastAsia"/>
        </w:rPr>
        <w:t xml:space="preserve"> overall power (energy)</w:t>
      </w:r>
      <w:r w:rsidR="009E2291">
        <w:rPr>
          <w:rFonts w:eastAsiaTheme="minorEastAsia"/>
        </w:rPr>
        <w:t>,</w:t>
      </w:r>
      <w:r w:rsidR="00FC193C">
        <w:rPr>
          <w:rFonts w:eastAsiaTheme="minorEastAsia"/>
        </w:rPr>
        <w:t xml:space="preserve"> which tends to</w:t>
      </w:r>
      <w:r w:rsidR="00EA7EC2">
        <w:rPr>
          <w:rFonts w:eastAsiaTheme="minorEastAsia"/>
        </w:rPr>
        <w:t xml:space="preserve"> produce</w:t>
      </w:r>
      <w:r w:rsidR="00FC193C">
        <w:rPr>
          <w:rFonts w:eastAsiaTheme="minorEastAsia"/>
        </w:rPr>
        <w:t xml:space="preserve"> hail and tornadoes. </w:t>
      </w:r>
      <w:r w:rsidR="00EA7EC2">
        <w:rPr>
          <w:rFonts w:eastAsiaTheme="minorEastAsia"/>
        </w:rPr>
        <w:t>The relationship between numerical values of the CAPE parameter and atmospheric stability is summarized in</w:t>
      </w:r>
      <w:r w:rsidR="00416EEA">
        <w:rPr>
          <w:rFonts w:eastAsiaTheme="minorEastAsia"/>
        </w:rPr>
        <w:t xml:space="preserve"> </w:t>
      </w:r>
      <w:r w:rsidR="00EA1CE2">
        <w:rPr>
          <w:rFonts w:eastAsiaTheme="minorEastAsia"/>
        </w:rPr>
        <w:fldChar w:fldCharType="begin"/>
      </w:r>
      <w:r w:rsidR="00EA1CE2">
        <w:rPr>
          <w:rFonts w:eastAsiaTheme="minorEastAsia"/>
        </w:rPr>
        <w:instrText xml:space="preserve"> REF _Ref422221932 \h </w:instrText>
      </w:r>
      <w:r w:rsidR="00EA1CE2">
        <w:rPr>
          <w:rFonts w:eastAsiaTheme="minorEastAsia"/>
        </w:rPr>
      </w:r>
      <w:r w:rsidR="00EA1CE2">
        <w:rPr>
          <w:rFonts w:eastAsiaTheme="minorEastAsia"/>
        </w:rPr>
        <w:fldChar w:fldCharType="separate"/>
      </w:r>
      <w:r w:rsidR="002B46D6">
        <w:t xml:space="preserve">Table </w:t>
      </w:r>
      <w:r w:rsidR="002B46D6">
        <w:rPr>
          <w:noProof/>
        </w:rPr>
        <w:t>1</w:t>
      </w:r>
      <w:r w:rsidR="00EA1CE2">
        <w:rPr>
          <w:rFonts w:eastAsiaTheme="minorEastAsia"/>
        </w:rPr>
        <w:fldChar w:fldCharType="end"/>
      </w:r>
      <w:r w:rsidR="00EA1CE2">
        <w:rPr>
          <w:rFonts w:eastAsiaTheme="minorEastAsia"/>
        </w:rPr>
        <w:t>.</w:t>
      </w:r>
    </w:p>
    <w:p w14:paraId="7C8143E9" w14:textId="19227869" w:rsidR="00B50F23" w:rsidRDefault="00B50F23" w:rsidP="00B50F23">
      <w:pPr>
        <w:pStyle w:val="Caption"/>
      </w:pPr>
      <w:bookmarkStart w:id="19" w:name="_Ref422221932"/>
      <w:bookmarkStart w:id="20" w:name="_Toc450806423"/>
      <w:r>
        <w:t xml:space="preserve">Table </w:t>
      </w:r>
      <w:r>
        <w:fldChar w:fldCharType="begin"/>
      </w:r>
      <w:r>
        <w:instrText xml:space="preserve"> SEQ Table \* ARABIC </w:instrText>
      </w:r>
      <w:r>
        <w:fldChar w:fldCharType="separate"/>
      </w:r>
      <w:r w:rsidR="002B46D6">
        <w:t>1</w:t>
      </w:r>
      <w:r>
        <w:fldChar w:fldCharType="end"/>
      </w:r>
      <w:bookmarkEnd w:id="19"/>
      <w:r>
        <w:t>. CAPE chart</w:t>
      </w:r>
      <w:r w:rsidR="00212E84">
        <w:t xml:space="preserve"> </w:t>
      </w:r>
      <w:r w:rsidR="006976E6">
        <w:t>(Thompson, 2006)</w:t>
      </w:r>
      <w:bookmarkEnd w:id="20"/>
    </w:p>
    <w:tbl>
      <w:tblPr>
        <w:tblStyle w:val="TableGrid"/>
        <w:tblW w:w="0" w:type="auto"/>
        <w:tblInd w:w="2335" w:type="dxa"/>
        <w:tblLook w:val="04A0" w:firstRow="1" w:lastRow="0" w:firstColumn="1" w:lastColumn="0" w:noHBand="0" w:noVBand="1"/>
      </w:tblPr>
      <w:tblGrid>
        <w:gridCol w:w="2340"/>
        <w:gridCol w:w="2790"/>
      </w:tblGrid>
      <w:tr w:rsidR="00FC193C" w14:paraId="7366D496" w14:textId="77777777" w:rsidTr="008A692C">
        <w:tc>
          <w:tcPr>
            <w:tcW w:w="2340" w:type="dxa"/>
            <w:shd w:val="clear" w:color="auto" w:fill="95B3D7" w:themeFill="accent1" w:themeFillTint="99"/>
          </w:tcPr>
          <w:p w14:paraId="1047BF6A" w14:textId="5868A0EF" w:rsidR="00FC193C" w:rsidRPr="008A692C" w:rsidRDefault="00FC193C" w:rsidP="008A692C">
            <w:pPr>
              <w:pStyle w:val="tableformat"/>
              <w:rPr>
                <w:b/>
              </w:rPr>
            </w:pPr>
            <w:r w:rsidRPr="008A692C">
              <w:rPr>
                <w:b/>
              </w:rPr>
              <w:t>CAPE (J/kg)</w:t>
            </w:r>
          </w:p>
        </w:tc>
        <w:tc>
          <w:tcPr>
            <w:tcW w:w="2790" w:type="dxa"/>
            <w:shd w:val="clear" w:color="auto" w:fill="95B3D7" w:themeFill="accent1" w:themeFillTint="99"/>
          </w:tcPr>
          <w:p w14:paraId="2B86F4B7" w14:textId="0E5CD2BF" w:rsidR="00FC193C" w:rsidRPr="008A692C" w:rsidRDefault="006E2561" w:rsidP="008A692C">
            <w:pPr>
              <w:pStyle w:val="tableformat"/>
              <w:rPr>
                <w:b/>
              </w:rPr>
            </w:pPr>
            <w:r w:rsidRPr="008A692C">
              <w:rPr>
                <w:b/>
              </w:rPr>
              <w:t>Ins</w:t>
            </w:r>
            <w:r w:rsidR="00FC193C" w:rsidRPr="008A692C">
              <w:rPr>
                <w:b/>
              </w:rPr>
              <w:t>tability</w:t>
            </w:r>
          </w:p>
        </w:tc>
      </w:tr>
      <w:tr w:rsidR="00FC193C" w14:paraId="3B630466" w14:textId="77777777" w:rsidTr="008A692C">
        <w:tc>
          <w:tcPr>
            <w:tcW w:w="2340" w:type="dxa"/>
            <w:shd w:val="clear" w:color="auto" w:fill="FFFFFF" w:themeFill="background1"/>
          </w:tcPr>
          <w:p w14:paraId="4AF682F7" w14:textId="794679AC" w:rsidR="00FC193C" w:rsidRPr="008A692C" w:rsidRDefault="006976E6" w:rsidP="008A692C">
            <w:pPr>
              <w:pStyle w:val="tableformat"/>
            </w:pPr>
            <w:r w:rsidRPr="008A692C">
              <w:t>0-</w:t>
            </w:r>
            <w:r w:rsidR="006E2561" w:rsidRPr="008A692C">
              <w:t>1000</w:t>
            </w:r>
          </w:p>
        </w:tc>
        <w:tc>
          <w:tcPr>
            <w:tcW w:w="2790" w:type="dxa"/>
            <w:shd w:val="clear" w:color="auto" w:fill="FFFFFF" w:themeFill="background1"/>
          </w:tcPr>
          <w:p w14:paraId="6E0B1CF6" w14:textId="1A0D942C" w:rsidR="00FC193C" w:rsidRPr="008A692C" w:rsidRDefault="006E2561" w:rsidP="008A692C">
            <w:pPr>
              <w:pStyle w:val="tableformat"/>
            </w:pPr>
            <w:r w:rsidRPr="008A692C">
              <w:t>Weak</w:t>
            </w:r>
          </w:p>
        </w:tc>
      </w:tr>
      <w:tr w:rsidR="00FC193C" w14:paraId="12E7B13F" w14:textId="77777777" w:rsidTr="008A692C">
        <w:tc>
          <w:tcPr>
            <w:tcW w:w="2340" w:type="dxa"/>
            <w:shd w:val="clear" w:color="auto" w:fill="DAEEF3" w:themeFill="accent5" w:themeFillTint="33"/>
          </w:tcPr>
          <w:p w14:paraId="60ACA0C8" w14:textId="1FB6B2FF" w:rsidR="00FC193C" w:rsidRPr="008A692C" w:rsidRDefault="00FC193C" w:rsidP="008A692C">
            <w:pPr>
              <w:pStyle w:val="tableformat"/>
            </w:pPr>
            <w:r w:rsidRPr="008A692C">
              <w:t>1000</w:t>
            </w:r>
            <w:r w:rsidR="006E2561" w:rsidRPr="008A692C">
              <w:t>-2500</w:t>
            </w:r>
          </w:p>
        </w:tc>
        <w:tc>
          <w:tcPr>
            <w:tcW w:w="2790" w:type="dxa"/>
            <w:shd w:val="clear" w:color="auto" w:fill="DAEEF3" w:themeFill="accent5" w:themeFillTint="33"/>
          </w:tcPr>
          <w:p w14:paraId="59A10FCA" w14:textId="15FA2AF6" w:rsidR="00FC193C" w:rsidRPr="008A692C" w:rsidRDefault="006E2561" w:rsidP="008A692C">
            <w:pPr>
              <w:pStyle w:val="tableformat"/>
            </w:pPr>
            <w:r w:rsidRPr="008A692C">
              <w:t>Moderate</w:t>
            </w:r>
          </w:p>
        </w:tc>
      </w:tr>
      <w:tr w:rsidR="00FC193C" w14:paraId="255452A9" w14:textId="77777777" w:rsidTr="008A692C">
        <w:tc>
          <w:tcPr>
            <w:tcW w:w="2340" w:type="dxa"/>
            <w:shd w:val="clear" w:color="auto" w:fill="FFFFFF" w:themeFill="background1"/>
          </w:tcPr>
          <w:p w14:paraId="5D8770D6" w14:textId="3EFDAFB0" w:rsidR="00FC193C" w:rsidRPr="008A692C" w:rsidRDefault="00FC193C" w:rsidP="008A692C">
            <w:pPr>
              <w:pStyle w:val="tableformat"/>
            </w:pPr>
            <w:r w:rsidRPr="008A692C">
              <w:t>2500</w:t>
            </w:r>
            <w:r w:rsidR="006976E6" w:rsidRPr="008A692C">
              <w:t>-4000</w:t>
            </w:r>
          </w:p>
        </w:tc>
        <w:tc>
          <w:tcPr>
            <w:tcW w:w="2790" w:type="dxa"/>
            <w:shd w:val="clear" w:color="auto" w:fill="FFFFFF" w:themeFill="background1"/>
          </w:tcPr>
          <w:p w14:paraId="3000AF5D" w14:textId="394EE414" w:rsidR="00FC193C" w:rsidRPr="008A692C" w:rsidRDefault="006976E6" w:rsidP="008A692C">
            <w:pPr>
              <w:pStyle w:val="tableformat"/>
            </w:pPr>
            <w:r w:rsidRPr="008A692C">
              <w:t>Strong</w:t>
            </w:r>
          </w:p>
        </w:tc>
      </w:tr>
      <w:tr w:rsidR="00FC193C" w14:paraId="1A6A5FC3" w14:textId="77777777" w:rsidTr="008A692C">
        <w:tc>
          <w:tcPr>
            <w:tcW w:w="2340" w:type="dxa"/>
            <w:shd w:val="clear" w:color="auto" w:fill="DAEEF3" w:themeFill="accent5" w:themeFillTint="33"/>
          </w:tcPr>
          <w:p w14:paraId="2EF3E900" w14:textId="2549BE9E" w:rsidR="00FC193C" w:rsidRPr="008A692C" w:rsidRDefault="006976E6" w:rsidP="008A692C">
            <w:pPr>
              <w:pStyle w:val="tableformat"/>
            </w:pPr>
            <w:r w:rsidRPr="008A692C">
              <w:t>4000+</w:t>
            </w:r>
          </w:p>
        </w:tc>
        <w:tc>
          <w:tcPr>
            <w:tcW w:w="2790" w:type="dxa"/>
            <w:shd w:val="clear" w:color="auto" w:fill="DAEEF3" w:themeFill="accent5" w:themeFillTint="33"/>
          </w:tcPr>
          <w:p w14:paraId="5E3E630A" w14:textId="68082874" w:rsidR="00FC193C" w:rsidRPr="008A692C" w:rsidRDefault="006976E6" w:rsidP="008A692C">
            <w:pPr>
              <w:pStyle w:val="tableformat"/>
            </w:pPr>
            <w:r w:rsidRPr="008A692C">
              <w:t>Extreme</w:t>
            </w:r>
          </w:p>
        </w:tc>
      </w:tr>
    </w:tbl>
    <w:p w14:paraId="77ABCAC3" w14:textId="77777777" w:rsidR="00FC193C" w:rsidRDefault="00FC193C" w:rsidP="00425BF5">
      <w:pPr>
        <w:ind w:firstLine="0"/>
        <w:rPr>
          <w:rFonts w:eastAsiaTheme="minorEastAsia"/>
        </w:rPr>
      </w:pPr>
    </w:p>
    <w:p w14:paraId="0C4B4111" w14:textId="4347F8F2" w:rsidR="00425BF5" w:rsidRDefault="00BC6139" w:rsidP="00425BF5">
      <w:pPr>
        <w:ind w:firstLine="0"/>
        <w:rPr>
          <w:rFonts w:eastAsiaTheme="minorEastAsia"/>
        </w:rPr>
      </w:pPr>
      <w:r>
        <w:rPr>
          <w:rFonts w:eastAsiaTheme="minorEastAsia"/>
        </w:rPr>
        <w:t>The maximum</w:t>
      </w:r>
      <w:r w:rsidR="002734E5">
        <w:rPr>
          <w:rFonts w:eastAsiaTheme="minorEastAsia"/>
        </w:rPr>
        <w:t xml:space="preserve"> intensity of the</w:t>
      </w:r>
      <w:r>
        <w:rPr>
          <w:rFonts w:eastAsiaTheme="minorEastAsia"/>
        </w:rPr>
        <w:t xml:space="preserve"> updraft possible due to buoyancy forces is given by </w:t>
      </w:r>
    </w:p>
    <w:p w14:paraId="6A4A19E8" w14:textId="1E9424B4" w:rsidR="00BC6139" w:rsidRPr="008009FF" w:rsidRDefault="00676A0E" w:rsidP="00425BF5">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b</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2*CAPE</m:t>
              </m:r>
            </m:e>
          </m:rad>
          <m:r>
            <w:rPr>
              <w:rFonts w:ascii="Cambria Math" w:eastAsiaTheme="minorEastAsia" w:hAnsi="Cambria Math"/>
            </w:rPr>
            <m:t>.</m:t>
          </m:r>
        </m:oMath>
      </m:oMathPara>
    </w:p>
    <w:p w14:paraId="3450D120" w14:textId="3BAD0B3B" w:rsidR="008009FF" w:rsidRDefault="008009FF" w:rsidP="00425BF5">
      <w:pPr>
        <w:ind w:firstLine="0"/>
        <w:rPr>
          <w:rFonts w:eastAsiaTheme="minorEastAsia"/>
        </w:rPr>
      </w:pPr>
      <w:r>
        <w:rPr>
          <w:rFonts w:eastAsiaTheme="minorEastAsia"/>
        </w:rPr>
        <w:lastRenderedPageBreak/>
        <w:t>In most supercell storms, the updraft</w:t>
      </w:r>
      <w:r w:rsidR="002734E5">
        <w:rPr>
          <w:rFonts w:eastAsiaTheme="minorEastAsia"/>
        </w:rPr>
        <w:t xml:space="preserve"> intensity</w:t>
      </w:r>
      <w:r>
        <w:rPr>
          <w:rFonts w:eastAsiaTheme="minorEastAsia"/>
        </w:rPr>
        <w:t xml:space="preserve"> is </w:t>
      </w:r>
      <w:r w:rsidR="008E40DB">
        <w:rPr>
          <w:rFonts w:eastAsiaTheme="minorEastAsia"/>
        </w:rPr>
        <w:t>nominally equal</w:t>
      </w:r>
      <w:r>
        <w:rPr>
          <w:rFonts w:eastAsiaTheme="minorEastAsia"/>
        </w:rPr>
        <w:t xml:space="preserve"> to this theoretical maximum</w:t>
      </w:r>
      <w:r w:rsidR="008E40DB">
        <w:rPr>
          <w:rFonts w:eastAsiaTheme="minorEastAsia"/>
        </w:rPr>
        <w:t>,</w:t>
      </w:r>
      <w:r w:rsidR="002734E5">
        <w:rPr>
          <w:rFonts w:eastAsiaTheme="minorEastAsia"/>
        </w:rPr>
        <w:t xml:space="preserve"> due to buoyancy effects (Brooks, 1992)</w:t>
      </w:r>
    </w:p>
    <w:p w14:paraId="4F584C8D" w14:textId="77777777" w:rsidR="00DD1250" w:rsidRDefault="00DD1250" w:rsidP="00DD1250">
      <w:pPr>
        <w:rPr>
          <w:rFonts w:eastAsiaTheme="minorEastAsia"/>
        </w:rPr>
      </w:pPr>
    </w:p>
    <w:p w14:paraId="097DA41A" w14:textId="77777777" w:rsidR="00DD1250" w:rsidRDefault="00DD1250" w:rsidP="00C07E9E">
      <w:pPr>
        <w:pStyle w:val="Heading2"/>
        <w:rPr>
          <w:rFonts w:eastAsiaTheme="minorEastAsia"/>
        </w:rPr>
      </w:pPr>
      <w:bookmarkStart w:id="21" w:name="_Toc450806330"/>
      <w:r>
        <w:rPr>
          <w:rFonts w:eastAsiaTheme="minorEastAsia"/>
        </w:rPr>
        <w:t>Sounding</w:t>
      </w:r>
      <w:r w:rsidR="00E84DD3">
        <w:rPr>
          <w:rFonts w:eastAsiaTheme="minorEastAsia"/>
        </w:rPr>
        <w:t xml:space="preserve"> and </w:t>
      </w:r>
      <w:r w:rsidR="007A47AF">
        <w:rPr>
          <w:rFonts w:eastAsiaTheme="minorEastAsia"/>
        </w:rPr>
        <w:t>its representation</w:t>
      </w:r>
      <w:bookmarkEnd w:id="21"/>
    </w:p>
    <w:p w14:paraId="340D3BFC" w14:textId="07BBAFFC" w:rsidR="007A47AF" w:rsidRDefault="003C49BE" w:rsidP="00B920BC">
      <w:r>
        <w:t>Typically, v</w:t>
      </w:r>
      <w:r w:rsidR="00B920BC">
        <w:t>ertical profile</w:t>
      </w:r>
      <w:r>
        <w:t xml:space="preserve"> sounding</w:t>
      </w:r>
      <w:r w:rsidR="00B920BC">
        <w:t>s of the atmospheric characteristics--temperature, dewpoint, wind speed and</w:t>
      </w:r>
      <w:r w:rsidR="008E40DB">
        <w:t xml:space="preserve"> wind</w:t>
      </w:r>
      <w:r w:rsidR="00B920BC">
        <w:t xml:space="preserve"> direction--are plotted on a Skew-T Log-P diagram (Air Weather Service, 1979). The sounding representation helps to visualize the “state” of the atmosphere such as the temperature profile, the moisture content, and </w:t>
      </w:r>
      <w:r w:rsidR="008E40DB">
        <w:t>local</w:t>
      </w:r>
      <w:r w:rsidR="00B920BC">
        <w:t xml:space="preserve"> wind shear. </w:t>
      </w:r>
      <w:r>
        <w:t>From</w:t>
      </w:r>
      <w:r w:rsidR="00B920BC">
        <w:t xml:space="preserve"> the temperature and dewpoint</w:t>
      </w:r>
      <w:r>
        <w:t xml:space="preserve"> sounding data</w:t>
      </w:r>
      <w:r w:rsidR="00B920BC">
        <w:t xml:space="preserve">, cloud formation and/or precipitation can be determined. The diagram also permits characterization of the atmospheric stability condition (unstable, neutral, </w:t>
      </w:r>
      <w:r w:rsidR="008E40DB">
        <w:t>or</w:t>
      </w:r>
      <w:r w:rsidR="00B920BC">
        <w:t xml:space="preserve"> stable). The wind speed and direction allows the visualization of the shear</w:t>
      </w:r>
      <w:r w:rsidR="008E40DB">
        <w:t xml:space="preserve"> layer</w:t>
      </w:r>
      <w:r w:rsidR="00B920BC">
        <w:t xml:space="preserve"> in the atmosphere, which helps in the determination of </w:t>
      </w:r>
      <w:r w:rsidR="008E40DB">
        <w:t xml:space="preserve">the potential for </w:t>
      </w:r>
      <w:r w:rsidR="00B920BC">
        <w:t>strong thunderstorm formation.</w:t>
      </w:r>
      <w:r w:rsidR="00B920BC" w:rsidRPr="00E84DD3">
        <w:t xml:space="preserve"> </w:t>
      </w:r>
      <w:r w:rsidR="007A47AF" w:rsidRPr="00E84DD3">
        <w:t xml:space="preserve"> </w:t>
      </w:r>
    </w:p>
    <w:p w14:paraId="7AC2F169" w14:textId="1686DD35" w:rsidR="00CF30A0" w:rsidRDefault="00E84DD3" w:rsidP="007A47AF">
      <w:pPr>
        <w:ind w:firstLine="0"/>
      </w:pPr>
      <w:r w:rsidRPr="00E84DD3">
        <w:t xml:space="preserve"> </w:t>
      </w:r>
      <w:r w:rsidR="007A47AF">
        <w:tab/>
      </w:r>
      <w:r w:rsidR="005C6444">
        <w:fldChar w:fldCharType="begin"/>
      </w:r>
      <w:r w:rsidR="005C6444">
        <w:instrText xml:space="preserve"> REF _Ref429466861 \h </w:instrText>
      </w:r>
      <w:r w:rsidR="005C6444">
        <w:fldChar w:fldCharType="separate"/>
      </w:r>
      <w:r w:rsidR="002B46D6">
        <w:t xml:space="preserve">Figure </w:t>
      </w:r>
      <w:r w:rsidR="002B46D6">
        <w:rPr>
          <w:noProof/>
        </w:rPr>
        <w:t>5</w:t>
      </w:r>
      <w:r w:rsidR="005C6444">
        <w:fldChar w:fldCharType="end"/>
      </w:r>
      <w:r w:rsidR="003269BE">
        <w:fldChar w:fldCharType="begin"/>
      </w:r>
      <w:r w:rsidR="003269BE">
        <w:instrText xml:space="preserve"> REF _Ref409773750 \h </w:instrText>
      </w:r>
      <w:r w:rsidR="003269BE">
        <w:fldChar w:fldCharType="end"/>
      </w:r>
      <w:r>
        <w:t>,</w:t>
      </w:r>
      <w:r w:rsidR="003C49BE">
        <w:t xml:space="preserve"> is a Skew-T Log-P diagram, with an embedded hodograph</w:t>
      </w:r>
      <w:r w:rsidR="00AF6B31">
        <w:t xml:space="preserve"> wind vector plot</w:t>
      </w:r>
      <w:r w:rsidR="008E40DB">
        <w:t>,</w:t>
      </w:r>
      <w:r w:rsidR="00AF6B31">
        <w:t xml:space="preserve"> from the</w:t>
      </w:r>
      <w:r w:rsidR="003C49BE">
        <w:t xml:space="preserve"> 16-April 2011 weather event that will be the focus of this research.</w:t>
      </w:r>
      <w:r w:rsidR="00AF6B31">
        <w:t xml:space="preserve"> </w:t>
      </w:r>
      <w:r>
        <w:t xml:space="preserve"> </w:t>
      </w:r>
      <w:r w:rsidR="00AF6B31">
        <w:t>T</w:t>
      </w:r>
      <w:r w:rsidR="00B920BC">
        <w:t>he red line represents the atmospheric temperature profile, starting from the surface level and the blue line represents the dewpoint profile. When the temperature and the dewpoint lines coincide, the air is saturated and the relative humidity is near 100%. The</w:t>
      </w:r>
      <w:r w:rsidR="008E40DB">
        <w:t xml:space="preserve"> figure shows that the</w:t>
      </w:r>
      <w:r w:rsidR="00B920BC">
        <w:t xml:space="preserve"> </w:t>
      </w:r>
      <w:r w:rsidR="00B920BC">
        <w:rPr>
          <w:rFonts w:asciiTheme="minorHAnsi" w:hAnsiTheme="minorHAnsi"/>
        </w:rPr>
        <w:t>sounding and hodograph plots for the Raleigh, N.C., weather event exhibited</w:t>
      </w:r>
      <w:r w:rsidR="00B920BC">
        <w:t xml:space="preserve"> relative humidity near 100% between the</w:t>
      </w:r>
      <w:r w:rsidR="00AF6B31">
        <w:t xml:space="preserve"> pressure</w:t>
      </w:r>
      <w:r w:rsidR="00B920BC">
        <w:t xml:space="preserve"> altitude</w:t>
      </w:r>
      <w:r w:rsidR="00AF6B31">
        <w:t>s</w:t>
      </w:r>
      <w:r w:rsidR="00B920BC">
        <w:t xml:space="preserve"> of 900mb and 750mb.</w:t>
      </w:r>
    </w:p>
    <w:p w14:paraId="2E1B5CE9" w14:textId="77777777" w:rsidR="00457160" w:rsidRDefault="00CF30A0" w:rsidP="00CF7F00">
      <w:pPr>
        <w:pStyle w:val="Caption"/>
      </w:pPr>
      <w:bookmarkStart w:id="22" w:name="_Ref414956675"/>
      <w:r>
        <w:lastRenderedPageBreak/>
        <w:drawing>
          <wp:inline distT="0" distB="0" distL="0" distR="0" wp14:anchorId="32C53C86" wp14:editId="16C45B4D">
            <wp:extent cx="4041648"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1648" cy="2743200"/>
                    </a:xfrm>
                    <a:prstGeom prst="rect">
                      <a:avLst/>
                    </a:prstGeom>
                    <a:noFill/>
                    <a:ln>
                      <a:noFill/>
                    </a:ln>
                  </pic:spPr>
                </pic:pic>
              </a:graphicData>
            </a:graphic>
          </wp:inline>
        </w:drawing>
      </w:r>
      <w:bookmarkEnd w:id="22"/>
    </w:p>
    <w:p w14:paraId="23B43232" w14:textId="687926CF" w:rsidR="00CF30A0" w:rsidRDefault="00C67664" w:rsidP="00C67664">
      <w:pPr>
        <w:pStyle w:val="Caption"/>
      </w:pPr>
      <w:bookmarkStart w:id="23" w:name="_Ref429466861"/>
      <w:bookmarkStart w:id="24" w:name="_Toc450806384"/>
      <w:r>
        <w:t xml:space="preserve">Figure </w:t>
      </w:r>
      <w:r>
        <w:fldChar w:fldCharType="begin"/>
      </w:r>
      <w:r>
        <w:instrText xml:space="preserve"> SEQ Figure \* ARABIC </w:instrText>
      </w:r>
      <w:r>
        <w:fldChar w:fldCharType="separate"/>
      </w:r>
      <w:r w:rsidR="004738FF">
        <w:t>5</w:t>
      </w:r>
      <w:r>
        <w:fldChar w:fldCharType="end"/>
      </w:r>
      <w:bookmarkEnd w:id="23"/>
      <w:r w:rsidR="00C23A24" w:rsidRPr="003643B4">
        <w:t xml:space="preserve">. </w:t>
      </w:r>
      <w:r w:rsidR="00C23A24">
        <w:t>Sounding and hodograph for Raleigh, N.C.</w:t>
      </w:r>
      <w:r w:rsidR="00B920BC">
        <w:t>, weather event</w:t>
      </w:r>
      <w:r w:rsidR="00C23A24">
        <w:t xml:space="preserve"> near the time when the outbreak occurred. Plot generated using</w:t>
      </w:r>
      <w:r w:rsidR="00C23A24" w:rsidRPr="003643B4">
        <w:t xml:space="preserve"> the operational Numeri</w:t>
      </w:r>
      <w:r w:rsidR="00C23A24">
        <w:t xml:space="preserve">cal Weather Prediction data and </w:t>
      </w:r>
      <w:r w:rsidR="00C23A24" w:rsidRPr="003643B4">
        <w:t>reproduced from NOAA’s Rapid Update Cycle web site in real time</w:t>
      </w:r>
      <w:r w:rsidR="00C23A24">
        <w:t>.</w:t>
      </w:r>
      <w:bookmarkEnd w:id="24"/>
    </w:p>
    <w:p w14:paraId="52F6751D" w14:textId="1D084959" w:rsidR="00C23A24" w:rsidRDefault="00C23A24" w:rsidP="00E84DD3"/>
    <w:p w14:paraId="53F7C847" w14:textId="1366CA18" w:rsidR="00E84DD3" w:rsidRDefault="00B920BC" w:rsidP="00E84DD3">
      <w:r>
        <w:t>The wind speeds and directions are represented using barbs pointing in the direction of the wind</w:t>
      </w:r>
      <w:r w:rsidR="00C23A24">
        <w:t>.</w:t>
      </w:r>
      <w:r w:rsidR="003269BE">
        <w:t xml:space="preserve"> </w:t>
      </w:r>
      <w:r w:rsidR="008E40DB">
        <w:t>The legend for the</w:t>
      </w:r>
      <w:r w:rsidR="00305591">
        <w:t xml:space="preserve"> red</w:t>
      </w:r>
      <w:r w:rsidR="008E40DB">
        <w:t xml:space="preserve"> barb symbols</w:t>
      </w:r>
      <w:r w:rsidR="00305591">
        <w:t>,</w:t>
      </w:r>
      <w:r w:rsidR="008E40DB">
        <w:t xml:space="preserve"> employed in </w:t>
      </w:r>
      <w:r w:rsidR="00C67664">
        <w:fldChar w:fldCharType="begin"/>
      </w:r>
      <w:r w:rsidR="00C67664">
        <w:instrText xml:space="preserve"> REF _Ref429466861 \h </w:instrText>
      </w:r>
      <w:r w:rsidR="00C67664">
        <w:fldChar w:fldCharType="separate"/>
      </w:r>
      <w:r w:rsidR="002B46D6">
        <w:t xml:space="preserve">Figure </w:t>
      </w:r>
      <w:r w:rsidR="002B46D6">
        <w:rPr>
          <w:noProof/>
        </w:rPr>
        <w:t>5</w:t>
      </w:r>
      <w:r w:rsidR="00C67664">
        <w:fldChar w:fldCharType="end"/>
      </w:r>
      <w:r w:rsidR="00305591">
        <w:t xml:space="preserve">, is displayed in </w:t>
      </w:r>
      <w:r w:rsidR="005C6444">
        <w:fldChar w:fldCharType="begin"/>
      </w:r>
      <w:r w:rsidR="005C6444">
        <w:instrText xml:space="preserve"> REF _Ref429723267 \h </w:instrText>
      </w:r>
      <w:r w:rsidR="005C6444">
        <w:fldChar w:fldCharType="separate"/>
      </w:r>
      <w:r w:rsidR="002B46D6">
        <w:t xml:space="preserve">Figure </w:t>
      </w:r>
      <w:r w:rsidR="002B46D6">
        <w:rPr>
          <w:noProof/>
        </w:rPr>
        <w:t>6</w:t>
      </w:r>
      <w:r w:rsidR="005C6444">
        <w:fldChar w:fldCharType="end"/>
      </w:r>
      <w:r w:rsidR="003269BE">
        <w:fldChar w:fldCharType="begin"/>
      </w:r>
      <w:r w:rsidR="003269BE">
        <w:instrText xml:space="preserve"> REF _Ref409773773 \h </w:instrText>
      </w:r>
      <w:r w:rsidR="003269BE">
        <w:fldChar w:fldCharType="end"/>
      </w:r>
      <w:r w:rsidR="004B5258">
        <w:t>.</w:t>
      </w:r>
    </w:p>
    <w:p w14:paraId="3FEBBE40" w14:textId="77777777" w:rsidR="00CF7F00" w:rsidRDefault="004B5258" w:rsidP="00CF7F00">
      <w:pPr>
        <w:pStyle w:val="Caption"/>
      </w:pPr>
      <w:r>
        <w:drawing>
          <wp:inline distT="0" distB="0" distL="0" distR="0" wp14:anchorId="7DDD8D45" wp14:editId="7FB0E26F">
            <wp:extent cx="1124712" cy="19476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s_lgnd.gif"/>
                    <pic:cNvPicPr/>
                  </pic:nvPicPr>
                  <pic:blipFill>
                    <a:blip r:embed="rId19">
                      <a:extLst>
                        <a:ext uri="{28A0092B-C50C-407E-A947-70E740481C1C}">
                          <a14:useLocalDpi xmlns:a14="http://schemas.microsoft.com/office/drawing/2010/main" val="0"/>
                        </a:ext>
                      </a:extLst>
                    </a:blip>
                    <a:stretch>
                      <a:fillRect/>
                    </a:stretch>
                  </pic:blipFill>
                  <pic:spPr>
                    <a:xfrm>
                      <a:off x="0" y="0"/>
                      <a:ext cx="1124712" cy="1947672"/>
                    </a:xfrm>
                    <a:prstGeom prst="rect">
                      <a:avLst/>
                    </a:prstGeom>
                  </pic:spPr>
                </pic:pic>
              </a:graphicData>
            </a:graphic>
          </wp:inline>
        </w:drawing>
      </w:r>
    </w:p>
    <w:p w14:paraId="63CB3777" w14:textId="57B661BB" w:rsidR="004B5258" w:rsidRDefault="00C67664" w:rsidP="00C67664">
      <w:pPr>
        <w:pStyle w:val="Caption"/>
      </w:pPr>
      <w:bookmarkStart w:id="25" w:name="_Ref429723267"/>
      <w:bookmarkStart w:id="26" w:name="_Toc450806385"/>
      <w:r>
        <w:t xml:space="preserve">Figure </w:t>
      </w:r>
      <w:r>
        <w:fldChar w:fldCharType="begin"/>
      </w:r>
      <w:r>
        <w:instrText xml:space="preserve"> SEQ Figure \* ARABIC </w:instrText>
      </w:r>
      <w:r>
        <w:fldChar w:fldCharType="separate"/>
      </w:r>
      <w:r w:rsidR="004738FF">
        <w:t>6</w:t>
      </w:r>
      <w:r>
        <w:fldChar w:fldCharType="end"/>
      </w:r>
      <w:bookmarkEnd w:id="25"/>
      <w:r w:rsidR="00C23A24">
        <w:t xml:space="preserve">. </w:t>
      </w:r>
      <w:r w:rsidR="004B5258">
        <w:t>Legend of the wind barb points from Unisys website.</w:t>
      </w:r>
      <w:bookmarkEnd w:id="26"/>
    </w:p>
    <w:p w14:paraId="061BAABF" w14:textId="495ADF54" w:rsidR="00211AE0" w:rsidRDefault="00B920BC" w:rsidP="00B920BC">
      <w:r>
        <w:t>An</w:t>
      </w:r>
      <w:r w:rsidR="00305591">
        <w:t xml:space="preserve"> alternate</w:t>
      </w:r>
      <w:r>
        <w:t xml:space="preserve"> representation of the wind speed and direction u</w:t>
      </w:r>
      <w:r w:rsidR="00305591">
        <w:t>tilizes</w:t>
      </w:r>
      <w:r>
        <w:t xml:space="preserve"> a polar diagram (hodograph, Jon Davies, 1994), like the one shown in the up</w:t>
      </w:r>
      <w:r w:rsidR="00AF6B31">
        <w:t>per</w:t>
      </w:r>
      <w:r>
        <w:t xml:space="preserve"> left corner of figure</w:t>
      </w:r>
      <w:r w:rsidR="00AF6B31">
        <w:t xml:space="preserve"> 5.</w:t>
      </w:r>
      <w:r>
        <w:t xml:space="preserve"> It is a vectorial representation of a moving </w:t>
      </w:r>
      <w:r>
        <w:lastRenderedPageBreak/>
        <w:t>particle, originating from a specific location. The hodograph helps to visualize the vertical wind shear and is a useful tool in predicting the evolution of a storm (Doswell, 1991).</w:t>
      </w:r>
    </w:p>
    <w:p w14:paraId="6E72250B" w14:textId="77777777" w:rsidR="00CF30A0" w:rsidRDefault="00CF30A0" w:rsidP="00DD1250"/>
    <w:p w14:paraId="2C041806" w14:textId="77777777" w:rsidR="00A42290" w:rsidRDefault="001516F4" w:rsidP="00C07E9E">
      <w:pPr>
        <w:pStyle w:val="Heading2"/>
        <w:rPr>
          <w:rFonts w:eastAsiaTheme="minorEastAsia"/>
        </w:rPr>
      </w:pPr>
      <w:bookmarkStart w:id="27" w:name="_Toc450806331"/>
      <w:r>
        <w:rPr>
          <w:rFonts w:eastAsiaTheme="minorEastAsia"/>
        </w:rPr>
        <w:t xml:space="preserve">Description of </w:t>
      </w:r>
      <w:r w:rsidR="00A42290">
        <w:rPr>
          <w:rFonts w:eastAsiaTheme="minorEastAsia"/>
        </w:rPr>
        <w:t>Tornadoes</w:t>
      </w:r>
      <w:bookmarkEnd w:id="27"/>
    </w:p>
    <w:p w14:paraId="341A6FED" w14:textId="0AD035E1" w:rsidR="005E1A02" w:rsidRDefault="00270245" w:rsidP="00270245">
      <w:pPr>
        <w:ind w:firstLine="360"/>
      </w:pPr>
      <w:r w:rsidRPr="00201ABF">
        <w:rPr>
          <w:i/>
        </w:rPr>
        <w:t>Tornado</w:t>
      </w:r>
      <w:r>
        <w:t xml:space="preserve"> comes from the latin word “tornare”, meaning turn, and from the Spanish word for thunderstorm, “tronada</w:t>
      </w:r>
      <w:r w:rsidR="00305591">
        <w:t>”</w:t>
      </w:r>
      <w:r>
        <w:t xml:space="preserve">. Other names for that </w:t>
      </w:r>
      <w:r w:rsidR="00AF6B31">
        <w:t xml:space="preserve">type of </w:t>
      </w:r>
      <w:r>
        <w:t>weather phenomenon are cyclone and twister.  If a tornado forms above water, it is called waterspout.  Like its name, a tornado is a violently-rotating column of air extending from the base of a thunderstorm cloud</w:t>
      </w:r>
      <w:r w:rsidR="00AF6B31">
        <w:t xml:space="preserve"> down</w:t>
      </w:r>
      <w:r>
        <w:t xml:space="preserve"> to the ground.  Tornado cores are usually less than 1.6 km in diameter and</w:t>
      </w:r>
      <w:r w:rsidR="00AF6B31">
        <w:t>, unlike supercell thunderstorms, their</w:t>
      </w:r>
      <w:r>
        <w:t xml:space="preserve"> typical lifetimes are on the order of 10 minutes (Bluestein, 2007). Because of their small size and</w:t>
      </w:r>
      <w:r w:rsidR="00AF6B31">
        <w:t xml:space="preserve"> relatively</w:t>
      </w:r>
      <w:r>
        <w:t xml:space="preserve"> short life span</w:t>
      </w:r>
      <w:r w:rsidR="00AF6B31">
        <w:t>s</w:t>
      </w:r>
      <w:r>
        <w:t>, it is difficult to fully document or understand their genesis and physics. Nowadays we are relying on the up-close observations of tornadoes and observations from Doppler radars and satellites.</w:t>
      </w:r>
      <w:r>
        <w:tab/>
      </w:r>
      <w:r w:rsidR="005E1A02">
        <w:tab/>
      </w:r>
    </w:p>
    <w:p w14:paraId="7544B774" w14:textId="5960FF06" w:rsidR="001E1909" w:rsidRDefault="00270245">
      <w:pPr>
        <w:ind w:firstLine="360"/>
      </w:pPr>
      <w:r>
        <w:t xml:space="preserve">Tornadoes sometimes form when the cloud base beneath the updraft on the rear side of the thunderstorm descends, forming a rotating wall cloud.  As air continues to flow into the wall cloud, a rapidly rotating column of air can form below it. </w:t>
      </w:r>
      <w:r w:rsidR="00305591">
        <w:t xml:space="preserve">Initially, the rotating wind structure is not visible.  However, as the local pressure near the rotational axis decreases, water </w:t>
      </w:r>
      <w:r w:rsidR="00EC305D">
        <w:t xml:space="preserve">vapor </w:t>
      </w:r>
      <w:r w:rsidR="00305591">
        <w:t>conden</w:t>
      </w:r>
      <w:r w:rsidR="00EC305D">
        <w:t>ses while</w:t>
      </w:r>
      <w:r w:rsidR="00305591">
        <w:t xml:space="preserve"> debris and dust are sucked into it, making it visible</w:t>
      </w:r>
      <w:r w:rsidR="00C67664">
        <w:t>.</w:t>
      </w:r>
      <w:r>
        <w:t xml:space="preserve"> As water vapor condenses in the air rushing up into the column, a funnel may form and reach the ground becoming a tornado</w:t>
      </w:r>
      <w:r w:rsidR="00A42290">
        <w:t xml:space="preserve">. Once formed, </w:t>
      </w:r>
      <w:r w:rsidR="00971EFF">
        <w:t>nominal</w:t>
      </w:r>
      <w:r w:rsidR="00A42290">
        <w:t xml:space="preserve"> tornado</w:t>
      </w:r>
      <w:r w:rsidR="005E1A02">
        <w:t xml:space="preserve"> </w:t>
      </w:r>
      <w:r w:rsidR="00971EFF">
        <w:t>timelin</w:t>
      </w:r>
      <w:r w:rsidR="005E1A02">
        <w:t>es can</w:t>
      </w:r>
      <w:r w:rsidR="00A42290">
        <w:t xml:space="preserve"> usually </w:t>
      </w:r>
      <w:r w:rsidR="00C4183E">
        <w:t xml:space="preserve">be modeled with </w:t>
      </w:r>
      <w:r w:rsidR="00A42290">
        <w:t xml:space="preserve">a life cycle </w:t>
      </w:r>
      <w:r w:rsidR="00C4183E">
        <w:t xml:space="preserve">consisting </w:t>
      </w:r>
      <w:r w:rsidR="00A42290">
        <w:t>of</w:t>
      </w:r>
      <w:r w:rsidR="00406DAC">
        <w:t xml:space="preserve"> the following</w:t>
      </w:r>
      <w:r w:rsidR="00A42290">
        <w:t xml:space="preserve"> four </w:t>
      </w:r>
      <w:r w:rsidR="00C4183E">
        <w:t>phase</w:t>
      </w:r>
      <w:r w:rsidR="00A42290">
        <w:t>s:</w:t>
      </w:r>
      <w:r w:rsidR="00A42290" w:rsidRPr="00B92F7F">
        <w:t xml:space="preserve"> </w:t>
      </w:r>
    </w:p>
    <w:p w14:paraId="683ECD9B" w14:textId="285FBBE5"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Organizing: the funnel cloud picks up debris as it reaches the </w:t>
      </w:r>
      <w:r w:rsidR="00C4183E" w:rsidRPr="00EA1FE5">
        <w:rPr>
          <w:rFonts w:ascii="Calibri" w:hAnsi="Calibri"/>
          <w:sz w:val="20"/>
        </w:rPr>
        <w:t>ground, then</w:t>
      </w:r>
      <w:r w:rsidR="00EC305D">
        <w:rPr>
          <w:rFonts w:ascii="Calibri" w:hAnsi="Calibri"/>
          <w:sz w:val="20"/>
        </w:rPr>
        <w:t xml:space="preserve"> it</w:t>
      </w:r>
      <w:r w:rsidRPr="00EA1FE5">
        <w:rPr>
          <w:rFonts w:ascii="Calibri" w:hAnsi="Calibri"/>
          <w:sz w:val="20"/>
        </w:rPr>
        <w:t xml:space="preserve"> widens.</w:t>
      </w:r>
    </w:p>
    <w:p w14:paraId="4C62A5E0"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Mature: </w:t>
      </w:r>
      <w:r w:rsidR="00971EFF" w:rsidRPr="00EA1FE5">
        <w:rPr>
          <w:rFonts w:ascii="Calibri" w:hAnsi="Calibri"/>
          <w:sz w:val="20"/>
        </w:rPr>
        <w:t>tornado</w:t>
      </w:r>
      <w:r w:rsidR="00C4183E" w:rsidRPr="00EA1FE5">
        <w:rPr>
          <w:rFonts w:ascii="Calibri" w:hAnsi="Calibri"/>
          <w:sz w:val="20"/>
        </w:rPr>
        <w:t xml:space="preserve"> strength and intensity</w:t>
      </w:r>
      <w:r w:rsidRPr="00EA1FE5">
        <w:rPr>
          <w:rFonts w:ascii="Calibri" w:hAnsi="Calibri"/>
          <w:sz w:val="20"/>
        </w:rPr>
        <w:t xml:space="preserve"> peaks</w:t>
      </w:r>
      <w:r w:rsidR="00C4183E" w:rsidRPr="00EA1FE5">
        <w:rPr>
          <w:rFonts w:ascii="Calibri" w:hAnsi="Calibri"/>
          <w:sz w:val="20"/>
        </w:rPr>
        <w:t xml:space="preserve">, </w:t>
      </w:r>
      <w:r w:rsidR="00971EFF" w:rsidRPr="00EA1FE5">
        <w:rPr>
          <w:rFonts w:ascii="Calibri" w:hAnsi="Calibri"/>
          <w:sz w:val="20"/>
        </w:rPr>
        <w:t xml:space="preserve">with the funnel cloud </w:t>
      </w:r>
      <w:r w:rsidR="00C4183E" w:rsidRPr="00EA1FE5">
        <w:rPr>
          <w:rFonts w:ascii="Calibri" w:hAnsi="Calibri"/>
          <w:sz w:val="20"/>
        </w:rPr>
        <w:t>reaching maximum</w:t>
      </w:r>
      <w:r w:rsidRPr="00EA1FE5">
        <w:rPr>
          <w:rFonts w:ascii="Calibri" w:hAnsi="Calibri"/>
          <w:sz w:val="20"/>
        </w:rPr>
        <w:t xml:space="preserve"> width.</w:t>
      </w:r>
    </w:p>
    <w:p w14:paraId="7F8251CC"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Shrinking: the funnel narrows.</w:t>
      </w:r>
    </w:p>
    <w:p w14:paraId="4588EDA1" w14:textId="77777777" w:rsidR="00A42290"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Rope or decaying: the funnel</w:t>
      </w:r>
      <w:r w:rsidR="00971EFF" w:rsidRPr="00EA1FE5">
        <w:rPr>
          <w:rFonts w:ascii="Calibri" w:hAnsi="Calibri"/>
          <w:sz w:val="20"/>
        </w:rPr>
        <w:t xml:space="preserve"> cloud</w:t>
      </w:r>
      <w:r w:rsidRPr="00EA1FE5">
        <w:rPr>
          <w:rFonts w:ascii="Calibri" w:hAnsi="Calibri"/>
          <w:sz w:val="20"/>
        </w:rPr>
        <w:t xml:space="preserve"> thins out to a very narrow column and</w:t>
      </w:r>
      <w:r w:rsidR="00C4183E" w:rsidRPr="00EA1FE5">
        <w:rPr>
          <w:rFonts w:ascii="Calibri" w:hAnsi="Calibri"/>
          <w:sz w:val="20"/>
        </w:rPr>
        <w:t xml:space="preserve"> then</w:t>
      </w:r>
      <w:r w:rsidRPr="00EA1FE5">
        <w:rPr>
          <w:rFonts w:ascii="Calibri" w:hAnsi="Calibri"/>
          <w:sz w:val="20"/>
        </w:rPr>
        <w:t xml:space="preserve"> dissipates.</w:t>
      </w:r>
    </w:p>
    <w:p w14:paraId="31111055" w14:textId="5FF86572" w:rsidR="00A42290" w:rsidRDefault="00A42290" w:rsidP="00E91BD7">
      <w:pPr>
        <w:ind w:firstLine="360"/>
      </w:pPr>
      <w:r>
        <w:lastRenderedPageBreak/>
        <w:t xml:space="preserve">Although a significant fraction of tornadoes </w:t>
      </w:r>
      <w:r w:rsidR="00C4183E">
        <w:t>are</w:t>
      </w:r>
      <w:r>
        <w:t xml:space="preserve"> associated with non</w:t>
      </w:r>
      <w:r w:rsidR="00C4183E">
        <w:t>-</w:t>
      </w:r>
      <w:r>
        <w:t>supercell convective storm</w:t>
      </w:r>
      <w:r w:rsidR="00C4183E">
        <w:t>s</w:t>
      </w:r>
      <w:r>
        <w:t xml:space="preserve"> (20%) and are called non</w:t>
      </w:r>
      <w:r w:rsidR="00C4183E">
        <w:t>-</w:t>
      </w:r>
      <w:r>
        <w:t xml:space="preserve">supercell tornadoes or </w:t>
      </w:r>
      <w:r w:rsidR="00C4183E" w:rsidRPr="00201ABF">
        <w:rPr>
          <w:i/>
        </w:rPr>
        <w:t>T</w:t>
      </w:r>
      <w:r w:rsidRPr="00201ABF">
        <w:rPr>
          <w:i/>
        </w:rPr>
        <w:t xml:space="preserve">ype II </w:t>
      </w:r>
      <w:r w:rsidR="00406DAC" w:rsidRPr="00201ABF">
        <w:rPr>
          <w:i/>
        </w:rPr>
        <w:t>T</w:t>
      </w:r>
      <w:r w:rsidRPr="00201ABF">
        <w:rPr>
          <w:i/>
        </w:rPr>
        <w:t>ornadoes</w:t>
      </w:r>
      <w:r w:rsidR="00D5321F">
        <w:t xml:space="preserve"> (Davies-Jones et al, 2001; Bluestein, 2007)</w:t>
      </w:r>
      <w:r>
        <w:t xml:space="preserve">, the vast majority of strong to violent tornadoes are associated with supercell thunderstorms and are called </w:t>
      </w:r>
      <w:r w:rsidRPr="00270245">
        <w:rPr>
          <w:i/>
        </w:rPr>
        <w:t>supercell tornadoes</w:t>
      </w:r>
      <w:r>
        <w:t xml:space="preserve"> or </w:t>
      </w:r>
      <w:r w:rsidRPr="00201ABF">
        <w:rPr>
          <w:i/>
        </w:rPr>
        <w:t xml:space="preserve">Type I </w:t>
      </w:r>
      <w:r w:rsidR="00406DAC" w:rsidRPr="00201ABF">
        <w:rPr>
          <w:i/>
        </w:rPr>
        <w:t>T</w:t>
      </w:r>
      <w:r w:rsidRPr="00201ABF">
        <w:rPr>
          <w:i/>
        </w:rPr>
        <w:t>ornadoes</w:t>
      </w:r>
      <w:r w:rsidR="00D5321F">
        <w:t xml:space="preserve"> (</w:t>
      </w:r>
      <w:r w:rsidR="00D5321F" w:rsidRPr="00D5321F">
        <w:t xml:space="preserve">Davies-Jones et al, 2001; </w:t>
      </w:r>
      <w:r w:rsidR="00D5321F">
        <w:t>Bluest</w:t>
      </w:r>
      <w:r w:rsidR="00D5321F" w:rsidRPr="00D5321F">
        <w:t>ein, 2007)</w:t>
      </w:r>
      <w:r>
        <w:t xml:space="preserve">. </w:t>
      </w:r>
    </w:p>
    <w:p w14:paraId="76AC545C" w14:textId="6963AE91" w:rsidR="00A42290" w:rsidRDefault="00A42290" w:rsidP="00A42290">
      <w:pPr>
        <w:ind w:firstLine="360"/>
      </w:pPr>
      <w:r>
        <w:t>Most tornadoes rotate cyclonically, but</w:t>
      </w:r>
      <w:r w:rsidR="00971EFF">
        <w:t xml:space="preserve"> they</w:t>
      </w:r>
      <w:r>
        <w:t xml:space="preserve"> can also be anticyclonic. Some</w:t>
      </w:r>
      <w:r w:rsidR="00270245">
        <w:t xml:space="preserve"> tornadoes</w:t>
      </w:r>
      <w:r>
        <w:t xml:space="preserve"> can also contain secondary-scale vortices within them that rotate about the main</w:t>
      </w:r>
      <w:r w:rsidR="00C4183E">
        <w:t xml:space="preserve"> rotational</w:t>
      </w:r>
      <w:r>
        <w:t xml:space="preserve"> axis</w:t>
      </w:r>
      <w:r w:rsidR="00B02FAB">
        <w:t xml:space="preserve"> (</w:t>
      </w:r>
      <w:r w:rsidR="003269BE">
        <w:fldChar w:fldCharType="begin"/>
      </w:r>
      <w:r w:rsidR="003269BE">
        <w:instrText xml:space="preserve"> REF _Ref409773821 \h </w:instrText>
      </w:r>
      <w:r w:rsidR="003269BE">
        <w:fldChar w:fldCharType="separate"/>
      </w:r>
      <w:r w:rsidR="007D2CC6">
        <w:t xml:space="preserve">Figure </w:t>
      </w:r>
      <w:r w:rsidR="007D2CC6">
        <w:rPr>
          <w:noProof/>
        </w:rPr>
        <w:t>7</w:t>
      </w:r>
      <w:r w:rsidR="003269BE">
        <w:fldChar w:fldCharType="end"/>
      </w:r>
      <w:r w:rsidR="00B02FAB">
        <w:t>)</w:t>
      </w:r>
      <w:r>
        <w:t xml:space="preserve">. Those small-scale vortices are called </w:t>
      </w:r>
      <w:r w:rsidRPr="00270245">
        <w:rPr>
          <w:i/>
        </w:rPr>
        <w:t>suction vortices</w:t>
      </w:r>
      <w:r>
        <w:t xml:space="preserve"> or </w:t>
      </w:r>
      <w:r w:rsidRPr="00270245">
        <w:rPr>
          <w:i/>
        </w:rPr>
        <w:t>satellite vortices</w:t>
      </w:r>
      <w:r>
        <w:t xml:space="preserve"> or </w:t>
      </w:r>
      <w:r w:rsidRPr="00270245">
        <w:rPr>
          <w:i/>
        </w:rPr>
        <w:t>secondary vortices</w:t>
      </w:r>
      <w:r>
        <w:t>.</w:t>
      </w:r>
    </w:p>
    <w:p w14:paraId="340D7E6F" w14:textId="77777777" w:rsidR="00457160" w:rsidRDefault="00A42290" w:rsidP="00457160">
      <w:pPr>
        <w:pStyle w:val="Caption"/>
      </w:pPr>
      <w:r>
        <w:drawing>
          <wp:inline distT="0" distB="0" distL="0" distR="0" wp14:anchorId="7CD0CCBD" wp14:editId="75CC2752">
            <wp:extent cx="4782312" cy="326440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l="19691" t="34125" r="43125" b="20673"/>
                    <a:stretch>
                      <a:fillRect/>
                    </a:stretch>
                  </pic:blipFill>
                  <pic:spPr bwMode="auto">
                    <a:xfrm>
                      <a:off x="0" y="0"/>
                      <a:ext cx="4782312" cy="3264408"/>
                    </a:xfrm>
                    <a:prstGeom prst="rect">
                      <a:avLst/>
                    </a:prstGeom>
                    <a:noFill/>
                    <a:ln w="9525">
                      <a:noFill/>
                      <a:miter lim="800000"/>
                      <a:headEnd/>
                      <a:tailEnd/>
                    </a:ln>
                  </pic:spPr>
                </pic:pic>
              </a:graphicData>
            </a:graphic>
          </wp:inline>
        </w:drawing>
      </w:r>
    </w:p>
    <w:p w14:paraId="4C2D3233" w14:textId="5C7EF8A9" w:rsidR="00A42290" w:rsidRDefault="00C67664" w:rsidP="00C67664">
      <w:pPr>
        <w:pStyle w:val="Caption"/>
      </w:pPr>
      <w:bookmarkStart w:id="28" w:name="_Toc450806386"/>
      <w:r>
        <w:t xml:space="preserve">Figure </w:t>
      </w:r>
      <w:r>
        <w:fldChar w:fldCharType="begin"/>
      </w:r>
      <w:r>
        <w:instrText xml:space="preserve"> SEQ Figure \* ARABIC </w:instrText>
      </w:r>
      <w:r>
        <w:fldChar w:fldCharType="separate"/>
      </w:r>
      <w:r w:rsidR="004738FF">
        <w:t>7</w:t>
      </w:r>
      <w:r>
        <w:fldChar w:fldCharType="end"/>
      </w:r>
      <w:r w:rsidR="00C23A24">
        <w:t xml:space="preserve">. </w:t>
      </w:r>
      <w:bookmarkStart w:id="29" w:name="_Toc290019779"/>
      <w:r w:rsidR="00A42290">
        <w:t>Tornado with multiple suction vortices.</w:t>
      </w:r>
      <w:bookmarkEnd w:id="28"/>
      <w:bookmarkEnd w:id="29"/>
    </w:p>
    <w:p w14:paraId="7CEBB434" w14:textId="4642AAB2" w:rsidR="00A42290" w:rsidRDefault="00A42290" w:rsidP="00A42290">
      <w:pPr>
        <w:ind w:firstLine="360"/>
      </w:pPr>
      <w:r>
        <w:t xml:space="preserve">In </w:t>
      </w:r>
      <w:r w:rsidR="00C4183E">
        <w:t xml:space="preserve">order </w:t>
      </w:r>
      <w:r>
        <w:t xml:space="preserve">to </w:t>
      </w:r>
      <w:r w:rsidR="00270245">
        <w:t>characterize</w:t>
      </w:r>
      <w:r>
        <w:t xml:space="preserve"> the wind</w:t>
      </w:r>
      <w:r w:rsidR="00C4183E">
        <w:t xml:space="preserve"> </w:t>
      </w:r>
      <w:r>
        <w:t>s</w:t>
      </w:r>
      <w:r w:rsidR="00C4183E">
        <w:t>peeds in</w:t>
      </w:r>
      <w:r>
        <w:t xml:space="preserve"> a tornado, Dr</w:t>
      </w:r>
      <w:r w:rsidR="004D702C">
        <w:t>.</w:t>
      </w:r>
      <w:r>
        <w:t xml:space="preserve"> </w:t>
      </w:r>
      <w:r w:rsidRPr="00224B24">
        <w:t xml:space="preserve">Tetsuya Theodore </w:t>
      </w:r>
      <w:r>
        <w:t>Fujita</w:t>
      </w:r>
      <w:r w:rsidR="004F7FAD">
        <w:t xml:space="preserve"> (Fujita, 1971)</w:t>
      </w:r>
      <w:r>
        <w:t xml:space="preserve"> created the Fujita scale</w:t>
      </w:r>
      <w:r w:rsidR="00C4183E">
        <w:t xml:space="preserve"> in 1971, as a way</w:t>
      </w:r>
      <w:r>
        <w:t xml:space="preserve"> to estimate </w:t>
      </w:r>
      <w:r w:rsidR="00C4183E">
        <w:t xml:space="preserve">maximum </w:t>
      </w:r>
      <w:r w:rsidR="00EC305D">
        <w:t xml:space="preserve">wind </w:t>
      </w:r>
      <w:r w:rsidR="00C4183E">
        <w:t>speeds</w:t>
      </w:r>
      <w:r>
        <w:t xml:space="preserve"> </w:t>
      </w:r>
      <w:r w:rsidR="004F7FAD" w:rsidRPr="00201ABF">
        <w:rPr>
          <w:i/>
        </w:rPr>
        <w:t>ex post</w:t>
      </w:r>
      <w:r w:rsidRPr="00201ABF">
        <w:rPr>
          <w:i/>
        </w:rPr>
        <w:t xml:space="preserve"> fact</w:t>
      </w:r>
      <w:r w:rsidR="004F7FAD" w:rsidRPr="00201ABF">
        <w:rPr>
          <w:i/>
        </w:rPr>
        <w:t>o</w:t>
      </w:r>
      <w:r w:rsidR="00C4183E">
        <w:t>,</w:t>
      </w:r>
      <w:r>
        <w:t xml:space="preserve"> based on the damage</w:t>
      </w:r>
      <w:r w:rsidR="00C4183E">
        <w:t xml:space="preserve"> they</w:t>
      </w:r>
      <w:r>
        <w:t xml:space="preserve"> caused</w:t>
      </w:r>
      <w:r w:rsidR="00D5321F">
        <w:t xml:space="preserve"> </w:t>
      </w:r>
      <w:r w:rsidR="00D5321F" w:rsidRPr="00D5321F">
        <w:t>(Fujita, 1971)</w:t>
      </w:r>
      <w:r>
        <w:t>. The higher the Fujita number</w:t>
      </w:r>
      <w:r w:rsidR="00C4183E">
        <w:t>,</w:t>
      </w:r>
      <w:r>
        <w:t xml:space="preserve"> on the scale from F0 to F5, the more severe the storm. </w:t>
      </w:r>
      <w:r w:rsidR="00C4183E">
        <w:t xml:space="preserve"> </w:t>
      </w:r>
      <w:r>
        <w:t>However</w:t>
      </w:r>
      <w:r w:rsidR="00C4183E">
        <w:t>,</w:t>
      </w:r>
      <w:r>
        <w:t xml:space="preserve"> in 2007, the Fujita scale was replaced by the Enhanced Fujita (EF) scale (</w:t>
      </w:r>
      <w:r w:rsidR="00C67664">
        <w:fldChar w:fldCharType="begin"/>
      </w:r>
      <w:r w:rsidR="00C67664">
        <w:instrText xml:space="preserve"> REF _Ref409775569 \h </w:instrText>
      </w:r>
      <w:r w:rsidR="00C67664">
        <w:fldChar w:fldCharType="separate"/>
      </w:r>
      <w:r w:rsidR="002B46D6">
        <w:t xml:space="preserve">Table </w:t>
      </w:r>
      <w:r w:rsidR="002B46D6">
        <w:rPr>
          <w:noProof/>
        </w:rPr>
        <w:t>2</w:t>
      </w:r>
      <w:r w:rsidR="00C67664">
        <w:fldChar w:fldCharType="end"/>
      </w:r>
      <w:r>
        <w:t>) that is c</w:t>
      </w:r>
      <w:r w:rsidR="00406DAC">
        <w:t>orrelat</w:t>
      </w:r>
      <w:r>
        <w:t xml:space="preserve">ed to some extent </w:t>
      </w:r>
      <w:r w:rsidR="00406DAC">
        <w:t>with</w:t>
      </w:r>
      <w:r>
        <w:t xml:space="preserve"> the Fujita scale</w:t>
      </w:r>
      <w:r w:rsidR="00C20D2E">
        <w:t xml:space="preserve"> (Wind Science and Engineering Center, 2006)</w:t>
      </w:r>
      <w:r w:rsidR="00406DAC">
        <w:t>, but focuses more on quantifying the</w:t>
      </w:r>
      <w:r w:rsidR="000C0267">
        <w:t xml:space="preserve"> damage, rather than estimating maximum wind speeds</w:t>
      </w:r>
      <w:r>
        <w:t xml:space="preserve">. </w:t>
      </w:r>
      <w:r w:rsidR="00EC305D">
        <w:t xml:space="preserve">Tornadoes are not always reported because they can form and traverse </w:t>
      </w:r>
      <w:r w:rsidR="00EC305D">
        <w:lastRenderedPageBreak/>
        <w:t xml:space="preserve">unoccupied open spaces. </w:t>
      </w:r>
      <w:r w:rsidRPr="00364EBF">
        <w:t>Most tornadoes are weak (EF0-EF1)</w:t>
      </w:r>
      <w:r w:rsidR="004F7FAD">
        <w:t>;</w:t>
      </w:r>
      <w:r w:rsidRPr="00364EBF">
        <w:t xml:space="preserve"> only 1% of US tornadoes are in</w:t>
      </w:r>
      <w:r w:rsidR="00C4183E">
        <w:t xml:space="preserve"> the most violent and dangerous</w:t>
      </w:r>
      <w:r w:rsidRPr="00364EBF">
        <w:t xml:space="preserve"> EF4 and EF5 categories.</w:t>
      </w:r>
      <w:r w:rsidR="00BA5C63">
        <w:t xml:space="preserve"> </w:t>
      </w:r>
      <w:r w:rsidR="00EC305D">
        <w:t>R</w:t>
      </w:r>
      <w:r w:rsidR="00BA5C63">
        <w:t>ecently</w:t>
      </w:r>
      <w:r w:rsidR="00EC305D">
        <w:t>, however</w:t>
      </w:r>
      <w:r w:rsidR="00BA5C63">
        <w:t>, it seems that there are more EF4 and EF5 tornadoes occurring</w:t>
      </w:r>
      <w:r w:rsidR="00EC305D">
        <w:t xml:space="preserve"> in the vicinity of populated areas</w:t>
      </w:r>
      <w:r w:rsidR="00BA5C63">
        <w:t>.</w:t>
      </w:r>
    </w:p>
    <w:p w14:paraId="796D1B62" w14:textId="6C50FB4C" w:rsidR="00C23A24" w:rsidRDefault="00C23A24" w:rsidP="001A06F3">
      <w:pPr>
        <w:pStyle w:val="Caption"/>
      </w:pPr>
      <w:bookmarkStart w:id="30" w:name="_Ref409775569"/>
      <w:bookmarkStart w:id="31" w:name="_Ref409775563"/>
      <w:bookmarkStart w:id="32" w:name="_Toc450806424"/>
      <w:r>
        <w:t xml:space="preserve">Table </w:t>
      </w:r>
      <w:r w:rsidR="0070336E">
        <w:fldChar w:fldCharType="begin"/>
      </w:r>
      <w:r w:rsidR="0070336E">
        <w:instrText xml:space="preserve"> SEQ Table \* ARABIC </w:instrText>
      </w:r>
      <w:r w:rsidR="0070336E">
        <w:fldChar w:fldCharType="separate"/>
      </w:r>
      <w:r w:rsidR="002B46D6">
        <w:t>2</w:t>
      </w:r>
      <w:r w:rsidR="0070336E">
        <w:fldChar w:fldCharType="end"/>
      </w:r>
      <w:bookmarkEnd w:id="30"/>
      <w:r>
        <w:t>. The Enhanced Fujita scale for tornadoes.</w:t>
      </w:r>
      <w:bookmarkEnd w:id="31"/>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18"/>
        <w:gridCol w:w="3561"/>
        <w:gridCol w:w="1016"/>
        <w:gridCol w:w="992"/>
      </w:tblGrid>
      <w:tr w:rsidR="00A42290" w14:paraId="3293C209" w14:textId="77777777" w:rsidTr="00C23A24">
        <w:tc>
          <w:tcPr>
            <w:tcW w:w="1163" w:type="dxa"/>
            <w:vMerge w:val="restart"/>
            <w:vAlign w:val="center"/>
          </w:tcPr>
          <w:p w14:paraId="69C07F67" w14:textId="77777777" w:rsidR="00A42290" w:rsidRPr="005C2BF9" w:rsidRDefault="00A42290" w:rsidP="008D42C3">
            <w:pPr>
              <w:pStyle w:val="tableformat"/>
            </w:pPr>
            <w:r w:rsidRPr="005C2BF9">
              <w:t>Category</w:t>
            </w:r>
          </w:p>
        </w:tc>
        <w:tc>
          <w:tcPr>
            <w:tcW w:w="2618" w:type="dxa"/>
            <w:vMerge w:val="restart"/>
            <w:vAlign w:val="center"/>
          </w:tcPr>
          <w:p w14:paraId="18E4758D" w14:textId="77777777" w:rsidR="00A42290" w:rsidRPr="005C2BF9" w:rsidRDefault="00A42290" w:rsidP="008D42C3">
            <w:pPr>
              <w:pStyle w:val="tableformat"/>
            </w:pPr>
            <w:r w:rsidRPr="005C2BF9">
              <w:t>Damage scale</w:t>
            </w:r>
          </w:p>
        </w:tc>
        <w:tc>
          <w:tcPr>
            <w:tcW w:w="3561" w:type="dxa"/>
            <w:vMerge w:val="restart"/>
            <w:vAlign w:val="center"/>
          </w:tcPr>
          <w:p w14:paraId="0F7E619E" w14:textId="77777777" w:rsidR="00A42290" w:rsidRPr="005C2BF9" w:rsidRDefault="00A42290" w:rsidP="008D42C3">
            <w:pPr>
              <w:pStyle w:val="tableformat"/>
            </w:pPr>
            <w:r w:rsidRPr="005C2BF9">
              <w:t>Damage characteristics</w:t>
            </w:r>
          </w:p>
        </w:tc>
        <w:tc>
          <w:tcPr>
            <w:tcW w:w="2008" w:type="dxa"/>
            <w:gridSpan w:val="2"/>
            <w:vAlign w:val="center"/>
          </w:tcPr>
          <w:p w14:paraId="7E739122" w14:textId="77777777" w:rsidR="00A42290" w:rsidRPr="005C2BF9" w:rsidRDefault="00A42290" w:rsidP="008D42C3">
            <w:pPr>
              <w:pStyle w:val="tableformat"/>
            </w:pPr>
            <w:r w:rsidRPr="005C2BF9">
              <w:t>Wind speed Range</w:t>
            </w:r>
          </w:p>
        </w:tc>
      </w:tr>
      <w:tr w:rsidR="00A42290" w14:paraId="5EBB6BED" w14:textId="77777777" w:rsidTr="00C23A24">
        <w:tc>
          <w:tcPr>
            <w:tcW w:w="1163" w:type="dxa"/>
            <w:vMerge/>
            <w:vAlign w:val="center"/>
          </w:tcPr>
          <w:p w14:paraId="69879055" w14:textId="77777777" w:rsidR="00A42290" w:rsidRPr="005C2BF9" w:rsidRDefault="00A42290" w:rsidP="008D42C3">
            <w:pPr>
              <w:pStyle w:val="tableformat"/>
            </w:pPr>
          </w:p>
        </w:tc>
        <w:tc>
          <w:tcPr>
            <w:tcW w:w="2618" w:type="dxa"/>
            <w:vMerge/>
            <w:vAlign w:val="center"/>
          </w:tcPr>
          <w:p w14:paraId="10B90E82" w14:textId="77777777" w:rsidR="00A42290" w:rsidRPr="005C2BF9" w:rsidRDefault="00A42290" w:rsidP="008D42C3">
            <w:pPr>
              <w:pStyle w:val="tableformat"/>
            </w:pPr>
          </w:p>
        </w:tc>
        <w:tc>
          <w:tcPr>
            <w:tcW w:w="3561" w:type="dxa"/>
            <w:vMerge/>
            <w:vAlign w:val="center"/>
          </w:tcPr>
          <w:p w14:paraId="266E4DD8" w14:textId="77777777" w:rsidR="00A42290" w:rsidRPr="005C2BF9" w:rsidRDefault="00A42290" w:rsidP="008D42C3">
            <w:pPr>
              <w:pStyle w:val="tableformat"/>
            </w:pPr>
          </w:p>
        </w:tc>
        <w:tc>
          <w:tcPr>
            <w:tcW w:w="1016" w:type="dxa"/>
            <w:vAlign w:val="center"/>
          </w:tcPr>
          <w:p w14:paraId="70AD2F48" w14:textId="77777777" w:rsidR="00A42290" w:rsidRPr="005C2BF9" w:rsidRDefault="00A42290" w:rsidP="008D42C3">
            <w:pPr>
              <w:pStyle w:val="tableformat"/>
            </w:pPr>
            <w:r w:rsidRPr="005C2BF9">
              <w:t>(km/hr)</w:t>
            </w:r>
          </w:p>
        </w:tc>
        <w:tc>
          <w:tcPr>
            <w:tcW w:w="992" w:type="dxa"/>
            <w:vAlign w:val="center"/>
          </w:tcPr>
          <w:p w14:paraId="3EFBD8DD" w14:textId="77777777" w:rsidR="00A42290" w:rsidRPr="005C2BF9" w:rsidRDefault="00A42290" w:rsidP="008D42C3">
            <w:pPr>
              <w:pStyle w:val="tableformat"/>
            </w:pPr>
            <w:r w:rsidRPr="005C2BF9">
              <w:t>(mph)</w:t>
            </w:r>
          </w:p>
        </w:tc>
      </w:tr>
      <w:tr w:rsidR="00A42290" w14:paraId="0B50F2BA" w14:textId="77777777" w:rsidTr="00C23A24">
        <w:tc>
          <w:tcPr>
            <w:tcW w:w="1163" w:type="dxa"/>
            <w:vAlign w:val="center"/>
          </w:tcPr>
          <w:p w14:paraId="5728548A" w14:textId="77777777" w:rsidR="00A42290" w:rsidRDefault="00A42290" w:rsidP="008D42C3">
            <w:pPr>
              <w:pStyle w:val="tableformat"/>
            </w:pPr>
            <w:r>
              <w:t>F0</w:t>
            </w:r>
          </w:p>
        </w:tc>
        <w:tc>
          <w:tcPr>
            <w:tcW w:w="2618" w:type="dxa"/>
            <w:vAlign w:val="center"/>
          </w:tcPr>
          <w:p w14:paraId="41400C1F" w14:textId="77777777" w:rsidR="00A42290" w:rsidRDefault="00A42290" w:rsidP="008D42C3">
            <w:pPr>
              <w:pStyle w:val="tableformat"/>
            </w:pPr>
            <w:r>
              <w:t>Light</w:t>
            </w:r>
          </w:p>
        </w:tc>
        <w:tc>
          <w:tcPr>
            <w:tcW w:w="3561" w:type="dxa"/>
            <w:vAlign w:val="center"/>
          </w:tcPr>
          <w:p w14:paraId="511DE0DF" w14:textId="77777777" w:rsidR="00A42290" w:rsidRDefault="00A42290" w:rsidP="008D42C3">
            <w:pPr>
              <w:pStyle w:val="tableformat"/>
            </w:pPr>
            <w:r>
              <w:t>Tree branches broken, heavy damage to crops, chimneys damaged.</w:t>
            </w:r>
          </w:p>
        </w:tc>
        <w:tc>
          <w:tcPr>
            <w:tcW w:w="1016" w:type="dxa"/>
            <w:vAlign w:val="center"/>
          </w:tcPr>
          <w:p w14:paraId="02489C2A" w14:textId="77777777" w:rsidR="00A42290" w:rsidRDefault="00A42290" w:rsidP="008D42C3">
            <w:pPr>
              <w:pStyle w:val="tableformat"/>
            </w:pPr>
            <w:r>
              <w:t>105-137</w:t>
            </w:r>
          </w:p>
        </w:tc>
        <w:tc>
          <w:tcPr>
            <w:tcW w:w="992" w:type="dxa"/>
            <w:vAlign w:val="center"/>
          </w:tcPr>
          <w:p w14:paraId="369B9FDF" w14:textId="77777777" w:rsidR="00A42290" w:rsidRDefault="00A42290" w:rsidP="008D42C3">
            <w:pPr>
              <w:pStyle w:val="tableformat"/>
            </w:pPr>
            <w:r>
              <w:t>65-85</w:t>
            </w:r>
          </w:p>
        </w:tc>
      </w:tr>
      <w:tr w:rsidR="00A42290" w14:paraId="27267D55" w14:textId="77777777" w:rsidTr="00C23A24">
        <w:tc>
          <w:tcPr>
            <w:tcW w:w="1163" w:type="dxa"/>
            <w:vAlign w:val="center"/>
          </w:tcPr>
          <w:p w14:paraId="3B7C8357" w14:textId="77777777" w:rsidR="00A42290" w:rsidRDefault="00A42290" w:rsidP="008D42C3">
            <w:pPr>
              <w:pStyle w:val="tableformat"/>
            </w:pPr>
            <w:r>
              <w:t>F1</w:t>
            </w:r>
          </w:p>
        </w:tc>
        <w:tc>
          <w:tcPr>
            <w:tcW w:w="2618" w:type="dxa"/>
            <w:vAlign w:val="center"/>
          </w:tcPr>
          <w:p w14:paraId="32C77C2B" w14:textId="77777777" w:rsidR="00A42290" w:rsidRDefault="00A42290" w:rsidP="008D42C3">
            <w:pPr>
              <w:pStyle w:val="tableformat"/>
            </w:pPr>
            <w:r>
              <w:t>Moderate</w:t>
            </w:r>
          </w:p>
        </w:tc>
        <w:tc>
          <w:tcPr>
            <w:tcW w:w="3561" w:type="dxa"/>
            <w:vAlign w:val="center"/>
          </w:tcPr>
          <w:p w14:paraId="29F3561D" w14:textId="77777777" w:rsidR="00A42290" w:rsidRDefault="00A42290" w:rsidP="008D42C3">
            <w:pPr>
              <w:pStyle w:val="tableformat"/>
            </w:pPr>
            <w:r>
              <w:t>Trees uprooted, mobiles overturned, moving cars pushed off roads</w:t>
            </w:r>
          </w:p>
        </w:tc>
        <w:tc>
          <w:tcPr>
            <w:tcW w:w="1016" w:type="dxa"/>
            <w:vAlign w:val="center"/>
          </w:tcPr>
          <w:p w14:paraId="773B5DDD" w14:textId="77777777" w:rsidR="00A42290" w:rsidRDefault="00A42290" w:rsidP="008D42C3">
            <w:pPr>
              <w:pStyle w:val="tableformat"/>
            </w:pPr>
            <w:r>
              <w:t>138-178</w:t>
            </w:r>
          </w:p>
        </w:tc>
        <w:tc>
          <w:tcPr>
            <w:tcW w:w="992" w:type="dxa"/>
            <w:vAlign w:val="center"/>
          </w:tcPr>
          <w:p w14:paraId="3B8CE47E" w14:textId="77777777" w:rsidR="00A42290" w:rsidRDefault="00A42290" w:rsidP="008D42C3">
            <w:pPr>
              <w:pStyle w:val="tableformat"/>
            </w:pPr>
            <w:r>
              <w:t>86-110</w:t>
            </w:r>
          </w:p>
        </w:tc>
      </w:tr>
      <w:tr w:rsidR="00A42290" w14:paraId="3C1078E4" w14:textId="77777777" w:rsidTr="00C23A24">
        <w:tc>
          <w:tcPr>
            <w:tcW w:w="1163" w:type="dxa"/>
            <w:vAlign w:val="center"/>
          </w:tcPr>
          <w:p w14:paraId="0AA2EB44" w14:textId="77777777" w:rsidR="00A42290" w:rsidRDefault="00A42290" w:rsidP="008D42C3">
            <w:pPr>
              <w:pStyle w:val="tableformat"/>
            </w:pPr>
            <w:r>
              <w:t>F2</w:t>
            </w:r>
          </w:p>
        </w:tc>
        <w:tc>
          <w:tcPr>
            <w:tcW w:w="2618" w:type="dxa"/>
            <w:vAlign w:val="center"/>
          </w:tcPr>
          <w:p w14:paraId="27284AD3" w14:textId="77777777" w:rsidR="00A42290" w:rsidRDefault="00A42290" w:rsidP="008D42C3">
            <w:pPr>
              <w:pStyle w:val="tableformat"/>
            </w:pPr>
            <w:r>
              <w:t>Considerable</w:t>
            </w:r>
          </w:p>
        </w:tc>
        <w:tc>
          <w:tcPr>
            <w:tcW w:w="3561" w:type="dxa"/>
            <w:vAlign w:val="center"/>
          </w:tcPr>
          <w:p w14:paraId="4FCB4031" w14:textId="77777777" w:rsidR="00A42290" w:rsidRDefault="00A42290" w:rsidP="008D42C3">
            <w:pPr>
              <w:pStyle w:val="tableformat"/>
            </w:pPr>
            <w:r>
              <w:t>Large trees uprooted, mobiles destroyed, roofs torn off houses, railroad boxcars pushed off tracks</w:t>
            </w:r>
          </w:p>
        </w:tc>
        <w:tc>
          <w:tcPr>
            <w:tcW w:w="1016" w:type="dxa"/>
            <w:vAlign w:val="center"/>
          </w:tcPr>
          <w:p w14:paraId="436A72D7" w14:textId="77777777" w:rsidR="00A42290" w:rsidRDefault="00A42290" w:rsidP="008D42C3">
            <w:pPr>
              <w:pStyle w:val="tableformat"/>
            </w:pPr>
            <w:r>
              <w:t>179-218</w:t>
            </w:r>
          </w:p>
        </w:tc>
        <w:tc>
          <w:tcPr>
            <w:tcW w:w="992" w:type="dxa"/>
            <w:vAlign w:val="center"/>
          </w:tcPr>
          <w:p w14:paraId="65C4702E" w14:textId="77777777" w:rsidR="00A42290" w:rsidRDefault="00A42290" w:rsidP="008D42C3">
            <w:pPr>
              <w:pStyle w:val="tableformat"/>
            </w:pPr>
            <w:r>
              <w:t>111-135</w:t>
            </w:r>
          </w:p>
        </w:tc>
      </w:tr>
      <w:tr w:rsidR="00A42290" w14:paraId="07B0F955" w14:textId="77777777" w:rsidTr="00C23A24">
        <w:tc>
          <w:tcPr>
            <w:tcW w:w="1163" w:type="dxa"/>
            <w:vAlign w:val="center"/>
          </w:tcPr>
          <w:p w14:paraId="5EFA970C" w14:textId="77777777" w:rsidR="00A42290" w:rsidRDefault="00A42290" w:rsidP="008D42C3">
            <w:pPr>
              <w:pStyle w:val="tableformat"/>
            </w:pPr>
            <w:r>
              <w:t>F3</w:t>
            </w:r>
          </w:p>
        </w:tc>
        <w:tc>
          <w:tcPr>
            <w:tcW w:w="2618" w:type="dxa"/>
            <w:vAlign w:val="center"/>
          </w:tcPr>
          <w:p w14:paraId="4E81877E" w14:textId="77777777" w:rsidR="00A42290" w:rsidRDefault="00A42290" w:rsidP="008D42C3">
            <w:pPr>
              <w:pStyle w:val="tableformat"/>
            </w:pPr>
            <w:r>
              <w:t>Severe</w:t>
            </w:r>
          </w:p>
        </w:tc>
        <w:tc>
          <w:tcPr>
            <w:tcW w:w="3561" w:type="dxa"/>
            <w:vAlign w:val="center"/>
          </w:tcPr>
          <w:p w14:paraId="5A37C856" w14:textId="77777777" w:rsidR="00A42290" w:rsidRDefault="00A42290" w:rsidP="008D42C3">
            <w:pPr>
              <w:pStyle w:val="tableformat"/>
            </w:pPr>
            <w:r>
              <w:t>Most trees in a forest uprooted, walls torn off well-constructed frame houses, trains overturned, cars lifted off ground and moved</w:t>
            </w:r>
          </w:p>
        </w:tc>
        <w:tc>
          <w:tcPr>
            <w:tcW w:w="1016" w:type="dxa"/>
            <w:vAlign w:val="center"/>
          </w:tcPr>
          <w:p w14:paraId="290D63BC" w14:textId="77777777" w:rsidR="00A42290" w:rsidRDefault="00A42290" w:rsidP="008D42C3">
            <w:pPr>
              <w:pStyle w:val="tableformat"/>
            </w:pPr>
            <w:r>
              <w:t>219-266</w:t>
            </w:r>
          </w:p>
        </w:tc>
        <w:tc>
          <w:tcPr>
            <w:tcW w:w="992" w:type="dxa"/>
            <w:vAlign w:val="center"/>
          </w:tcPr>
          <w:p w14:paraId="01B7EAA2" w14:textId="77777777" w:rsidR="00A42290" w:rsidRDefault="00A42290" w:rsidP="008D42C3">
            <w:pPr>
              <w:pStyle w:val="tableformat"/>
            </w:pPr>
            <w:r>
              <w:t>136-165</w:t>
            </w:r>
          </w:p>
        </w:tc>
      </w:tr>
      <w:tr w:rsidR="00A42290" w14:paraId="30DA66B6" w14:textId="77777777" w:rsidTr="00C23A24">
        <w:tc>
          <w:tcPr>
            <w:tcW w:w="1163" w:type="dxa"/>
            <w:vAlign w:val="center"/>
          </w:tcPr>
          <w:p w14:paraId="2B59F95D" w14:textId="77777777" w:rsidR="00A42290" w:rsidRDefault="00A42290" w:rsidP="008D42C3">
            <w:pPr>
              <w:pStyle w:val="tableformat"/>
            </w:pPr>
            <w:r>
              <w:t>F4</w:t>
            </w:r>
          </w:p>
        </w:tc>
        <w:tc>
          <w:tcPr>
            <w:tcW w:w="2618" w:type="dxa"/>
            <w:vAlign w:val="center"/>
          </w:tcPr>
          <w:p w14:paraId="35C03A32" w14:textId="77777777" w:rsidR="00A42290" w:rsidRDefault="00A42290" w:rsidP="008D42C3">
            <w:pPr>
              <w:pStyle w:val="tableformat"/>
            </w:pPr>
            <w:r>
              <w:t>Devastating</w:t>
            </w:r>
          </w:p>
        </w:tc>
        <w:tc>
          <w:tcPr>
            <w:tcW w:w="3561" w:type="dxa"/>
            <w:vAlign w:val="center"/>
          </w:tcPr>
          <w:p w14:paraId="2A855D74" w14:textId="77777777" w:rsidR="00A42290" w:rsidRDefault="00A42290" w:rsidP="008D42C3">
            <w:pPr>
              <w:pStyle w:val="tableformat"/>
            </w:pPr>
            <w:r>
              <w:t>Trees debarked by flying debris, well-constructed frame houses leveled, cars thrown some distance</w:t>
            </w:r>
          </w:p>
        </w:tc>
        <w:tc>
          <w:tcPr>
            <w:tcW w:w="1016" w:type="dxa"/>
            <w:vAlign w:val="center"/>
          </w:tcPr>
          <w:p w14:paraId="595EFFA9" w14:textId="77777777" w:rsidR="00A42290" w:rsidRDefault="00A42290" w:rsidP="008D42C3">
            <w:pPr>
              <w:pStyle w:val="tableformat"/>
            </w:pPr>
            <w:r>
              <w:t>267-322</w:t>
            </w:r>
          </w:p>
        </w:tc>
        <w:tc>
          <w:tcPr>
            <w:tcW w:w="992" w:type="dxa"/>
            <w:vAlign w:val="center"/>
          </w:tcPr>
          <w:p w14:paraId="2C82CC0A" w14:textId="77777777" w:rsidR="00A42290" w:rsidRDefault="00A42290" w:rsidP="008D42C3">
            <w:pPr>
              <w:pStyle w:val="tableformat"/>
            </w:pPr>
            <w:r>
              <w:t>166-200</w:t>
            </w:r>
          </w:p>
        </w:tc>
      </w:tr>
      <w:tr w:rsidR="00A42290" w14:paraId="2D85B260" w14:textId="77777777" w:rsidTr="00C23A24">
        <w:tc>
          <w:tcPr>
            <w:tcW w:w="1163" w:type="dxa"/>
            <w:vAlign w:val="center"/>
          </w:tcPr>
          <w:p w14:paraId="45A32E1B" w14:textId="77777777" w:rsidR="00A42290" w:rsidRDefault="00A42290" w:rsidP="008D42C3">
            <w:pPr>
              <w:pStyle w:val="tableformat"/>
            </w:pPr>
            <w:r>
              <w:t>F5</w:t>
            </w:r>
          </w:p>
        </w:tc>
        <w:tc>
          <w:tcPr>
            <w:tcW w:w="2618" w:type="dxa"/>
            <w:vAlign w:val="center"/>
          </w:tcPr>
          <w:p w14:paraId="202CA16B" w14:textId="77777777" w:rsidR="00A42290" w:rsidRDefault="00A42290" w:rsidP="008D42C3">
            <w:pPr>
              <w:pStyle w:val="tableformat"/>
            </w:pPr>
            <w:r>
              <w:t>Incredible</w:t>
            </w:r>
          </w:p>
        </w:tc>
        <w:tc>
          <w:tcPr>
            <w:tcW w:w="3561" w:type="dxa"/>
            <w:vAlign w:val="center"/>
          </w:tcPr>
          <w:p w14:paraId="6B395704" w14:textId="77777777" w:rsidR="00A42290" w:rsidRDefault="00A42290" w:rsidP="008D42C3">
            <w:pPr>
              <w:pStyle w:val="tableformat"/>
            </w:pPr>
            <w:r>
              <w:t>Strong frame houses lifted off foundations and demolished over some distance, steel-reinforced concrete structures badly damaged, cars flying</w:t>
            </w:r>
          </w:p>
        </w:tc>
        <w:tc>
          <w:tcPr>
            <w:tcW w:w="1016" w:type="dxa"/>
            <w:vAlign w:val="center"/>
          </w:tcPr>
          <w:p w14:paraId="11CC29CB" w14:textId="77777777" w:rsidR="00A42290" w:rsidRDefault="00A42290" w:rsidP="008D42C3">
            <w:pPr>
              <w:pStyle w:val="tableformat"/>
            </w:pPr>
            <w:r>
              <w:t>&gt;322</w:t>
            </w:r>
          </w:p>
        </w:tc>
        <w:tc>
          <w:tcPr>
            <w:tcW w:w="992" w:type="dxa"/>
            <w:vAlign w:val="center"/>
          </w:tcPr>
          <w:p w14:paraId="606C159B" w14:textId="77777777" w:rsidR="00A42290" w:rsidRDefault="00A42290" w:rsidP="008D42C3">
            <w:pPr>
              <w:pStyle w:val="tableformat"/>
            </w:pPr>
            <w:r>
              <w:t>&gt;200</w:t>
            </w:r>
          </w:p>
        </w:tc>
      </w:tr>
    </w:tbl>
    <w:p w14:paraId="7D18E942" w14:textId="77777777" w:rsidR="00E926DD" w:rsidRDefault="00A42290" w:rsidP="00E926DD">
      <w:r>
        <w:t xml:space="preserve"> </w:t>
      </w:r>
    </w:p>
    <w:p w14:paraId="3FB987C1" w14:textId="4D98BAAC" w:rsidR="004D702C" w:rsidRDefault="004D702C" w:rsidP="004D702C">
      <w:r>
        <w:t xml:space="preserve">Actual tornado cycles are being observed and reported by on-site storm-chasers. </w:t>
      </w:r>
      <w:r w:rsidR="00EC305D">
        <w:t>In addition,</w:t>
      </w:r>
      <w:r>
        <w:t xml:space="preserve"> data from radars and satellites</w:t>
      </w:r>
      <w:r w:rsidR="00EC305D">
        <w:t xml:space="preserve"> makes</w:t>
      </w:r>
      <w:r>
        <w:t xml:space="preserve"> it possible to visualize the inner structure of these tornadic thunderstorms. As mentioned previously, the laser-Doppler radar pattern resulting from heavy rain inside a supercell </w:t>
      </w:r>
      <w:r w:rsidR="003F5BCB">
        <w:t>generate</w:t>
      </w:r>
      <w:r>
        <w:t xml:space="preserve">s a hook pattern, </w:t>
      </w:r>
      <w:r>
        <w:lastRenderedPageBreak/>
        <w:t xml:space="preserve">the so-called the </w:t>
      </w:r>
      <w:r w:rsidRPr="00B451A8">
        <w:rPr>
          <w:i/>
        </w:rPr>
        <w:t>hook echo</w:t>
      </w:r>
      <w:r>
        <w:t xml:space="preserve">, around the region most likely to produce a tornado. </w:t>
      </w:r>
      <w:r w:rsidR="003F5BCB">
        <w:t>When</w:t>
      </w:r>
      <w:r>
        <w:t xml:space="preserve"> radar beams reflect from this region, producing a hook echo</w:t>
      </w:r>
      <w:r w:rsidR="003F5BCB">
        <w:t xml:space="preserve"> pattern, it</w:t>
      </w:r>
      <w:r>
        <w:t xml:space="preserve"> usually </w:t>
      </w:r>
      <w:r w:rsidR="003F5BCB">
        <w:t>precipitates</w:t>
      </w:r>
      <w:r>
        <w:t xml:space="preserve"> a tornado warning. With Doppler radar, the rapid change of the direction of the wind around a rapidly-rotating vortex can be detected.</w:t>
      </w:r>
    </w:p>
    <w:p w14:paraId="4B99DDD7" w14:textId="77777777" w:rsidR="004D702C" w:rsidRDefault="004D702C" w:rsidP="004D702C"/>
    <w:p w14:paraId="68E05C11" w14:textId="77777777" w:rsidR="009516C7" w:rsidRPr="00110CCD" w:rsidRDefault="009516C7" w:rsidP="009516C7">
      <w:pPr>
        <w:pStyle w:val="Heading2"/>
      </w:pPr>
      <w:bookmarkStart w:id="33" w:name="_Ref439140845"/>
      <w:bookmarkStart w:id="34" w:name="_Toc450806332"/>
      <w:r>
        <w:t>Tornadogenesis</w:t>
      </w:r>
      <w:bookmarkEnd w:id="33"/>
      <w:bookmarkEnd w:id="34"/>
    </w:p>
    <w:p w14:paraId="0238E5A6" w14:textId="011B2E63" w:rsidR="009516C7" w:rsidRDefault="001036D8" w:rsidP="00EA1FE5">
      <w:pPr>
        <w:ind w:firstLine="576"/>
      </w:pPr>
      <w:r>
        <w:t>A better understanding of the process of tornadogenesis is needed in order to</w:t>
      </w:r>
      <w:r w:rsidRPr="00AA21CC">
        <w:t xml:space="preserve"> </w:t>
      </w:r>
      <w:r>
        <w:t>predict or forecast tornado formation</w:t>
      </w:r>
      <w:r w:rsidR="006C28DA">
        <w:t xml:space="preserve"> and strength</w:t>
      </w:r>
      <w:r>
        <w:t>. Due to the small diameters of most tornado</w:t>
      </w:r>
      <w:r w:rsidR="0092341C">
        <w:t xml:space="preserve"> </w:t>
      </w:r>
      <w:r w:rsidR="003F5BCB">
        <w:t>core</w:t>
      </w:r>
      <w:r>
        <w:t xml:space="preserve">s, radar can only detect the parent circulation (mesocyclone) but not the tornado itself. Based on numerical simulations (Davies-Jones, 2008), the time interval between the formation of a radar-detectable hook </w:t>
      </w:r>
      <w:r w:rsidR="009516C7">
        <w:t>echo</w:t>
      </w:r>
      <w:r w:rsidR="00AA21CC">
        <w:t xml:space="preserve"> </w:t>
      </w:r>
      <w:r w:rsidR="009516C7">
        <w:t>and the</w:t>
      </w:r>
      <w:r w:rsidR="00AA21CC">
        <w:t xml:space="preserve"> subsequent</w:t>
      </w:r>
      <w:r w:rsidR="009516C7">
        <w:t xml:space="preserve"> formation of a tornado is short</w:t>
      </w:r>
      <w:r w:rsidR="003F5BA8">
        <w:t xml:space="preserve"> (5 t0 15 min)</w:t>
      </w:r>
      <w:r w:rsidR="00AA21CC">
        <w:t>;</w:t>
      </w:r>
      <w:r w:rsidR="009516C7">
        <w:t xml:space="preserve"> hence the lead time </w:t>
      </w:r>
      <w:r w:rsidR="00AA21CC">
        <w:t>for</w:t>
      </w:r>
      <w:r w:rsidR="009516C7">
        <w:t xml:space="preserve"> </w:t>
      </w:r>
      <w:r w:rsidR="006C28DA">
        <w:t>initiat</w:t>
      </w:r>
      <w:r w:rsidR="00AA21CC">
        <w:t>ing</w:t>
      </w:r>
      <w:r w:rsidR="009516C7">
        <w:t xml:space="preserve"> tornado warning</w:t>
      </w:r>
      <w:r w:rsidR="00AA21CC">
        <w:t>s</w:t>
      </w:r>
      <w:r w:rsidR="009516C7">
        <w:t xml:space="preserve"> is </w:t>
      </w:r>
      <w:r w:rsidR="001D5BA0">
        <w:t>in the range of 5 to 15min with a probability of detection of 63-75%  (Bieringer and Ray, 1995)</w:t>
      </w:r>
      <w:r w:rsidR="009516C7">
        <w:t xml:space="preserve">. </w:t>
      </w:r>
      <w:r w:rsidR="00AA21CC">
        <w:t>A</w:t>
      </w:r>
      <w:r w:rsidR="009516C7">
        <w:t xml:space="preserve"> key </w:t>
      </w:r>
      <w:r w:rsidR="00AA21CC">
        <w:t>to</w:t>
      </w:r>
      <w:r w:rsidR="009516C7">
        <w:t xml:space="preserve"> perfect</w:t>
      </w:r>
      <w:r w:rsidR="00AA21CC">
        <w:t>ing our</w:t>
      </w:r>
      <w:r w:rsidR="009516C7">
        <w:t xml:space="preserve"> knowledge of tornado</w:t>
      </w:r>
      <w:r w:rsidR="003F5BCB">
        <w:t xml:space="preserve"> formation</w:t>
      </w:r>
      <w:r w:rsidR="009516C7">
        <w:t xml:space="preserve"> is to determine the </w:t>
      </w:r>
      <w:r w:rsidR="00AA21CC">
        <w:t>mechanisms underlying</w:t>
      </w:r>
      <w:r w:rsidR="009516C7">
        <w:t xml:space="preserve"> tornadogenesis. However</w:t>
      </w:r>
      <w:r>
        <w:t>,</w:t>
      </w:r>
      <w:r w:rsidR="009516C7">
        <w:t xml:space="preserve"> our understanding of tornadogenesis is still incomplete. How is a tornado produced? Why </w:t>
      </w:r>
      <w:r w:rsidR="00AA21CC">
        <w:t xml:space="preserve">do </w:t>
      </w:r>
      <w:r w:rsidR="009516C7">
        <w:t xml:space="preserve">some supercell thunderstorms produce tornadoes </w:t>
      </w:r>
      <w:r w:rsidR="00AA21CC">
        <w:t>while</w:t>
      </w:r>
      <w:r w:rsidR="009516C7">
        <w:t xml:space="preserve"> others do not? How and by what mechanism</w:t>
      </w:r>
      <w:r w:rsidR="00AA21CC">
        <w:t>(s)</w:t>
      </w:r>
      <w:r w:rsidR="009516C7">
        <w:t xml:space="preserve"> is</w:t>
      </w:r>
      <w:r w:rsidR="00EA1FE5">
        <w:t xml:space="preserve"> (are)</w:t>
      </w:r>
      <w:r w:rsidR="009516C7">
        <w:t xml:space="preserve"> a tornado</w:t>
      </w:r>
      <w:r w:rsidR="006C28DA">
        <w:t>(es)</w:t>
      </w:r>
      <w:r w:rsidR="009516C7">
        <w:t xml:space="preserve"> produced? </w:t>
      </w:r>
      <w:r w:rsidR="00AA21CC">
        <w:t>N</w:t>
      </w:r>
      <w:r w:rsidR="009516C7">
        <w:t>umerical simulations have been used</w:t>
      </w:r>
      <w:r w:rsidR="00AA21CC">
        <w:t xml:space="preserve"> to address those questions</w:t>
      </w:r>
      <w:r w:rsidR="009516C7">
        <w:t xml:space="preserve">.  </w:t>
      </w:r>
    </w:p>
    <w:p w14:paraId="5BCED33D" w14:textId="302CE531" w:rsidR="00C23A24" w:rsidRDefault="00AA21CC" w:rsidP="00C23A24">
      <w:pPr>
        <w:ind w:firstLine="576"/>
      </w:pPr>
      <w:r>
        <w:t>Early</w:t>
      </w:r>
      <w:r w:rsidR="009516C7">
        <w:t xml:space="preserve"> analyses (Barnes, 1970; Rotunno, 1981; Davies-Jones, 1984) showed that the vertical</w:t>
      </w:r>
      <w:r w:rsidR="00D63238">
        <w:t xml:space="preserve"> component of</w:t>
      </w:r>
      <w:r w:rsidR="009516C7">
        <w:t xml:space="preserve"> vorticity initially arises within thunderstorm updrafts as </w:t>
      </w:r>
      <w:r w:rsidR="003F5BCB">
        <w:t>the</w:t>
      </w:r>
      <w:r w:rsidR="009516C7">
        <w:t xml:space="preserve"> result of tilting and subsequent stretching of the horizontal vorticity associated </w:t>
      </w:r>
      <w:r w:rsidR="00D63238">
        <w:t>with</w:t>
      </w:r>
      <w:r w:rsidR="009516C7">
        <w:t xml:space="preserve"> mean vertical wind shear (</w:t>
      </w:r>
      <w:r w:rsidR="00415A8E">
        <w:fldChar w:fldCharType="begin"/>
      </w:r>
      <w:r w:rsidR="00415A8E">
        <w:instrText xml:space="preserve"> REF _Ref409773888 \h </w:instrText>
      </w:r>
      <w:r w:rsidR="00415A8E">
        <w:fldChar w:fldCharType="separate"/>
      </w:r>
      <w:r w:rsidR="007D2CC6">
        <w:t xml:space="preserve">Figure </w:t>
      </w:r>
      <w:r w:rsidR="007D2CC6">
        <w:rPr>
          <w:noProof/>
        </w:rPr>
        <w:t>8</w:t>
      </w:r>
      <w:r w:rsidR="00415A8E">
        <w:fldChar w:fldCharType="end"/>
      </w:r>
      <w:r w:rsidR="009516C7">
        <w:t>). This process is responsible for the formation of mid-level mesocyclone</w:t>
      </w:r>
      <w:r w:rsidR="00D63238">
        <w:t>s</w:t>
      </w:r>
      <w:r w:rsidR="009516C7">
        <w:t>. According to</w:t>
      </w:r>
      <w:r w:rsidR="00E9105B">
        <w:t xml:space="preserve"> </w:t>
      </w:r>
      <w:r w:rsidR="009516C7">
        <w:t>Klemp and Rotunno</w:t>
      </w:r>
      <w:r w:rsidR="00273BE6">
        <w:t xml:space="preserve"> </w:t>
      </w:r>
      <w:r w:rsidR="00D63238">
        <w:t>(</w:t>
      </w:r>
      <w:r w:rsidR="009516C7">
        <w:t>1983</w:t>
      </w:r>
      <w:r w:rsidR="00D63238">
        <w:t>) and</w:t>
      </w:r>
      <w:r w:rsidR="009516C7">
        <w:t xml:space="preserve"> Rotunno and Klemp, </w:t>
      </w:r>
      <w:r w:rsidR="00D63238">
        <w:t>(</w:t>
      </w:r>
      <w:r w:rsidR="009516C7">
        <w:t>1985)</w:t>
      </w:r>
      <w:r w:rsidR="00D63238">
        <w:t>,</w:t>
      </w:r>
      <w:r w:rsidR="009516C7">
        <w:t xml:space="preserve"> the formation of low-level mesocyclone</w:t>
      </w:r>
      <w:r w:rsidR="00D63238">
        <w:t>s</w:t>
      </w:r>
      <w:r w:rsidR="009516C7">
        <w:t xml:space="preserve"> in </w:t>
      </w:r>
      <w:r w:rsidR="00273BE6">
        <w:t xml:space="preserve">a </w:t>
      </w:r>
      <w:r w:rsidR="009516C7">
        <w:t>supercell is caused by the tilting of the baroclinic vorticity</w:t>
      </w:r>
      <w:r w:rsidR="00D63238">
        <w:t>,</w:t>
      </w:r>
      <w:r w:rsidR="009516C7">
        <w:t xml:space="preserve"> induced by a horizontal buoyancy gradient along the forward-flank gust front. Because no strong baroclinicity in the forward-flank</w:t>
      </w:r>
      <w:r w:rsidR="001C22F1">
        <w:t xml:space="preserve"> (FFD)</w:t>
      </w:r>
      <w:r w:rsidR="009516C7">
        <w:t xml:space="preserve"> zone was observed in experimental datasets (Shabbot and Markowski, 2006)</w:t>
      </w:r>
      <w:r w:rsidR="00D63238">
        <w:t>,</w:t>
      </w:r>
      <w:r w:rsidR="009516C7">
        <w:t xml:space="preserve"> we can </w:t>
      </w:r>
      <w:r w:rsidR="00D63238">
        <w:t>conclude</w:t>
      </w:r>
      <w:r w:rsidR="009516C7">
        <w:t xml:space="preserve"> that the baroclini</w:t>
      </w:r>
      <w:r w:rsidR="001036D8">
        <w:t>ci</w:t>
      </w:r>
      <w:r w:rsidR="009516C7">
        <w:t xml:space="preserve">ty in the RFD is more important </w:t>
      </w:r>
      <w:r w:rsidR="00D63238">
        <w:t>in</w:t>
      </w:r>
      <w:r w:rsidR="009516C7">
        <w:t xml:space="preserve"> explain</w:t>
      </w:r>
      <w:r w:rsidR="00D63238">
        <w:t>ing the</w:t>
      </w:r>
      <w:r w:rsidR="009516C7">
        <w:t xml:space="preserve"> rupture of vorticity lines. This hypothesis was later confirmed </w:t>
      </w:r>
      <w:r w:rsidR="001C22F1">
        <w:t>via</w:t>
      </w:r>
      <w:r w:rsidR="009516C7">
        <w:t xml:space="preserve"> numerical simulations (Rotunno and Klemp, 1985;</w:t>
      </w:r>
      <w:r w:rsidR="00D63238">
        <w:t xml:space="preserve"> and</w:t>
      </w:r>
      <w:r w:rsidR="009516C7">
        <w:t xml:space="preserve"> Alderman et. al, 1999). Shabbot and Markowski (2006) </w:t>
      </w:r>
      <w:r w:rsidR="009516C7">
        <w:lastRenderedPageBreak/>
        <w:t xml:space="preserve">showed also that if there is baroclinic vorticity generation, the probability of tornadogenesis </w:t>
      </w:r>
      <w:r w:rsidR="00273BE6">
        <w:t>wa</w:t>
      </w:r>
      <w:r w:rsidR="001036D8">
        <w:t>s high</w:t>
      </w:r>
      <w:r w:rsidR="00D63238">
        <w:t>,</w:t>
      </w:r>
      <w:r w:rsidR="009516C7">
        <w:t xml:space="preserve"> but if this baroclinicity </w:t>
      </w:r>
      <w:r w:rsidR="00273BE6">
        <w:t>wa</w:t>
      </w:r>
      <w:r w:rsidR="009516C7">
        <w:t>s too strong tornadogenesis w</w:t>
      </w:r>
      <w:r w:rsidR="00273BE6">
        <w:t>as</w:t>
      </w:r>
      <w:r w:rsidR="009516C7">
        <w:t xml:space="preserve"> inhibited. </w:t>
      </w:r>
    </w:p>
    <w:p w14:paraId="288AC55F" w14:textId="5806940B" w:rsidR="009516C7" w:rsidRPr="00CD023B" w:rsidRDefault="009516C7" w:rsidP="003F5BA8">
      <w:pPr>
        <w:pStyle w:val="Caption"/>
      </w:pPr>
      <w:bookmarkStart w:id="35" w:name="_Toc450806387"/>
      <w:r w:rsidRPr="009516C7">
        <w:drawing>
          <wp:inline distT="0" distB="0" distL="0" distR="0" wp14:anchorId="58DCB232" wp14:editId="126E0F5B">
            <wp:extent cx="5641848" cy="3236976"/>
            <wp:effectExtent l="0" t="0" r="0" b="1905"/>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l="11058" t="20438" r="65224" b="36001"/>
                    <a:stretch>
                      <a:fillRect/>
                    </a:stretch>
                  </pic:blipFill>
                  <pic:spPr bwMode="auto">
                    <a:xfrm>
                      <a:off x="0" y="0"/>
                      <a:ext cx="5641848" cy="3236976"/>
                    </a:xfrm>
                    <a:prstGeom prst="rect">
                      <a:avLst/>
                    </a:prstGeom>
                    <a:noFill/>
                    <a:ln w="9525">
                      <a:noFill/>
                      <a:miter lim="800000"/>
                      <a:headEnd/>
                      <a:tailEnd/>
                    </a:ln>
                  </pic:spPr>
                </pic:pic>
              </a:graphicData>
            </a:graphic>
          </wp:inline>
        </w:drawing>
      </w:r>
      <w:r w:rsidR="003F5BA8">
        <w:t xml:space="preserve">Figure </w:t>
      </w:r>
      <w:r w:rsidR="003F5BA8">
        <w:fldChar w:fldCharType="begin"/>
      </w:r>
      <w:r w:rsidR="003F5BA8">
        <w:instrText xml:space="preserve"> SEQ Figure \* ARABIC </w:instrText>
      </w:r>
      <w:r w:rsidR="003F5BA8">
        <w:fldChar w:fldCharType="separate"/>
      </w:r>
      <w:r w:rsidR="004738FF">
        <w:t>8</w:t>
      </w:r>
      <w:r w:rsidR="003F5BA8">
        <w:fldChar w:fldCharType="end"/>
      </w:r>
      <w:r w:rsidR="00C23A24">
        <w:t xml:space="preserve">. </w:t>
      </w:r>
      <w:r w:rsidRPr="00292A50">
        <w:t>Tilting</w:t>
      </w:r>
      <w:r w:rsidRPr="00F21018">
        <w:t xml:space="preserve"> and stretching of the horizontal vorticity (Markowski et al.; 2009</w:t>
      </w:r>
      <w:r w:rsidRPr="00CD023B">
        <w:t>)</w:t>
      </w:r>
      <w:bookmarkEnd w:id="35"/>
    </w:p>
    <w:p w14:paraId="6EC2A1CE" w14:textId="6D1BD659" w:rsidR="001036D8" w:rsidRDefault="009516C7" w:rsidP="001036D8">
      <w:r>
        <w:t>A cold</w:t>
      </w:r>
      <w:r w:rsidR="00D63238">
        <w:t xml:space="preserve"> air</w:t>
      </w:r>
      <w:r>
        <w:t xml:space="preserve"> pool is also an important </w:t>
      </w:r>
      <w:r w:rsidR="00D63238">
        <w:t>element in</w:t>
      </w:r>
      <w:r>
        <w:t xml:space="preserve"> the generation of a tornado. A cold </w:t>
      </w:r>
      <w:r w:rsidR="00D63238">
        <w:t xml:space="preserve">air </w:t>
      </w:r>
      <w:r>
        <w:t>pool is an area in the upper atmosphere where the air temperature is colder because the precipitation</w:t>
      </w:r>
      <w:r w:rsidR="00AC2100">
        <w:t xml:space="preserve"> droplets have</w:t>
      </w:r>
      <w:r>
        <w:t xml:space="preserve"> evaporate</w:t>
      </w:r>
      <w:r w:rsidR="00AC2100">
        <w:t>d</w:t>
      </w:r>
      <w:r>
        <w:t xml:space="preserve"> in the</w:t>
      </w:r>
      <w:r w:rsidR="00D63238">
        <w:t xml:space="preserve"> dry</w:t>
      </w:r>
      <w:r w:rsidR="00AC2100">
        <w:t>er air, producing heavier</w:t>
      </w:r>
      <w:r>
        <w:t xml:space="preserve"> downdraft air</w:t>
      </w:r>
      <w:r w:rsidR="00AC2100">
        <w:t xml:space="preserve"> that</w:t>
      </w:r>
      <w:r>
        <w:t xml:space="preserve"> reaches the ground</w:t>
      </w:r>
      <w:r w:rsidR="001C22F1">
        <w:t xml:space="preserve"> subsequently</w:t>
      </w:r>
      <w:r>
        <w:t>, spread</w:t>
      </w:r>
      <w:r w:rsidR="00AC2100">
        <w:t>ing</w:t>
      </w:r>
      <w:r>
        <w:t xml:space="preserve"> out horizontally (Engerer et al., 2008). Numerical simulations (Shabbot and Markowski, 2006) and meteorolog</w:t>
      </w:r>
      <w:r w:rsidR="00D63238">
        <w:t>ical</w:t>
      </w:r>
      <w:r>
        <w:t xml:space="preserve"> </w:t>
      </w:r>
      <w:r w:rsidR="00AC2100">
        <w:t>measurement</w:t>
      </w:r>
      <w:r>
        <w:t xml:space="preserve">s (Thompson et al., 2003) have shown that strong cold </w:t>
      </w:r>
      <w:r w:rsidR="00D63238">
        <w:t xml:space="preserve">air </w:t>
      </w:r>
      <w:r>
        <w:t xml:space="preserve">pools </w:t>
      </w:r>
      <w:r w:rsidR="00AC2100">
        <w:t xml:space="preserve">are </w:t>
      </w:r>
      <w:r>
        <w:t>detrimenta</w:t>
      </w:r>
      <w:r w:rsidR="001036D8">
        <w:t>l to t</w:t>
      </w:r>
      <w:r w:rsidR="001C22F1">
        <w:t>ornado</w:t>
      </w:r>
      <w:r w:rsidR="001036D8">
        <w:t xml:space="preserve"> formation. </w:t>
      </w:r>
    </w:p>
    <w:p w14:paraId="3BC642F0" w14:textId="3D7AE716" w:rsidR="009516C7" w:rsidRDefault="001036D8" w:rsidP="001036D8">
      <w:r>
        <w:t>Because the mechanisms responsible for creating and sustaining tornadoes are not yet fully understood, more observational data, such as  radar data</w:t>
      </w:r>
      <w:r w:rsidR="001C22F1">
        <w:t>, along with</w:t>
      </w:r>
      <w:r>
        <w:t xml:space="preserve"> data from the VORTEX (Verification of the Origins of Rotation in Tornadoes Experiment, 1994-95) and VORTEX2 (2009-present) programs, is needed.  Additional data can be used to </w:t>
      </w:r>
      <w:r w:rsidR="001C22F1">
        <w:t>validate</w:t>
      </w:r>
      <w:r>
        <w:t xml:space="preserve"> and improve numerical simulations</w:t>
      </w:r>
      <w:r w:rsidR="00AC2100">
        <w:t>, helping to clarify the physical mechanisms</w:t>
      </w:r>
      <w:r>
        <w:t xml:space="preserve">. Important relevant observations (Markowski, 2002) </w:t>
      </w:r>
      <w:r w:rsidR="00AC2100">
        <w:t>confirm</w:t>
      </w:r>
      <w:r>
        <w:t xml:space="preserve"> that</w:t>
      </w:r>
      <w:r w:rsidR="00AC2100">
        <w:t>,</w:t>
      </w:r>
      <w:r>
        <w:t xml:space="preserve"> in close proximity to tornadoes</w:t>
      </w:r>
      <w:r w:rsidR="00AC2100">
        <w:t>,</w:t>
      </w:r>
      <w:r>
        <w:t xml:space="preserve"> there are RFD and hook echoes. Hook </w:t>
      </w:r>
      <w:r w:rsidR="0092341C">
        <w:t>echoes</w:t>
      </w:r>
      <w:r>
        <w:t xml:space="preserve"> are useful passive indicators of possible tornado formation. It is also observed that there is no rain at the surface in the vicinity of an actual tornado. It is not known whether this is because the rain at the level of </w:t>
      </w:r>
      <w:r>
        <w:lastRenderedPageBreak/>
        <w:t>the tornado is subjected to the centrifugal effects due to strong rotation, or if it is because there is a clear rain</w:t>
      </w:r>
      <w:r w:rsidR="00AC2100">
        <w:t>-free</w:t>
      </w:r>
      <w:r>
        <w:t xml:space="preserve"> zone. One theory for the formation of hook echo</w:t>
      </w:r>
      <w:r w:rsidR="001C22F1">
        <w:t>es</w:t>
      </w:r>
      <w:r>
        <w:t xml:space="preserve"> is that </w:t>
      </w:r>
      <w:r w:rsidR="001C22F1">
        <w:t>they</w:t>
      </w:r>
      <w:r>
        <w:t xml:space="preserve"> result from horizontal advection of precipitation in the</w:t>
      </w:r>
      <w:r w:rsidR="00AC2100">
        <w:t xml:space="preserve"> associated</w:t>
      </w:r>
      <w:r>
        <w:t xml:space="preserve"> mesocyclone. </w:t>
      </w:r>
    </w:p>
    <w:p w14:paraId="4002C8A1" w14:textId="2F001567" w:rsidR="009516C7" w:rsidRDefault="009516C7" w:rsidP="00E91BD7">
      <w:r w:rsidRPr="009516C7">
        <w:t xml:space="preserve">Decoupling the tornado </w:t>
      </w:r>
      <w:r w:rsidR="00C038C3">
        <w:t>from</w:t>
      </w:r>
      <w:r w:rsidRPr="009516C7">
        <w:t xml:space="preserve"> </w:t>
      </w:r>
      <w:r w:rsidR="001C22F1">
        <w:t>its</w:t>
      </w:r>
      <w:r w:rsidRPr="009516C7">
        <w:t xml:space="preserve"> supercell thunderstorm </w:t>
      </w:r>
      <w:r w:rsidR="001C22F1">
        <w:t xml:space="preserve">host </w:t>
      </w:r>
      <w:r w:rsidR="00C038C3">
        <w:t>does not yield</w:t>
      </w:r>
      <w:r w:rsidRPr="009516C7">
        <w:t xml:space="preserve"> correct results (Fiedler, 1995). This is due to</w:t>
      </w:r>
      <w:r w:rsidR="004C0C4A">
        <w:t xml:space="preserve"> the</w:t>
      </w:r>
      <w:r w:rsidRPr="009516C7">
        <w:t xml:space="preserve"> fact that tornadogenesis </w:t>
      </w:r>
      <w:r w:rsidR="00C038C3">
        <w:t>require</w:t>
      </w:r>
      <w:r w:rsidRPr="009516C7">
        <w:t xml:space="preserve">s </w:t>
      </w:r>
      <w:r w:rsidR="00C038C3">
        <w:t>participation by</w:t>
      </w:r>
      <w:r w:rsidRPr="009516C7">
        <w:t xml:space="preserve"> the parent storm. Therefore </w:t>
      </w:r>
      <w:r w:rsidR="001C22F1">
        <w:t>an appropriate</w:t>
      </w:r>
      <w:r w:rsidR="00C038C3">
        <w:t xml:space="preserve"> computational</w:t>
      </w:r>
      <w:r w:rsidRPr="009516C7">
        <w:t xml:space="preserve"> domain has to be large enough to </w:t>
      </w:r>
      <w:r w:rsidR="00AC2100">
        <w:t xml:space="preserve">enable </w:t>
      </w:r>
      <w:r w:rsidRPr="009516C7">
        <w:t>simulat</w:t>
      </w:r>
      <w:r w:rsidR="00AC2100">
        <w:t>ion of</w:t>
      </w:r>
      <w:r w:rsidRPr="009516C7">
        <w:t xml:space="preserve"> the complete storm.</w:t>
      </w:r>
      <w:r>
        <w:t xml:space="preserve"> There </w:t>
      </w:r>
      <w:r w:rsidR="001C22F1">
        <w:t>are</w:t>
      </w:r>
      <w:r>
        <w:t xml:space="preserve"> also </w:t>
      </w:r>
      <w:r w:rsidR="001C22F1">
        <w:t>inconsistencies</w:t>
      </w:r>
      <w:r>
        <w:t xml:space="preserve"> between observations and numerical simulations </w:t>
      </w:r>
      <w:r w:rsidR="00C038C3">
        <w:t>that</w:t>
      </w:r>
      <w:r w:rsidR="001C22F1">
        <w:t xml:space="preserve"> result from</w:t>
      </w:r>
      <w:r w:rsidR="00C038C3">
        <w:t xml:space="preserve"> oversimplif</w:t>
      </w:r>
      <w:r w:rsidR="001C22F1">
        <w:t>ication of</w:t>
      </w:r>
      <w:r>
        <w:t xml:space="preserve"> microphysical schemes. For example</w:t>
      </w:r>
      <w:r w:rsidR="00C038C3">
        <w:t>,</w:t>
      </w:r>
      <w:r>
        <w:t xml:space="preserve"> rain is either </w:t>
      </w:r>
      <w:r w:rsidR="00C038C3">
        <w:t xml:space="preserve">produced </w:t>
      </w:r>
      <w:r w:rsidR="00273BE6">
        <w:t>prematurely</w:t>
      </w:r>
      <w:r>
        <w:t xml:space="preserve"> and </w:t>
      </w:r>
      <w:r w:rsidR="00C038C3">
        <w:t xml:space="preserve">at </w:t>
      </w:r>
      <w:r>
        <w:t>too low</w:t>
      </w:r>
      <w:r w:rsidR="00C038C3">
        <w:t xml:space="preserve"> an elevation</w:t>
      </w:r>
      <w:r>
        <w:t xml:space="preserve"> (Straka and Ramussen, 1997) or the cold</w:t>
      </w:r>
      <w:r w:rsidR="00C038C3">
        <w:t xml:space="preserve"> air</w:t>
      </w:r>
      <w:r>
        <w:t xml:space="preserve"> pools are too </w:t>
      </w:r>
      <w:r w:rsidR="00571790">
        <w:t xml:space="preserve">large and cold </w:t>
      </w:r>
      <w:r>
        <w:t xml:space="preserve">(Gilmore et al., 2004) or the outburst of precipitation is too intense along the axes of developing tornadoes (Das, 1983). Those studies </w:t>
      </w:r>
      <w:r w:rsidR="009A6F73">
        <w:t>demonstrated</w:t>
      </w:r>
      <w:r>
        <w:t xml:space="preserve"> that the microphysics is very important </w:t>
      </w:r>
      <w:r w:rsidR="009A6F73">
        <w:t>for high fidelity</w:t>
      </w:r>
      <w:r>
        <w:t xml:space="preserve"> tornado simulations and simplifying the microphysics can be detrimental to the numerical s</w:t>
      </w:r>
      <w:r w:rsidR="001C22F1">
        <w:t>imula</w:t>
      </w:r>
      <w:r>
        <w:t>tions.</w:t>
      </w:r>
    </w:p>
    <w:p w14:paraId="45D7A15A" w14:textId="1F1C8678" w:rsidR="009516C7" w:rsidRDefault="009516C7" w:rsidP="00E91BD7">
      <w:r>
        <w:t>Davies-Jones</w:t>
      </w:r>
      <w:r w:rsidR="009A6F73">
        <w:t xml:space="preserve"> (2008)</w:t>
      </w:r>
      <w:r>
        <w:t xml:space="preserve"> showed that a rain curtain in a purely barotropic environment can enhance </w:t>
      </w:r>
      <w:r w:rsidR="00CF7F00">
        <w:t xml:space="preserve">the updraft and downdraft interaction. This interaction can instigate the formation of a </w:t>
      </w:r>
      <w:r>
        <w:t>tornado. Th</w:t>
      </w:r>
      <w:r w:rsidR="009A6F73">
        <w:t>at</w:t>
      </w:r>
      <w:r>
        <w:t xml:space="preserve"> study </w:t>
      </w:r>
      <w:r w:rsidR="009A6F73">
        <w:t>employed</w:t>
      </w:r>
      <w:r>
        <w:t xml:space="preserve"> a two-dimensional simulation using</w:t>
      </w:r>
      <w:r w:rsidR="009A6F73">
        <w:t xml:space="preserve"> what is now called the</w:t>
      </w:r>
      <w:r>
        <w:t xml:space="preserve"> </w:t>
      </w:r>
      <w:r w:rsidRPr="0092341C">
        <w:rPr>
          <w:i/>
        </w:rPr>
        <w:t>Davies-Jones model</w:t>
      </w:r>
      <w:r>
        <w:t>.  Kis et al. (2008) performed and extended the same analysis in a three-dimensional simulation. They also showed that descending rain curtains enhance tornado</w:t>
      </w:r>
      <w:r w:rsidR="00CF7F00">
        <w:t>genesis</w:t>
      </w:r>
      <w:r>
        <w:t xml:space="preserve"> and </w:t>
      </w:r>
      <w:r w:rsidR="00C47B43">
        <w:t xml:space="preserve">a </w:t>
      </w:r>
      <w:r w:rsidR="009A6F73">
        <w:t>specific</w:t>
      </w:r>
      <w:r w:rsidR="00C47B43">
        <w:t xml:space="preserve"> range of</w:t>
      </w:r>
      <w:r>
        <w:t xml:space="preserve"> rain mixing ratios </w:t>
      </w:r>
      <w:r w:rsidR="0092341C">
        <w:t>was</w:t>
      </w:r>
      <w:r>
        <w:t xml:space="preserve"> </w:t>
      </w:r>
      <w:r w:rsidR="008A6278">
        <w:t xml:space="preserve">found to be </w:t>
      </w:r>
      <w:r>
        <w:t xml:space="preserve">essential </w:t>
      </w:r>
      <w:r w:rsidR="009A6F73">
        <w:t>for the</w:t>
      </w:r>
      <w:r>
        <w:t xml:space="preserve"> downward angular momentum transport </w:t>
      </w:r>
      <w:r w:rsidR="009A6F73">
        <w:t xml:space="preserve">needed </w:t>
      </w:r>
      <w:r>
        <w:t xml:space="preserve">for tornedogenesis. </w:t>
      </w:r>
      <w:r w:rsidR="009A6F73">
        <w:t>Those simulations</w:t>
      </w:r>
      <w:r>
        <w:t xml:space="preserve"> confirmed that thermodynamic characteristics of the angular momentum-transporting downdraft</w:t>
      </w:r>
      <w:r w:rsidR="009A6F73">
        <w:t>s</w:t>
      </w:r>
      <w:r>
        <w:t>, which are sensitive to low-level</w:t>
      </w:r>
      <w:r w:rsidR="00C47B43">
        <w:t xml:space="preserve"> ambient</w:t>
      </w:r>
      <w:r>
        <w:t xml:space="preserve"> relative humidity and precipitation character</w:t>
      </w:r>
      <w:r w:rsidR="009A6F73">
        <w:t>istics</w:t>
      </w:r>
      <w:r>
        <w:t xml:space="preserve"> of the rain curtain, </w:t>
      </w:r>
      <w:r w:rsidR="009A6F73">
        <w:t>control</w:t>
      </w:r>
      <w:r>
        <w:t xml:space="preserve"> the intensity and longevity of tornado</w:t>
      </w:r>
      <w:r w:rsidR="004C0C4A">
        <w:t>es</w:t>
      </w:r>
      <w:r>
        <w:t xml:space="preserve"> (Markowski et al., 2003).</w:t>
      </w:r>
    </w:p>
    <w:p w14:paraId="7C55E3DE" w14:textId="09C62D72" w:rsidR="00A42290" w:rsidRDefault="009A6F73" w:rsidP="00E91BD7">
      <w:r>
        <w:t>Davies-Jones (2008) utilized an</w:t>
      </w:r>
      <w:r w:rsidR="009516C7">
        <w:t xml:space="preserve"> energy balance</w:t>
      </w:r>
      <w:r>
        <w:t xml:space="preserve"> to</w:t>
      </w:r>
      <w:r w:rsidR="009516C7">
        <w:t xml:space="preserve"> show that the vertical </w:t>
      </w:r>
      <w:r w:rsidR="003F5BA8">
        <w:t xml:space="preserve">component of </w:t>
      </w:r>
      <w:r w:rsidR="009516C7">
        <w:t xml:space="preserve">kinetic energy decreases </w:t>
      </w:r>
      <w:r w:rsidR="00A20B1D">
        <w:t xml:space="preserve">and the horizontal </w:t>
      </w:r>
      <w:r w:rsidR="008A6278">
        <w:t xml:space="preserve">component of </w:t>
      </w:r>
      <w:r w:rsidR="00A20B1D">
        <w:t xml:space="preserve">kinetic energy increases </w:t>
      </w:r>
      <w:r w:rsidR="009516C7">
        <w:t xml:space="preserve">just </w:t>
      </w:r>
      <w:r w:rsidR="00144493">
        <w:t>prior to</w:t>
      </w:r>
      <w:r w:rsidR="009516C7">
        <w:t xml:space="preserve"> the formation of </w:t>
      </w:r>
      <w:r w:rsidR="007B439C">
        <w:t>a</w:t>
      </w:r>
      <w:r w:rsidR="009516C7">
        <w:t xml:space="preserve"> tornado. This phenomenon could explain why the overshooting top</w:t>
      </w:r>
      <w:r w:rsidR="00C40D82">
        <w:t xml:space="preserve"> of the supercell cloud</w:t>
      </w:r>
      <w:r w:rsidR="009516C7">
        <w:t xml:space="preserve"> collapses prior</w:t>
      </w:r>
      <w:r w:rsidR="00144493">
        <w:t xml:space="preserve"> to the formation of</w:t>
      </w:r>
      <w:r w:rsidR="009516C7">
        <w:t xml:space="preserve"> a major tornado (Fujita, 1973, 1975). Therefore the energy created by </w:t>
      </w:r>
      <w:r w:rsidR="00144493">
        <w:t>water</w:t>
      </w:r>
      <w:r w:rsidR="008A6278">
        <w:t>-</w:t>
      </w:r>
      <w:r w:rsidR="00144493">
        <w:t>phase</w:t>
      </w:r>
      <w:r w:rsidR="008A6278">
        <w:t>-</w:t>
      </w:r>
      <w:r w:rsidR="009516C7">
        <w:t>changes and the energy</w:t>
      </w:r>
      <w:r w:rsidR="008A6278">
        <w:t xml:space="preserve"> that is</w:t>
      </w:r>
      <w:r w:rsidR="009516C7">
        <w:t xml:space="preserve"> </w:t>
      </w:r>
      <w:r w:rsidR="009516C7">
        <w:lastRenderedPageBreak/>
        <w:t>dissipated</w:t>
      </w:r>
      <w:r w:rsidR="008A6278">
        <w:t xml:space="preserve"> both</w:t>
      </w:r>
      <w:r w:rsidR="009516C7">
        <w:t xml:space="preserve"> into the cloud itself and </w:t>
      </w:r>
      <w:r w:rsidR="00144493">
        <w:t xml:space="preserve">into </w:t>
      </w:r>
      <w:r w:rsidR="009516C7">
        <w:t xml:space="preserve">the environment are important </w:t>
      </w:r>
      <w:r w:rsidR="00144493">
        <w:t xml:space="preserve">research </w:t>
      </w:r>
      <w:r w:rsidR="008A6278">
        <w:t>consideration</w:t>
      </w:r>
      <w:r w:rsidR="00144493">
        <w:t>s that</w:t>
      </w:r>
      <w:r w:rsidR="009516C7">
        <w:t xml:space="preserve"> could</w:t>
      </w:r>
      <w:r w:rsidR="008A6278">
        <w:t xml:space="preserve"> help</w:t>
      </w:r>
      <w:r w:rsidR="009516C7">
        <w:t xml:space="preserve"> explain the increase </w:t>
      </w:r>
      <w:r w:rsidR="00144493">
        <w:t>in</w:t>
      </w:r>
      <w:r w:rsidR="009516C7">
        <w:t xml:space="preserve"> rotation of the</w:t>
      </w:r>
      <w:r w:rsidR="008A6278">
        <w:t>se</w:t>
      </w:r>
      <w:r w:rsidR="009516C7">
        <w:t xml:space="preserve"> vertical vortices.</w:t>
      </w:r>
    </w:p>
    <w:p w14:paraId="0613A441" w14:textId="130C41B2" w:rsidR="009516C7" w:rsidRDefault="00144493" w:rsidP="00E91BD7">
      <w:r>
        <w:t>In an effort to address</w:t>
      </w:r>
      <w:r w:rsidR="009516C7">
        <w:t xml:space="preserve"> the con</w:t>
      </w:r>
      <w:r>
        <w:t>flicting explanations for describing and predicting</w:t>
      </w:r>
      <w:r w:rsidR="009516C7">
        <w:t xml:space="preserve"> tornadogenesis, </w:t>
      </w:r>
      <w:r>
        <w:t>this dissertation</w:t>
      </w:r>
      <w:r w:rsidR="009516C7">
        <w:t xml:space="preserve"> will study</w:t>
      </w:r>
      <w:r>
        <w:t xml:space="preserve"> an actual supercell storm that passed over</w:t>
      </w:r>
      <w:r w:rsidR="009516C7">
        <w:t xml:space="preserve"> Raleigh</w:t>
      </w:r>
      <w:r>
        <w:t>, NC</w:t>
      </w:r>
      <w:r w:rsidR="009516C7">
        <w:t xml:space="preserve"> on April 16</w:t>
      </w:r>
      <w:r w:rsidR="009516C7" w:rsidRPr="009516C7">
        <w:rPr>
          <w:vertAlign w:val="superscript"/>
        </w:rPr>
        <w:t>th</w:t>
      </w:r>
      <w:r w:rsidR="009516C7">
        <w:t>, 2011</w:t>
      </w:r>
      <w:r>
        <w:t>, and spawned several tornadoes.  That storm traversed a geographical region that has numerous weather radar</w:t>
      </w:r>
      <w:r w:rsidR="00614105">
        <w:t>s and government weather stations enabling detailed comparisons between</w:t>
      </w:r>
      <w:r w:rsidR="009516C7">
        <w:t xml:space="preserve"> recorded meteorological data and the </w:t>
      </w:r>
      <w:r w:rsidR="00B57095">
        <w:t>numerical simulation</w:t>
      </w:r>
      <w:r w:rsidR="00C47B43">
        <w:t>s</w:t>
      </w:r>
      <w:r w:rsidR="009516C7">
        <w:t>.</w:t>
      </w:r>
    </w:p>
    <w:p w14:paraId="3A90F49B" w14:textId="77777777" w:rsidR="009516C7" w:rsidRDefault="009516C7" w:rsidP="009516C7"/>
    <w:p w14:paraId="6604B17A" w14:textId="77777777" w:rsidR="00A42290" w:rsidRDefault="00C07E9E" w:rsidP="009516C7">
      <w:pPr>
        <w:pStyle w:val="Heading1"/>
      </w:pPr>
      <w:bookmarkStart w:id="36" w:name="_Toc450806333"/>
      <w:r>
        <w:t>Description of the</w:t>
      </w:r>
      <w:r w:rsidR="00614105">
        <w:t xml:space="preserve"> 16 April, 2011 Mid-Atlantic Frontal Storm and the Embedded Raleigh Tornado</w:t>
      </w:r>
      <w:bookmarkEnd w:id="36"/>
    </w:p>
    <w:p w14:paraId="5D1986FC" w14:textId="45614D96" w:rsidR="00A42290" w:rsidRDefault="00A42290" w:rsidP="00C07E9E">
      <w:r w:rsidRPr="004C6B83">
        <w:t>On the afternoon of April 16</w:t>
      </w:r>
      <w:r w:rsidRPr="004C6B83">
        <w:rPr>
          <w:vertAlign w:val="superscript"/>
        </w:rPr>
        <w:t>th</w:t>
      </w:r>
      <w:r w:rsidRPr="004C6B83">
        <w:t xml:space="preserve">, 2011, </w:t>
      </w:r>
      <w:r w:rsidR="007B439C">
        <w:t xml:space="preserve">a </w:t>
      </w:r>
      <w:r>
        <w:t xml:space="preserve">frontal </w:t>
      </w:r>
      <w:r w:rsidRPr="004C6B83">
        <w:t xml:space="preserve">storm </w:t>
      </w:r>
      <w:r>
        <w:t>containing multiple</w:t>
      </w:r>
      <w:r w:rsidR="006373A3">
        <w:t xml:space="preserve"> supercells</w:t>
      </w:r>
      <w:r w:rsidR="00614105">
        <w:t xml:space="preserve"> </w:t>
      </w:r>
      <w:r w:rsidR="006373A3">
        <w:t>develop</w:t>
      </w:r>
      <w:r w:rsidR="007B439C">
        <w:t>ed</w:t>
      </w:r>
      <w:r w:rsidR="006373A3">
        <w:t xml:space="preserve"> and mov</w:t>
      </w:r>
      <w:r w:rsidR="007B439C">
        <w:t>ed</w:t>
      </w:r>
      <w:r w:rsidRPr="004C6B83">
        <w:t xml:space="preserve"> through the Carolinas and Virginia. </w:t>
      </w:r>
      <w:r>
        <w:t xml:space="preserve"> </w:t>
      </w:r>
      <w:r w:rsidR="007B439C">
        <w:t>At 20:03, UTC, a Doppler r</w:t>
      </w:r>
      <w:r w:rsidR="00AD7ABE">
        <w:t>adar image of the extent of the North Carolina portion of the storm</w:t>
      </w:r>
      <w:r w:rsidR="008A6278">
        <w:t xml:space="preserve"> is shown in</w:t>
      </w:r>
      <w:r w:rsidR="00E85EBC">
        <w:t xml:space="preserve"> </w:t>
      </w:r>
      <w:r w:rsidR="00E85EBC">
        <w:fldChar w:fldCharType="begin"/>
      </w:r>
      <w:r w:rsidR="00E85EBC">
        <w:instrText xml:space="preserve"> REF _Ref429470194 \h </w:instrText>
      </w:r>
      <w:r w:rsidR="00E85EBC">
        <w:fldChar w:fldCharType="separate"/>
      </w:r>
      <w:r w:rsidR="002B46D6">
        <w:t xml:space="preserve">Figure </w:t>
      </w:r>
      <w:r w:rsidR="002B46D6">
        <w:rPr>
          <w:noProof/>
        </w:rPr>
        <w:t>9</w:t>
      </w:r>
      <w:r w:rsidR="00E85EBC">
        <w:fldChar w:fldCharType="end"/>
      </w:r>
      <w:r w:rsidR="00AD7ABE">
        <w:t>,</w:t>
      </w:r>
      <w:r w:rsidR="007B439C">
        <w:t xml:space="preserve"> and </w:t>
      </w:r>
      <w:r w:rsidR="007B439C">
        <w:fldChar w:fldCharType="begin"/>
      </w:r>
      <w:r w:rsidR="007B439C">
        <w:instrText xml:space="preserve"> REF _Ref409773972 \h </w:instrText>
      </w:r>
      <w:r w:rsidR="007B439C">
        <w:fldChar w:fldCharType="separate"/>
      </w:r>
      <w:r w:rsidR="007D2CC6">
        <w:t xml:space="preserve">Figure </w:t>
      </w:r>
      <w:r w:rsidR="007D2CC6">
        <w:rPr>
          <w:noProof/>
        </w:rPr>
        <w:t>10</w:t>
      </w:r>
      <w:r w:rsidR="007B439C">
        <w:fldChar w:fldCharType="end"/>
      </w:r>
      <w:r w:rsidR="007B439C">
        <w:t xml:space="preserve"> </w:t>
      </w:r>
      <w:r w:rsidR="00AD7ABE">
        <w:t xml:space="preserve">is an enlarged image of the supercell formation (visible in the center of Figure 9) just prior to passing over Rayleigh, NC.  </w:t>
      </w:r>
      <w:r w:rsidR="00CF5B61">
        <w:t>From the National Weather Service</w:t>
      </w:r>
      <w:r w:rsidR="00AD7ABE">
        <w:t xml:space="preserve"> report</w:t>
      </w:r>
      <w:r w:rsidR="00F95670">
        <w:t xml:space="preserve"> (</w:t>
      </w:r>
      <w:r w:rsidR="00F95670" w:rsidRPr="00F95670">
        <w:t>National Weather Service. April 16, 2011</w:t>
      </w:r>
      <w:r w:rsidR="00F95670">
        <w:t>)</w:t>
      </w:r>
      <w:r w:rsidR="00CF5B61">
        <w:t>, 30</w:t>
      </w:r>
      <w:r w:rsidR="00AD7ABE">
        <w:t xml:space="preserve"> confirmed</w:t>
      </w:r>
      <w:r w:rsidR="00CF5B61">
        <w:t xml:space="preserve"> tornado</w:t>
      </w:r>
      <w:r w:rsidR="00AD7ABE">
        <w:t>e</w:t>
      </w:r>
      <w:r w:rsidR="00CF5B61">
        <w:t>s</w:t>
      </w:r>
      <w:r w:rsidR="00AD7ABE">
        <w:t xml:space="preserve"> were produced as this storm</w:t>
      </w:r>
      <w:r w:rsidR="00CF5B61">
        <w:t xml:space="preserve"> </w:t>
      </w:r>
      <w:r w:rsidR="00AD7ABE">
        <w:t>traversed</w:t>
      </w:r>
      <w:r w:rsidR="00CF5B61">
        <w:t xml:space="preserve"> North Carolina and 11 </w:t>
      </w:r>
      <w:r w:rsidR="00AD7ABE">
        <w:t xml:space="preserve">confirmed tornadoes were produced subsequently </w:t>
      </w:r>
      <w:r w:rsidR="00CF5B61">
        <w:t>over Virginia</w:t>
      </w:r>
      <w:r w:rsidRPr="004C6B83">
        <w:t xml:space="preserve">, causing </w:t>
      </w:r>
      <w:r>
        <w:t xml:space="preserve">significant </w:t>
      </w:r>
      <w:r w:rsidRPr="004C6B83">
        <w:t xml:space="preserve">damage and fatalities. </w:t>
      </w:r>
      <w:r>
        <w:t>One of t</w:t>
      </w:r>
      <w:r w:rsidRPr="004C6B83">
        <w:t>he super ce</w:t>
      </w:r>
      <w:r>
        <w:t>ll</w:t>
      </w:r>
      <w:r w:rsidR="00614105">
        <w:t>s</w:t>
      </w:r>
      <w:r w:rsidRPr="004C6B83">
        <w:t xml:space="preserve"> produced </w:t>
      </w:r>
      <w:r>
        <w:t>a</w:t>
      </w:r>
      <w:r w:rsidRPr="004C6B83">
        <w:t xml:space="preserve"> tornado </w:t>
      </w:r>
      <w:r>
        <w:t xml:space="preserve">that </w:t>
      </w:r>
      <w:r w:rsidRPr="004C6B83">
        <w:t xml:space="preserve">developed in Moore </w:t>
      </w:r>
      <w:r w:rsidR="00C47B43">
        <w:t>C</w:t>
      </w:r>
      <w:r w:rsidRPr="004C6B83">
        <w:t xml:space="preserve">ounty in central </w:t>
      </w:r>
      <w:r>
        <w:t xml:space="preserve">South </w:t>
      </w:r>
      <w:r w:rsidRPr="004C6B83">
        <w:t>Carolina and moved northeast</w:t>
      </w:r>
      <w:r>
        <w:t>, striking</w:t>
      </w:r>
      <w:r w:rsidRPr="004C6B83">
        <w:t xml:space="preserve"> Raleigh</w:t>
      </w:r>
      <w:r>
        <w:t>, NC</w:t>
      </w:r>
      <w:r w:rsidRPr="004C6B83">
        <w:t xml:space="preserve"> and</w:t>
      </w:r>
      <w:r>
        <w:t xml:space="preserve"> continuing</w:t>
      </w:r>
      <w:r w:rsidRPr="004C6B83">
        <w:t xml:space="preserve"> into southeastern Virginia. </w:t>
      </w:r>
      <w:r>
        <w:t>Th</w:t>
      </w:r>
      <w:r w:rsidR="004C0C4A">
        <w:t>at</w:t>
      </w:r>
      <w:r>
        <w:t xml:space="preserve"> </w:t>
      </w:r>
      <w:r>
        <w:rPr>
          <w:i/>
        </w:rPr>
        <w:t xml:space="preserve">Raleigh Tornado </w:t>
      </w:r>
      <w:r>
        <w:t xml:space="preserve">will be the focus of this study.  </w:t>
      </w:r>
      <w:r w:rsidRPr="004C6B83">
        <w:t>Th</w:t>
      </w:r>
      <w:r>
        <w:t>at</w:t>
      </w:r>
      <w:r w:rsidR="00AD7ABE">
        <w:t xml:space="preserve"> particular</w:t>
      </w:r>
      <w:r w:rsidRPr="004C6B83">
        <w:t xml:space="preserve"> tornado</w:t>
      </w:r>
      <w:r>
        <w:t xml:space="preserve"> persisted for </w:t>
      </w:r>
      <w:r w:rsidR="00823108">
        <w:t>a</w:t>
      </w:r>
      <w:r w:rsidR="00AD7ABE">
        <w:t>pproximately</w:t>
      </w:r>
      <w:r w:rsidR="00823108">
        <w:t xml:space="preserve"> 75 minutes</w:t>
      </w:r>
      <w:r w:rsidR="00B617B0">
        <w:t xml:space="preserve"> (</w:t>
      </w:r>
      <w:r w:rsidR="00B617B0" w:rsidRPr="00B617B0">
        <w:t>National Weather Service Eastern Region of North Carolina,</w:t>
      </w:r>
      <w:r w:rsidR="00B617B0">
        <w:t xml:space="preserve"> 2011)</w:t>
      </w:r>
      <w:r>
        <w:t xml:space="preserve">, producing a ground track approximately 100 km in length.  At its peak strength, the estimated core diameter was 475 m. </w:t>
      </w:r>
      <w:r w:rsidR="00614105">
        <w:t xml:space="preserve"> </w:t>
      </w:r>
      <w:r>
        <w:t>A</w:t>
      </w:r>
      <w:r w:rsidRPr="004C6B83">
        <w:t>ssessment of the</w:t>
      </w:r>
      <w:r>
        <w:t xml:space="preserve"> resulting</w:t>
      </w:r>
      <w:r w:rsidRPr="004C6B83">
        <w:t xml:space="preserve"> damage was consistent with an EF-3 </w:t>
      </w:r>
      <w:r w:rsidR="00614105">
        <w:t xml:space="preserve">tornado severity </w:t>
      </w:r>
      <w:r w:rsidRPr="004C6B83">
        <w:t>rating.</w:t>
      </w:r>
    </w:p>
    <w:p w14:paraId="375C6071" w14:textId="40EA4397" w:rsidR="00B62660" w:rsidRDefault="00B62660" w:rsidP="00C07E9E">
      <w:r>
        <w:t>The National Oceanic and Atmospheric Administration (NOAA) was able to predict the possibility of a</w:t>
      </w:r>
      <w:r w:rsidR="00614105">
        <w:t xml:space="preserve"> tornado</w:t>
      </w:r>
      <w:r>
        <w:t xml:space="preserve"> outbreak in the area </w:t>
      </w:r>
      <w:r w:rsidR="00614105">
        <w:t>around</w:t>
      </w:r>
      <w:r>
        <w:t xml:space="preserve"> Raleigh</w:t>
      </w:r>
      <w:r w:rsidR="00614105">
        <w:t>, NC</w:t>
      </w:r>
      <w:r>
        <w:t xml:space="preserve"> using numerical models that showed strong helicity and the</w:t>
      </w:r>
      <w:r w:rsidR="00614105">
        <w:t xml:space="preserve"> associated</w:t>
      </w:r>
      <w:r w:rsidR="00FB6B95">
        <w:t xml:space="preserve"> extremely</w:t>
      </w:r>
      <w:r>
        <w:t xml:space="preserve"> unstable atmosphere</w:t>
      </w:r>
      <w:r w:rsidR="003643B4">
        <w:t xml:space="preserve"> as</w:t>
      </w:r>
      <w:r w:rsidR="0043743D">
        <w:t xml:space="preserve"> was</w:t>
      </w:r>
      <w:r w:rsidR="003643B4">
        <w:t xml:space="preserve"> shown</w:t>
      </w:r>
      <w:r w:rsidR="0043743D">
        <w:t xml:space="preserve"> as an exemplar</w:t>
      </w:r>
      <w:r w:rsidR="003643B4">
        <w:t xml:space="preserve"> </w:t>
      </w:r>
      <w:r w:rsidR="00AD7ABE">
        <w:t>in</w:t>
      </w:r>
      <w:r w:rsidR="003643B4">
        <w:t xml:space="preserve"> </w:t>
      </w:r>
      <w:r w:rsidR="00415A8E">
        <w:fldChar w:fldCharType="begin"/>
      </w:r>
      <w:r w:rsidR="00415A8E">
        <w:instrText xml:space="preserve"> REF _Ref409773750 \h </w:instrText>
      </w:r>
      <w:r w:rsidR="00415A8E">
        <w:fldChar w:fldCharType="separate"/>
      </w:r>
      <w:r w:rsidR="007D2CC6">
        <w:t xml:space="preserve">Figure </w:t>
      </w:r>
      <w:r w:rsidR="007D2CC6">
        <w:rPr>
          <w:noProof/>
        </w:rPr>
        <w:t>5</w:t>
      </w:r>
      <w:r w:rsidR="00415A8E">
        <w:fldChar w:fldCharType="end"/>
      </w:r>
      <w:r w:rsidR="00415A8E">
        <w:t>.</w:t>
      </w:r>
      <w:r>
        <w:t xml:space="preserve"> </w:t>
      </w:r>
    </w:p>
    <w:p w14:paraId="5CD591B1" w14:textId="77777777" w:rsidR="00CF7F00" w:rsidRDefault="00B22A66" w:rsidP="00CF7F00">
      <w:pPr>
        <w:pStyle w:val="Caption"/>
      </w:pPr>
      <w:r w:rsidRPr="00B22A66">
        <w:lastRenderedPageBreak/>
        <w:drawing>
          <wp:inline distT="0" distB="0" distL="0" distR="0" wp14:anchorId="51A6398A" wp14:editId="4D3DF464">
            <wp:extent cx="3246120" cy="2743200"/>
            <wp:effectExtent l="0" t="0" r="0" b="0"/>
            <wp:docPr id="5" name="Picture 2"/>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6120" cy="2743200"/>
                    </a:xfrm>
                    <a:prstGeom prst="rect">
                      <a:avLst/>
                    </a:prstGeom>
                    <a:noFill/>
                    <a:ln w="9525">
                      <a:noFill/>
                      <a:miter lim="800000"/>
                      <a:headEnd/>
                      <a:tailEnd/>
                    </a:ln>
                  </pic:spPr>
                </pic:pic>
              </a:graphicData>
            </a:graphic>
          </wp:inline>
        </w:drawing>
      </w:r>
      <w:bookmarkStart w:id="37" w:name="_Ref409773856"/>
      <w:bookmarkStart w:id="38" w:name="_Ref409773934"/>
    </w:p>
    <w:p w14:paraId="6DECA24B" w14:textId="1AD1DDD8" w:rsidR="00B22A66" w:rsidRDefault="00E85EBC" w:rsidP="00E85EBC">
      <w:pPr>
        <w:pStyle w:val="Caption"/>
      </w:pPr>
      <w:bookmarkStart w:id="39" w:name="_Ref429470194"/>
      <w:bookmarkStart w:id="40" w:name="_Toc450806388"/>
      <w:bookmarkEnd w:id="37"/>
      <w:r>
        <w:t xml:space="preserve">Figure </w:t>
      </w:r>
      <w:r>
        <w:fldChar w:fldCharType="begin"/>
      </w:r>
      <w:r>
        <w:instrText xml:space="preserve"> SEQ Figure \* ARABIC </w:instrText>
      </w:r>
      <w:r>
        <w:fldChar w:fldCharType="separate"/>
      </w:r>
      <w:r w:rsidR="004738FF">
        <w:t>9</w:t>
      </w:r>
      <w:r>
        <w:fldChar w:fldCharType="end"/>
      </w:r>
      <w:bookmarkEnd w:id="39"/>
      <w:r w:rsidR="00C23A24">
        <w:t xml:space="preserve">. </w:t>
      </w:r>
      <w:r w:rsidR="00B22A66">
        <w:t>Series of supercell</w:t>
      </w:r>
      <w:r w:rsidR="007B439C">
        <w:t>s</w:t>
      </w:r>
      <w:r w:rsidR="00B22A66">
        <w:t xml:space="preserve"> over </w:t>
      </w:r>
      <w:r w:rsidR="00B22A66" w:rsidRPr="006373A3">
        <w:rPr>
          <w:rFonts w:cstheme="minorHAnsi"/>
        </w:rPr>
        <w:t>North</w:t>
      </w:r>
      <w:r w:rsidR="00B22A66">
        <w:t xml:space="preserve"> </w:t>
      </w:r>
      <w:r w:rsidR="00B22A66" w:rsidRPr="00CF7F00">
        <w:t>Carolina</w:t>
      </w:r>
      <w:r w:rsidR="00B22A66">
        <w:t xml:space="preserve"> at 2003UTC, 16 April 2011</w:t>
      </w:r>
      <w:bookmarkEnd w:id="38"/>
      <w:bookmarkEnd w:id="40"/>
    </w:p>
    <w:p w14:paraId="3AA43903" w14:textId="77777777" w:rsidR="00457160" w:rsidRDefault="00CD023B" w:rsidP="00457160">
      <w:pPr>
        <w:pStyle w:val="Caption"/>
      </w:pPr>
      <w:r>
        <w:drawing>
          <wp:inline distT="0" distB="0" distL="0" distR="0" wp14:anchorId="6A2DD5B4" wp14:editId="4A4B024E">
            <wp:extent cx="2743200" cy="2715768"/>
            <wp:effectExtent l="0" t="0" r="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l="36774" t="39458" r="54644" b="33348"/>
                    <a:stretch>
                      <a:fillRect/>
                    </a:stretch>
                  </pic:blipFill>
                  <pic:spPr bwMode="auto">
                    <a:xfrm>
                      <a:off x="0" y="0"/>
                      <a:ext cx="2743200" cy="2715768"/>
                    </a:xfrm>
                    <a:prstGeom prst="rect">
                      <a:avLst/>
                    </a:prstGeom>
                    <a:noFill/>
                    <a:ln w="9525">
                      <a:noFill/>
                      <a:miter lim="800000"/>
                      <a:headEnd/>
                      <a:tailEnd/>
                    </a:ln>
                  </pic:spPr>
                </pic:pic>
              </a:graphicData>
            </a:graphic>
          </wp:inline>
        </w:drawing>
      </w:r>
    </w:p>
    <w:p w14:paraId="2A1B0FE2" w14:textId="6FCC75B7" w:rsidR="00CD023B" w:rsidRDefault="00E85EBC" w:rsidP="00E85EBC">
      <w:pPr>
        <w:pStyle w:val="Caption"/>
      </w:pPr>
      <w:bookmarkStart w:id="41" w:name="_Toc450806389"/>
      <w:r>
        <w:t xml:space="preserve">Figure </w:t>
      </w:r>
      <w:r>
        <w:fldChar w:fldCharType="begin"/>
      </w:r>
      <w:r>
        <w:instrText xml:space="preserve"> SEQ Figure \* ARABIC </w:instrText>
      </w:r>
      <w:r>
        <w:fldChar w:fldCharType="separate"/>
      </w:r>
      <w:r w:rsidR="004738FF">
        <w:t>10</w:t>
      </w:r>
      <w:r>
        <w:fldChar w:fldCharType="end"/>
      </w:r>
      <w:r w:rsidR="00457160">
        <w:t>.</w:t>
      </w:r>
      <w:r w:rsidR="00C23A24">
        <w:t xml:space="preserve"> </w:t>
      </w:r>
      <w:r w:rsidR="00CD023B">
        <w:t>The Raleigh supercell just before en</w:t>
      </w:r>
      <w:r w:rsidR="00FB6B95">
        <w:t>coun</w:t>
      </w:r>
      <w:r w:rsidR="00CD023B">
        <w:t>tering the city.</w:t>
      </w:r>
      <w:bookmarkEnd w:id="41"/>
    </w:p>
    <w:p w14:paraId="658E03A3" w14:textId="3F23B262" w:rsidR="000B42E2" w:rsidRDefault="006A28BD" w:rsidP="008968CE">
      <w:r>
        <w:t xml:space="preserve">The purpose of the research is to </w:t>
      </w:r>
      <w:r w:rsidR="0043743D">
        <w:t>attempt to isolate the meteorological</w:t>
      </w:r>
      <w:r>
        <w:t xml:space="preserve"> parameters</w:t>
      </w:r>
      <w:r w:rsidR="0043743D">
        <w:t xml:space="preserve"> that</w:t>
      </w:r>
      <w:r>
        <w:t xml:space="preserve"> are essential </w:t>
      </w:r>
      <w:r w:rsidR="0043743D">
        <w:t>in</w:t>
      </w:r>
      <w:r>
        <w:t xml:space="preserve"> the formation of a torna</w:t>
      </w:r>
      <w:r w:rsidR="00C47238">
        <w:t xml:space="preserve">do. </w:t>
      </w:r>
      <w:r w:rsidR="0097072E">
        <w:t>F</w:t>
      </w:r>
      <w:r w:rsidR="00C47238">
        <w:t>or this study</w:t>
      </w:r>
      <w:r w:rsidR="0097072E">
        <w:t>, an</w:t>
      </w:r>
      <w:r w:rsidR="00C47238">
        <w:t xml:space="preserve"> actual storm that produce</w:t>
      </w:r>
      <w:r w:rsidR="0043743D">
        <w:t>d</w:t>
      </w:r>
      <w:r w:rsidR="00C47238">
        <w:t xml:space="preserve"> a</w:t>
      </w:r>
      <w:r w:rsidR="0097072E">
        <w:t>t</w:t>
      </w:r>
      <w:r w:rsidR="00C47238">
        <w:t xml:space="preserve"> least one tornado</w:t>
      </w:r>
      <w:r w:rsidR="0043743D">
        <w:t>, preferably over a geographical area containing multiple weather stations and radars, was desired</w:t>
      </w:r>
      <w:r w:rsidR="0097072E">
        <w:t xml:space="preserve">. The </w:t>
      </w:r>
      <w:r w:rsidR="0043743D">
        <w:t xml:space="preserve">Raleigh </w:t>
      </w:r>
      <w:r w:rsidR="0097072E">
        <w:t xml:space="preserve">storm selected </w:t>
      </w:r>
      <w:r w:rsidR="0043743D">
        <w:t>for this study</w:t>
      </w:r>
      <w:r w:rsidR="0097072E">
        <w:t xml:space="preserve"> because Proctor et al (2012) </w:t>
      </w:r>
      <w:r w:rsidR="0043743D">
        <w:t xml:space="preserve">had </w:t>
      </w:r>
      <w:r w:rsidR="0097072E">
        <w:t>already simulated the event and were able to validate the</w:t>
      </w:r>
      <w:r w:rsidR="0043743D">
        <w:t xml:space="preserve"> underlying </w:t>
      </w:r>
      <w:r w:rsidR="0043743D">
        <w:lastRenderedPageBreak/>
        <w:t>numerical</w:t>
      </w:r>
      <w:r w:rsidR="0097072E">
        <w:t xml:space="preserve"> simulation </w:t>
      </w:r>
      <w:r w:rsidR="0043743D">
        <w:t>utilizing a suite of</w:t>
      </w:r>
      <w:r w:rsidR="0097072E">
        <w:t xml:space="preserve"> recorded observations of the event. </w:t>
      </w:r>
      <w:r w:rsidR="001C6780">
        <w:t xml:space="preserve">Proctor et al. (2012) also conducted two other simulations with identical initialization </w:t>
      </w:r>
      <w:r w:rsidR="0043743D">
        <w:t xml:space="preserve">conditions, </w:t>
      </w:r>
      <w:r w:rsidR="001C6780">
        <w:t>except for the</w:t>
      </w:r>
      <w:r w:rsidR="0043743D">
        <w:t xml:space="preserve"> initial</w:t>
      </w:r>
      <w:r w:rsidR="001C6780">
        <w:t xml:space="preserve"> humidity</w:t>
      </w:r>
      <w:r w:rsidR="0043743D">
        <w:t xml:space="preserve"> levels</w:t>
      </w:r>
      <w:r w:rsidR="001C6780">
        <w:t xml:space="preserve"> in the atmosphere. </w:t>
      </w:r>
    </w:p>
    <w:p w14:paraId="2644A134" w14:textId="01A36850" w:rsidR="006A28BD" w:rsidRDefault="0097072E" w:rsidP="008968CE">
      <w:r>
        <w:t>The</w:t>
      </w:r>
      <w:r w:rsidR="008968CE">
        <w:t xml:space="preserve"> first</w:t>
      </w:r>
      <w:r>
        <w:t xml:space="preserve"> logical step for this s</w:t>
      </w:r>
      <w:r w:rsidR="001C6780">
        <w:t>tudy</w:t>
      </w:r>
      <w:r>
        <w:t xml:space="preserve"> </w:t>
      </w:r>
      <w:r w:rsidR="0043743D">
        <w:t>wa</w:t>
      </w:r>
      <w:r>
        <w:t xml:space="preserve">s to refine the grid spacing to increase the resolution in order to </w:t>
      </w:r>
      <w:r w:rsidR="001C6780">
        <w:t>investigate</w:t>
      </w:r>
      <w:r w:rsidR="006534DE">
        <w:t xml:space="preserve"> further</w:t>
      </w:r>
      <w:r w:rsidR="001C6780">
        <w:t xml:space="preserve"> the three </w:t>
      </w:r>
      <w:r w:rsidR="006534DE">
        <w:t xml:space="preserve">earlier </w:t>
      </w:r>
      <w:r w:rsidR="001C6780">
        <w:t xml:space="preserve">simulations </w:t>
      </w:r>
      <w:r w:rsidR="006534DE">
        <w:t>in</w:t>
      </w:r>
      <w:r>
        <w:t xml:space="preserve"> more </w:t>
      </w:r>
      <w:r w:rsidR="001C6780">
        <w:t xml:space="preserve">detail, </w:t>
      </w:r>
      <w:r w:rsidR="006534DE">
        <w:t>attempting</w:t>
      </w:r>
      <w:r w:rsidR="001C6780">
        <w:t xml:space="preserve"> to resolve the </w:t>
      </w:r>
      <w:r w:rsidR="006534DE">
        <w:t>v</w:t>
      </w:r>
      <w:r w:rsidR="001C6780">
        <w:t xml:space="preserve">ortex core </w:t>
      </w:r>
      <w:r w:rsidR="006534DE">
        <w:t>structure</w:t>
      </w:r>
      <w:r w:rsidR="001C6780">
        <w:t xml:space="preserve"> (Bluestein, 2007) and</w:t>
      </w:r>
      <w:r w:rsidR="006534DE">
        <w:t xml:space="preserve"> quantify</w:t>
      </w:r>
      <w:r w:rsidR="001C6780">
        <w:t xml:space="preserve"> the inflow</w:t>
      </w:r>
      <w:r w:rsidR="006534DE">
        <w:t xml:space="preserve"> occurring</w:t>
      </w:r>
      <w:r w:rsidR="001C6780">
        <w:t xml:space="preserve"> in the supercell (</w:t>
      </w:r>
      <w:r w:rsidR="008968CE">
        <w:t>Proctor</w:t>
      </w:r>
      <w:r w:rsidR="001C6780">
        <w:t>,</w:t>
      </w:r>
      <w:r w:rsidR="008968CE">
        <w:t xml:space="preserve"> 1982</w:t>
      </w:r>
      <w:r w:rsidR="001C6780">
        <w:t>)</w:t>
      </w:r>
      <w:r w:rsidR="008968CE">
        <w:t xml:space="preserve">. To </w:t>
      </w:r>
      <w:r w:rsidR="006534DE">
        <w:t>control</w:t>
      </w:r>
      <w:r w:rsidR="008968CE">
        <w:t xml:space="preserve"> computational cost</w:t>
      </w:r>
      <w:r w:rsidR="006534DE">
        <w:t>s</w:t>
      </w:r>
      <w:r w:rsidR="008968CE">
        <w:t>, while conducting the three</w:t>
      </w:r>
      <w:r w:rsidR="006534DE">
        <w:t xml:space="preserve"> more-detailed</w:t>
      </w:r>
      <w:r w:rsidR="008968CE">
        <w:t xml:space="preserve"> simulations </w:t>
      </w:r>
      <w:r w:rsidR="006534DE">
        <w:t>utilizing</w:t>
      </w:r>
      <w:r w:rsidR="008968CE">
        <w:t xml:space="preserve"> a finer grid, a method</w:t>
      </w:r>
      <w:r w:rsidR="006534DE">
        <w:t xml:space="preserve"> was needed</w:t>
      </w:r>
      <w:r w:rsidR="008968CE">
        <w:t xml:space="preserve"> to reduce the computed domain without altering the dynamics of the storms. </w:t>
      </w:r>
      <w:r w:rsidR="00E85EBC">
        <w:t>Furthermore, since</w:t>
      </w:r>
      <w:r w:rsidR="006534DE">
        <w:t xml:space="preserve"> the earlier,</w:t>
      </w:r>
      <w:r w:rsidR="000B42E2">
        <w:t xml:space="preserve"> coarse</w:t>
      </w:r>
      <w:r w:rsidR="006534DE">
        <w:t>-</w:t>
      </w:r>
      <w:r w:rsidR="000B42E2">
        <w:t>grid</w:t>
      </w:r>
      <w:r w:rsidR="006534DE">
        <w:t xml:space="preserve"> simulations captured some elements of tornadogenesis, it was necessary to validate</w:t>
      </w:r>
      <w:r w:rsidR="000B42E2">
        <w:t xml:space="preserve"> an</w:t>
      </w:r>
      <w:r w:rsidR="006534DE">
        <w:t>y new</w:t>
      </w:r>
      <w:r w:rsidR="000B42E2">
        <w:t xml:space="preserve"> refined grid</w:t>
      </w:r>
      <w:r w:rsidR="006534DE">
        <w:t xml:space="preserve"> simulations by demonstrating that the new simulations produced similar gross features</w:t>
      </w:r>
      <w:r w:rsidR="000B42E2">
        <w:t xml:space="preserve"> before this study</w:t>
      </w:r>
      <w:r w:rsidR="006534DE">
        <w:t xml:space="preserve"> could be extended</w:t>
      </w:r>
      <w:r w:rsidR="000B42E2">
        <w:t>. Once</w:t>
      </w:r>
      <w:r w:rsidR="006534DE">
        <w:t xml:space="preserve"> the new methodology had demonstrated satisfactory comparisons with the earlier coarse-grid simulations, this study could proceed</w:t>
      </w:r>
      <w:r w:rsidR="000B42E2">
        <w:t xml:space="preserve"> to provide further information about tornadogenesis.</w:t>
      </w:r>
    </w:p>
    <w:p w14:paraId="7DD0B6C2" w14:textId="20D8253C" w:rsidR="008F150A" w:rsidRDefault="008F150A" w:rsidP="008F150A"/>
    <w:p w14:paraId="2174D5F4" w14:textId="77777777" w:rsidR="002C62DA" w:rsidRDefault="00D80EA0" w:rsidP="0056019C">
      <w:pPr>
        <w:pStyle w:val="Heading1"/>
      </w:pPr>
      <w:bookmarkStart w:id="42" w:name="_Toc450806334"/>
      <w:r>
        <w:t>Numerical code</w:t>
      </w:r>
      <w:bookmarkEnd w:id="42"/>
    </w:p>
    <w:p w14:paraId="1A40B84D" w14:textId="07727A4C" w:rsidR="002A2F32" w:rsidRDefault="002A2F32" w:rsidP="002A2F32">
      <w:pPr>
        <w:ind w:firstLine="432"/>
        <w:rPr>
          <w:szCs w:val="24"/>
        </w:rPr>
      </w:pPr>
      <w:r w:rsidRPr="00E412EC">
        <w:rPr>
          <w:szCs w:val="24"/>
        </w:rPr>
        <w:t>The Terminal Area Simulation System (TASS) is a large eddy simulation atmospheric flow model used to simulate convective storms</w:t>
      </w:r>
      <w:r w:rsidR="00F25F32">
        <w:rPr>
          <w:szCs w:val="24"/>
        </w:rPr>
        <w:t>, as well as</w:t>
      </w:r>
      <w:r w:rsidRPr="00E412EC">
        <w:rPr>
          <w:szCs w:val="24"/>
        </w:rPr>
        <w:t xml:space="preserve"> local atmospheric disturbances</w:t>
      </w:r>
      <w:r w:rsidR="00AD7ABE">
        <w:rPr>
          <w:szCs w:val="24"/>
        </w:rPr>
        <w:t>,</w:t>
      </w:r>
      <w:r w:rsidRPr="00E412EC">
        <w:rPr>
          <w:szCs w:val="24"/>
        </w:rPr>
        <w:t xml:space="preserve"> including aircraft trailing line vortices (Proctor, 1987).  </w:t>
      </w:r>
      <w:r w:rsidR="00F25F32">
        <w:rPr>
          <w:szCs w:val="24"/>
        </w:rPr>
        <w:t>TASS was d</w:t>
      </w:r>
      <w:r w:rsidRPr="00E412EC">
        <w:rPr>
          <w:szCs w:val="24"/>
        </w:rPr>
        <w:t>eveloped by Dr. Fred Proctor</w:t>
      </w:r>
      <w:r w:rsidR="00A5640A">
        <w:rPr>
          <w:szCs w:val="24"/>
        </w:rPr>
        <w:t>, starting in 1982, and has been maintained by that group up to the present</w:t>
      </w:r>
      <w:r w:rsidR="00F25F32">
        <w:rPr>
          <w:szCs w:val="24"/>
        </w:rPr>
        <w:t xml:space="preserve"> </w:t>
      </w:r>
      <w:r w:rsidRPr="00E412EC">
        <w:rPr>
          <w:szCs w:val="24"/>
        </w:rPr>
        <w:t>(</w:t>
      </w:r>
      <w:r w:rsidR="00A20B1D">
        <w:rPr>
          <w:szCs w:val="24"/>
        </w:rPr>
        <w:t>Proctor, 1986, Proctor, 1987, Switzer</w:t>
      </w:r>
      <w:r w:rsidR="0086060B">
        <w:rPr>
          <w:szCs w:val="24"/>
        </w:rPr>
        <w:t>,</w:t>
      </w:r>
      <w:r w:rsidR="00A20B1D">
        <w:rPr>
          <w:szCs w:val="24"/>
        </w:rPr>
        <w:t xml:space="preserve"> 1996, </w:t>
      </w:r>
      <w:r w:rsidR="009D4770">
        <w:rPr>
          <w:szCs w:val="24"/>
        </w:rPr>
        <w:t xml:space="preserve">Proctor, 2006, </w:t>
      </w:r>
      <w:r w:rsidR="00A20B1D">
        <w:rPr>
          <w:szCs w:val="24"/>
        </w:rPr>
        <w:t>Ahmad, 2011</w:t>
      </w:r>
      <w:r w:rsidRPr="00E412EC">
        <w:rPr>
          <w:szCs w:val="24"/>
        </w:rPr>
        <w:t>)</w:t>
      </w:r>
      <w:r w:rsidR="00F25F32">
        <w:rPr>
          <w:szCs w:val="24"/>
        </w:rPr>
        <w:t>.</w:t>
      </w:r>
      <w:r w:rsidRPr="00E412EC">
        <w:rPr>
          <w:szCs w:val="24"/>
        </w:rPr>
        <w:t xml:space="preserve"> </w:t>
      </w:r>
      <w:r w:rsidR="00F25F32">
        <w:rPr>
          <w:szCs w:val="24"/>
        </w:rPr>
        <w:t xml:space="preserve">  TASS</w:t>
      </w:r>
      <w:r w:rsidRPr="00E412EC">
        <w:rPr>
          <w:szCs w:val="24"/>
        </w:rPr>
        <w:t xml:space="preserve"> is a compressible</w:t>
      </w:r>
      <w:r w:rsidR="00AD7ABE">
        <w:rPr>
          <w:szCs w:val="24"/>
        </w:rPr>
        <w:t>,</w:t>
      </w:r>
      <w:r w:rsidRPr="00E412EC">
        <w:rPr>
          <w:szCs w:val="24"/>
        </w:rPr>
        <w:t xml:space="preserve"> non-Boussinesq code</w:t>
      </w:r>
      <w:r w:rsidR="00F25F32">
        <w:rPr>
          <w:szCs w:val="24"/>
        </w:rPr>
        <w:t>, enabling</w:t>
      </w:r>
      <w:r w:rsidRPr="00E412EC">
        <w:rPr>
          <w:szCs w:val="24"/>
        </w:rPr>
        <w:t xml:space="preserve"> simulations to be valid</w:t>
      </w:r>
      <w:r w:rsidR="006A48FD">
        <w:rPr>
          <w:szCs w:val="24"/>
        </w:rPr>
        <w:t>,</w:t>
      </w:r>
      <w:r w:rsidRPr="00E412EC">
        <w:rPr>
          <w:szCs w:val="24"/>
        </w:rPr>
        <w:t xml:space="preserve"> even in the presence of pressure deficit</w:t>
      </w:r>
      <w:r w:rsidR="00F25F32">
        <w:rPr>
          <w:szCs w:val="24"/>
        </w:rPr>
        <w:t>s</w:t>
      </w:r>
      <w:r w:rsidRPr="00E412EC">
        <w:rPr>
          <w:szCs w:val="24"/>
        </w:rPr>
        <w:t>.</w:t>
      </w:r>
      <w:r w:rsidR="00F25F32">
        <w:rPr>
          <w:szCs w:val="24"/>
        </w:rPr>
        <w:t xml:space="preserve"> </w:t>
      </w:r>
      <w:r w:rsidRPr="00E412EC">
        <w:rPr>
          <w:szCs w:val="24"/>
        </w:rPr>
        <w:t xml:space="preserve"> The code computes </w:t>
      </w:r>
      <w:r>
        <w:rPr>
          <w:szCs w:val="24"/>
        </w:rPr>
        <w:t xml:space="preserve">time-dependent, </w:t>
      </w:r>
      <w:r w:rsidRPr="00E412EC">
        <w:rPr>
          <w:szCs w:val="24"/>
        </w:rPr>
        <w:t xml:space="preserve">non-hydrostatic </w:t>
      </w:r>
      <w:r w:rsidR="00F25F32">
        <w:rPr>
          <w:szCs w:val="24"/>
        </w:rPr>
        <w:t xml:space="preserve">difference </w:t>
      </w:r>
      <w:r w:rsidRPr="00E412EC">
        <w:rPr>
          <w:szCs w:val="24"/>
        </w:rPr>
        <w:t xml:space="preserve">equations </w:t>
      </w:r>
      <w:r w:rsidR="00F25F32">
        <w:rPr>
          <w:szCs w:val="24"/>
        </w:rPr>
        <w:t>withi</w:t>
      </w:r>
      <w:r w:rsidRPr="00E412EC">
        <w:rPr>
          <w:szCs w:val="24"/>
        </w:rPr>
        <w:t xml:space="preserve">n a three-dimensional domain. Cloud microphysics, such as water vapor, cloud droplets, ice crystals, rain, snow, hail, and their </w:t>
      </w:r>
      <w:r w:rsidR="00AD7ABE">
        <w:rPr>
          <w:szCs w:val="24"/>
        </w:rPr>
        <w:t xml:space="preserve">associated </w:t>
      </w:r>
      <w:r w:rsidRPr="00E412EC">
        <w:rPr>
          <w:szCs w:val="24"/>
        </w:rPr>
        <w:t>change of phase</w:t>
      </w:r>
      <w:r w:rsidR="00F25F32">
        <w:rPr>
          <w:szCs w:val="24"/>
        </w:rPr>
        <w:t xml:space="preserve"> behavior</w:t>
      </w:r>
      <w:r w:rsidRPr="00E412EC">
        <w:rPr>
          <w:szCs w:val="24"/>
        </w:rPr>
        <w:t xml:space="preserve"> are included using prognostic equations.</w:t>
      </w:r>
      <w:r>
        <w:rPr>
          <w:szCs w:val="24"/>
        </w:rPr>
        <w:t xml:space="preserve"> The liquid and ice phases are modeled using microphysical parameterizations similar to Lin et al. (1983).</w:t>
      </w:r>
    </w:p>
    <w:p w14:paraId="3FEB2077" w14:textId="19529CA3" w:rsidR="002A2F32" w:rsidRDefault="006A48FD" w:rsidP="006A48FD">
      <w:pPr>
        <w:ind w:firstLine="432"/>
        <w:rPr>
          <w:szCs w:val="24"/>
        </w:rPr>
      </w:pPr>
      <w:r>
        <w:rPr>
          <w:szCs w:val="24"/>
        </w:rPr>
        <w:t xml:space="preserve">The pressure and momentum fields are discretized using </w:t>
      </w:r>
      <w:r w:rsidRPr="00EF7B10">
        <w:rPr>
          <w:szCs w:val="24"/>
        </w:rPr>
        <w:t>quadratic-conservative</w:t>
      </w:r>
      <w:r w:rsidR="00F6065A">
        <w:rPr>
          <w:szCs w:val="24"/>
        </w:rPr>
        <w:t>,</w:t>
      </w:r>
      <w:r w:rsidRPr="00EF7B10">
        <w:rPr>
          <w:szCs w:val="24"/>
        </w:rPr>
        <w:t xml:space="preserve"> fourth-order finite-differences </w:t>
      </w:r>
      <w:r>
        <w:rPr>
          <w:szCs w:val="24"/>
        </w:rPr>
        <w:t xml:space="preserve">in space whereas the transport of potential temperature and water vapor computations employ the </w:t>
      </w:r>
      <w:r>
        <w:rPr>
          <w:szCs w:val="24"/>
        </w:rPr>
        <w:lastRenderedPageBreak/>
        <w:t xml:space="preserve">third-order Leonard scheme (1995). Water transport is </w:t>
      </w:r>
      <w:r w:rsidR="00F6065A">
        <w:rPr>
          <w:szCs w:val="24"/>
        </w:rPr>
        <w:t>simula</w:t>
      </w:r>
      <w:r>
        <w:rPr>
          <w:szCs w:val="24"/>
        </w:rPr>
        <w:t xml:space="preserve">ted using the van Leer monotone upstream-centered scheme for conservation laws (MUSCL) (1979). </w:t>
      </w:r>
      <w:r w:rsidR="00F6065A">
        <w:rPr>
          <w:szCs w:val="24"/>
        </w:rPr>
        <w:t>An</w:t>
      </w:r>
      <w:r>
        <w:rPr>
          <w:szCs w:val="24"/>
        </w:rPr>
        <w:t xml:space="preserve"> </w:t>
      </w:r>
      <w:r w:rsidRPr="00EF7B10">
        <w:rPr>
          <w:szCs w:val="24"/>
        </w:rPr>
        <w:t>Arakawa C-grid</w:t>
      </w:r>
      <w:r w:rsidR="00F6065A">
        <w:rPr>
          <w:szCs w:val="24"/>
        </w:rPr>
        <w:t xml:space="preserve"> was employed</w:t>
      </w:r>
      <w:r w:rsidR="00C815BC">
        <w:rPr>
          <w:szCs w:val="24"/>
        </w:rPr>
        <w:t xml:space="preserve"> as the computational mesh</w:t>
      </w:r>
      <w:r w:rsidRPr="00EF7B10">
        <w:rPr>
          <w:szCs w:val="24"/>
        </w:rPr>
        <w:t xml:space="preserve"> for velocities and thermodynamics variables</w:t>
      </w:r>
      <w:r>
        <w:rPr>
          <w:szCs w:val="24"/>
        </w:rPr>
        <w:t>. The</w:t>
      </w:r>
      <w:r w:rsidR="00F6065A">
        <w:rPr>
          <w:szCs w:val="24"/>
        </w:rPr>
        <w:t xml:space="preserve"> computational</w:t>
      </w:r>
      <w:r>
        <w:rPr>
          <w:szCs w:val="24"/>
        </w:rPr>
        <w:t xml:space="preserve"> grid mesh is movable, translating with the simulated convection velocity. For the most part, TASS uses the </w:t>
      </w:r>
      <w:r w:rsidRPr="00EF7B10">
        <w:rPr>
          <w:szCs w:val="24"/>
        </w:rPr>
        <w:t xml:space="preserve">Smagorinsky </w:t>
      </w:r>
      <w:r>
        <w:rPr>
          <w:szCs w:val="24"/>
        </w:rPr>
        <w:t xml:space="preserve">(1963) </w:t>
      </w:r>
      <w:r w:rsidRPr="00EF7B10">
        <w:rPr>
          <w:szCs w:val="24"/>
        </w:rPr>
        <w:t xml:space="preserve">model </w:t>
      </w:r>
      <w:r>
        <w:rPr>
          <w:szCs w:val="24"/>
        </w:rPr>
        <w:t xml:space="preserve">for subgrid turbulence. However, in our simulations the </w:t>
      </w:r>
      <w:r w:rsidRPr="00EF7B10">
        <w:rPr>
          <w:szCs w:val="24"/>
        </w:rPr>
        <w:t>Vreman</w:t>
      </w:r>
      <w:r>
        <w:rPr>
          <w:szCs w:val="24"/>
        </w:rPr>
        <w:t xml:space="preserve"> (2004) model was employed due to its insensitivity</w:t>
      </w:r>
      <w:r w:rsidRPr="00EF7B10">
        <w:rPr>
          <w:szCs w:val="24"/>
        </w:rPr>
        <w:t xml:space="preserve"> to shear flow</w:t>
      </w:r>
      <w:r w:rsidR="00C815BC">
        <w:rPr>
          <w:szCs w:val="24"/>
        </w:rPr>
        <w:t xml:space="preserve"> influences</w:t>
      </w:r>
      <w:r w:rsidRPr="00EF7B10">
        <w:rPr>
          <w:szCs w:val="24"/>
        </w:rPr>
        <w:t xml:space="preserve">. Monin-Obukhov (1954) similarity theory </w:t>
      </w:r>
      <w:r>
        <w:rPr>
          <w:szCs w:val="24"/>
        </w:rPr>
        <w:t>wa</w:t>
      </w:r>
      <w:r w:rsidRPr="00EF7B10">
        <w:rPr>
          <w:szCs w:val="24"/>
        </w:rPr>
        <w:t xml:space="preserve">s used to </w:t>
      </w:r>
      <w:r>
        <w:rPr>
          <w:szCs w:val="24"/>
        </w:rPr>
        <w:t>incorporate</w:t>
      </w:r>
      <w:r w:rsidRPr="00EF7B10">
        <w:rPr>
          <w:szCs w:val="24"/>
        </w:rPr>
        <w:t xml:space="preserve"> a surface friction layer</w:t>
      </w:r>
      <w:r>
        <w:rPr>
          <w:szCs w:val="24"/>
        </w:rPr>
        <w:t xml:space="preserve"> at the computational base</w:t>
      </w:r>
      <w:r w:rsidRPr="00EF7B10">
        <w:rPr>
          <w:szCs w:val="24"/>
        </w:rPr>
        <w:t>.</w:t>
      </w:r>
      <w:r>
        <w:rPr>
          <w:szCs w:val="24"/>
        </w:rPr>
        <w:t xml:space="preserve">  In order to avoid excessive complexity, the surface boundary was assumed to be flat with uniform roughness. The </w:t>
      </w:r>
      <w:r w:rsidRPr="00EF7B10">
        <w:rPr>
          <w:szCs w:val="24"/>
        </w:rPr>
        <w:t xml:space="preserve">Klemp-Wilhelmson </w:t>
      </w:r>
      <w:r>
        <w:rPr>
          <w:szCs w:val="24"/>
        </w:rPr>
        <w:t>(1978) time-splitting technique, which takes account of compressibility effects, was utilized in the present computations. O</w:t>
      </w:r>
      <w:r w:rsidRPr="00E45FE0">
        <w:rPr>
          <w:szCs w:val="24"/>
        </w:rPr>
        <w:t>pen inflow/outflow</w:t>
      </w:r>
      <w:r>
        <w:rPr>
          <w:szCs w:val="24"/>
        </w:rPr>
        <w:t xml:space="preserve"> specifications</w:t>
      </w:r>
      <w:r w:rsidRPr="00E45FE0">
        <w:rPr>
          <w:szCs w:val="24"/>
        </w:rPr>
        <w:t xml:space="preserve"> </w:t>
      </w:r>
      <w:r>
        <w:rPr>
          <w:szCs w:val="24"/>
        </w:rPr>
        <w:t>for the lateral boundaries were defined using non-</w:t>
      </w:r>
      <w:r w:rsidRPr="00E45FE0">
        <w:rPr>
          <w:szCs w:val="24"/>
        </w:rPr>
        <w:t xml:space="preserve">reflecting Orlanski </w:t>
      </w:r>
      <w:r>
        <w:rPr>
          <w:szCs w:val="24"/>
        </w:rPr>
        <w:t xml:space="preserve">(1976) </w:t>
      </w:r>
      <w:r w:rsidRPr="00E45FE0">
        <w:rPr>
          <w:szCs w:val="24"/>
        </w:rPr>
        <w:t>boundary conditions</w:t>
      </w:r>
      <w:r>
        <w:rPr>
          <w:szCs w:val="24"/>
        </w:rPr>
        <w:t>.</w:t>
      </w:r>
    </w:p>
    <w:p w14:paraId="3A493B70" w14:textId="72915AA1" w:rsidR="002A2F32" w:rsidRPr="00E412EC" w:rsidRDefault="002A2F32" w:rsidP="002A2F32">
      <w:pPr>
        <w:rPr>
          <w:szCs w:val="24"/>
        </w:rPr>
      </w:pPr>
      <w:r>
        <w:rPr>
          <w:szCs w:val="24"/>
        </w:rPr>
        <w:t xml:space="preserve">TASS </w:t>
      </w:r>
      <w:r w:rsidR="00886C32">
        <w:rPr>
          <w:szCs w:val="24"/>
        </w:rPr>
        <w:t>wa</w:t>
      </w:r>
      <w:r>
        <w:rPr>
          <w:szCs w:val="24"/>
        </w:rPr>
        <w:t>s written</w:t>
      </w:r>
      <w:r w:rsidR="00886C32">
        <w:rPr>
          <w:szCs w:val="24"/>
        </w:rPr>
        <w:t xml:space="preserve"> in FORTRAN and is maintained</w:t>
      </w:r>
      <w:r>
        <w:rPr>
          <w:szCs w:val="24"/>
        </w:rPr>
        <w:t xml:space="preserve"> </w:t>
      </w:r>
      <w:r w:rsidR="00886C32">
        <w:rPr>
          <w:szCs w:val="24"/>
        </w:rPr>
        <w:t xml:space="preserve">presently </w:t>
      </w:r>
      <w:r>
        <w:rPr>
          <w:szCs w:val="24"/>
        </w:rPr>
        <w:t>in</w:t>
      </w:r>
      <w:r w:rsidR="00886C32">
        <w:rPr>
          <w:szCs w:val="24"/>
        </w:rPr>
        <w:t xml:space="preserve"> fully parallelized</w:t>
      </w:r>
      <w:r>
        <w:rPr>
          <w:szCs w:val="24"/>
        </w:rPr>
        <w:t xml:space="preserve"> FORTRAN for distributed computing platforms u</w:t>
      </w:r>
      <w:r w:rsidR="00886C32">
        <w:rPr>
          <w:szCs w:val="24"/>
        </w:rPr>
        <w:t>tiliz</w:t>
      </w:r>
      <w:r>
        <w:rPr>
          <w:szCs w:val="24"/>
        </w:rPr>
        <w:t xml:space="preserve">ing the </w:t>
      </w:r>
      <w:r w:rsidR="00C3170B">
        <w:rPr>
          <w:szCs w:val="24"/>
        </w:rPr>
        <w:t>Message P</w:t>
      </w:r>
      <w:r>
        <w:rPr>
          <w:szCs w:val="24"/>
        </w:rPr>
        <w:t xml:space="preserve">assing </w:t>
      </w:r>
      <w:r w:rsidR="00C3170B">
        <w:rPr>
          <w:szCs w:val="24"/>
        </w:rPr>
        <w:t>I</w:t>
      </w:r>
      <w:r>
        <w:rPr>
          <w:szCs w:val="24"/>
        </w:rPr>
        <w:t>nterface (MPI).</w:t>
      </w:r>
      <w:r w:rsidR="00C3170B">
        <w:rPr>
          <w:szCs w:val="24"/>
        </w:rPr>
        <w:t xml:space="preserve"> This interface allows TASS</w:t>
      </w:r>
      <w:r w:rsidR="00A5640A">
        <w:rPr>
          <w:szCs w:val="24"/>
        </w:rPr>
        <w:t xml:space="preserve"> to run</w:t>
      </w:r>
      <w:r w:rsidR="00C3170B">
        <w:rPr>
          <w:szCs w:val="24"/>
        </w:rPr>
        <w:t xml:space="preserve"> efficiently on parallel computer architecture. Indeed</w:t>
      </w:r>
      <w:r w:rsidR="00A5640A">
        <w:rPr>
          <w:szCs w:val="24"/>
        </w:rPr>
        <w:t>,</w:t>
      </w:r>
      <w:r w:rsidR="00C3170B">
        <w:rPr>
          <w:szCs w:val="24"/>
        </w:rPr>
        <w:t xml:space="preserve"> per user specifications </w:t>
      </w:r>
      <w:r w:rsidR="00A5640A">
        <w:rPr>
          <w:szCs w:val="24"/>
        </w:rPr>
        <w:t>regarding</w:t>
      </w:r>
      <w:r w:rsidR="00C3170B">
        <w:rPr>
          <w:szCs w:val="24"/>
        </w:rPr>
        <w:t xml:space="preserve"> the number of CPUs, TASS can split the global domain into smaller sub-domains</w:t>
      </w:r>
      <w:r w:rsidR="00260A99">
        <w:rPr>
          <w:szCs w:val="24"/>
        </w:rPr>
        <w:t xml:space="preserve"> (Switzer et </w:t>
      </w:r>
      <w:r w:rsidR="002B48D9">
        <w:rPr>
          <w:szCs w:val="24"/>
        </w:rPr>
        <w:t>al.</w:t>
      </w:r>
      <w:r w:rsidR="00260A99">
        <w:rPr>
          <w:szCs w:val="24"/>
        </w:rPr>
        <w:t>, 2014)</w:t>
      </w:r>
      <w:r w:rsidR="00C3170B">
        <w:rPr>
          <w:szCs w:val="24"/>
        </w:rPr>
        <w:t xml:space="preserve">. Each CPU computes a share of the simulation. By using this MPI structure, </w:t>
      </w:r>
      <w:r w:rsidR="00260A99">
        <w:rPr>
          <w:szCs w:val="24"/>
        </w:rPr>
        <w:t xml:space="preserve">large-grid </w:t>
      </w:r>
      <w:r w:rsidR="00C3170B">
        <w:rPr>
          <w:szCs w:val="24"/>
        </w:rPr>
        <w:t xml:space="preserve">simulations </w:t>
      </w:r>
      <w:r w:rsidR="00260A99">
        <w:rPr>
          <w:szCs w:val="24"/>
        </w:rPr>
        <w:t>can be executable without overloading one single node</w:t>
      </w:r>
      <w:r w:rsidR="00A5640A">
        <w:rPr>
          <w:szCs w:val="24"/>
        </w:rPr>
        <w:t>, thus</w:t>
      </w:r>
      <w:r w:rsidR="00260A99">
        <w:rPr>
          <w:szCs w:val="24"/>
        </w:rPr>
        <w:t xml:space="preserve"> reduc</w:t>
      </w:r>
      <w:r w:rsidR="00A5640A">
        <w:rPr>
          <w:szCs w:val="24"/>
        </w:rPr>
        <w:t>ing</w:t>
      </w:r>
      <w:r w:rsidR="00260A99">
        <w:rPr>
          <w:szCs w:val="24"/>
        </w:rPr>
        <w:t xml:space="preserve"> computational time and cost. However even with up-to-date computers, there are still limitations </w:t>
      </w:r>
      <w:r w:rsidR="00A5640A">
        <w:rPr>
          <w:szCs w:val="24"/>
        </w:rPr>
        <w:t>related to</w:t>
      </w:r>
      <w:r w:rsidR="00260A99">
        <w:rPr>
          <w:szCs w:val="24"/>
        </w:rPr>
        <w:t xml:space="preserve"> the size of the computational domain and a balance has to be </w:t>
      </w:r>
      <w:r w:rsidR="00A5640A">
        <w:rPr>
          <w:szCs w:val="24"/>
        </w:rPr>
        <w:t>achieved</w:t>
      </w:r>
      <w:r w:rsidR="00260A99">
        <w:rPr>
          <w:szCs w:val="24"/>
        </w:rPr>
        <w:t xml:space="preserve"> between the simulation parameters and the time and cost to run the computation</w:t>
      </w:r>
      <w:r w:rsidR="00A5640A">
        <w:rPr>
          <w:szCs w:val="24"/>
        </w:rPr>
        <w:t>s</w:t>
      </w:r>
      <w:r w:rsidR="00260A99">
        <w:rPr>
          <w:szCs w:val="24"/>
        </w:rPr>
        <w:t>.</w:t>
      </w:r>
    </w:p>
    <w:p w14:paraId="267A1919" w14:textId="77777777" w:rsidR="002A2F32" w:rsidRDefault="002A2F32" w:rsidP="002A2F32">
      <w:pPr>
        <w:rPr>
          <w:szCs w:val="24"/>
        </w:rPr>
      </w:pPr>
    </w:p>
    <w:p w14:paraId="35218CA7" w14:textId="77777777" w:rsidR="002A2F32" w:rsidRPr="004F2029" w:rsidRDefault="002A2F32" w:rsidP="007573E1">
      <w:pPr>
        <w:pStyle w:val="Heading2"/>
        <w:rPr>
          <w:lang w:val="fr-FR"/>
        </w:rPr>
      </w:pPr>
      <w:bookmarkStart w:id="43" w:name="_Toc450806335"/>
      <w:r w:rsidRPr="004F2029">
        <w:rPr>
          <w:lang w:val="fr-FR"/>
        </w:rPr>
        <w:t>Initial conditions</w:t>
      </w:r>
      <w:bookmarkEnd w:id="43"/>
    </w:p>
    <w:p w14:paraId="631DC1D3" w14:textId="1A4C97A1" w:rsidR="00B92097" w:rsidRDefault="00A5640A" w:rsidP="00B92097">
      <w:pPr>
        <w:rPr>
          <w:szCs w:val="24"/>
        </w:rPr>
      </w:pPr>
      <w:r>
        <w:rPr>
          <w:szCs w:val="24"/>
        </w:rPr>
        <w:t>As mentioned</w:t>
      </w:r>
      <w:r w:rsidR="00C815BC">
        <w:rPr>
          <w:szCs w:val="24"/>
        </w:rPr>
        <w:t xml:space="preserve">, </w:t>
      </w:r>
      <w:r w:rsidR="00B92097" w:rsidRPr="008D42C3">
        <w:rPr>
          <w:szCs w:val="24"/>
        </w:rPr>
        <w:t xml:space="preserve">Proctor et al. </w:t>
      </w:r>
      <w:r w:rsidR="00B92097">
        <w:rPr>
          <w:szCs w:val="24"/>
        </w:rPr>
        <w:t>(2012</w:t>
      </w:r>
      <w:r w:rsidR="00B92097" w:rsidRPr="004F2029">
        <w:rPr>
          <w:szCs w:val="24"/>
        </w:rPr>
        <w:t>) used TASS to simulate the</w:t>
      </w:r>
      <w:r w:rsidR="00C815BC">
        <w:rPr>
          <w:szCs w:val="24"/>
        </w:rPr>
        <w:t xml:space="preserve"> storm</w:t>
      </w:r>
      <w:r w:rsidR="00B92097" w:rsidRPr="004F2029">
        <w:rPr>
          <w:szCs w:val="24"/>
        </w:rPr>
        <w:t xml:space="preserve"> event of April 16th, 2011 near Raleigh, North Carolina. Th</w:t>
      </w:r>
      <w:r w:rsidR="00C815BC">
        <w:rPr>
          <w:szCs w:val="24"/>
        </w:rPr>
        <w:t>at study employed a</w:t>
      </w:r>
      <w:r w:rsidR="00B92097">
        <w:rPr>
          <w:szCs w:val="24"/>
        </w:rPr>
        <w:t xml:space="preserve"> computational</w:t>
      </w:r>
      <w:r w:rsidR="00B92097" w:rsidRPr="004F2029">
        <w:rPr>
          <w:szCs w:val="24"/>
        </w:rPr>
        <w:t xml:space="preserve"> domain </w:t>
      </w:r>
      <w:r w:rsidR="00C815BC">
        <w:rPr>
          <w:szCs w:val="24"/>
        </w:rPr>
        <w:t xml:space="preserve">that </w:t>
      </w:r>
      <w:r w:rsidR="00B92097" w:rsidRPr="004F2029">
        <w:rPr>
          <w:szCs w:val="24"/>
        </w:rPr>
        <w:t>was 80</w:t>
      </w:r>
      <w:r w:rsidR="00B92097">
        <w:rPr>
          <w:szCs w:val="24"/>
        </w:rPr>
        <w:t xml:space="preserve"> </w:t>
      </w:r>
      <w:r w:rsidR="00B92097" w:rsidRPr="004F2029">
        <w:rPr>
          <w:szCs w:val="24"/>
        </w:rPr>
        <w:t>km x 80</w:t>
      </w:r>
      <w:r w:rsidR="00B92097">
        <w:rPr>
          <w:szCs w:val="24"/>
        </w:rPr>
        <w:t xml:space="preserve"> </w:t>
      </w:r>
      <w:r w:rsidR="00B92097" w:rsidRPr="004F2029">
        <w:rPr>
          <w:szCs w:val="24"/>
        </w:rPr>
        <w:t>km x 17.5</w:t>
      </w:r>
      <w:r w:rsidR="00B92097">
        <w:rPr>
          <w:szCs w:val="24"/>
        </w:rPr>
        <w:t xml:space="preserve"> </w:t>
      </w:r>
      <w:r w:rsidR="00B92097" w:rsidRPr="004F2029">
        <w:rPr>
          <w:szCs w:val="24"/>
        </w:rPr>
        <w:t>km</w:t>
      </w:r>
      <w:r>
        <w:rPr>
          <w:szCs w:val="24"/>
        </w:rPr>
        <w:t>, utilizing</w:t>
      </w:r>
      <w:r w:rsidR="00B92097" w:rsidRPr="004F2029">
        <w:rPr>
          <w:szCs w:val="24"/>
        </w:rPr>
        <w:t xml:space="preserve"> a</w:t>
      </w:r>
      <w:r w:rsidR="00B92097">
        <w:rPr>
          <w:szCs w:val="24"/>
        </w:rPr>
        <w:t xml:space="preserve"> grid</w:t>
      </w:r>
      <w:r w:rsidR="00B92097" w:rsidRPr="004F2029">
        <w:rPr>
          <w:szCs w:val="24"/>
        </w:rPr>
        <w:t xml:space="preserve"> spacing of 125</w:t>
      </w:r>
      <w:r w:rsidR="00B92097">
        <w:rPr>
          <w:szCs w:val="24"/>
        </w:rPr>
        <w:t xml:space="preserve"> </w:t>
      </w:r>
      <w:r w:rsidR="00B92097" w:rsidRPr="004F2029">
        <w:rPr>
          <w:szCs w:val="24"/>
        </w:rPr>
        <w:t>m x 125</w:t>
      </w:r>
      <w:r w:rsidR="00B92097">
        <w:rPr>
          <w:szCs w:val="24"/>
        </w:rPr>
        <w:t xml:space="preserve"> </w:t>
      </w:r>
      <w:r w:rsidR="00B92097" w:rsidRPr="004F2029">
        <w:rPr>
          <w:szCs w:val="24"/>
        </w:rPr>
        <w:t>m x 100</w:t>
      </w:r>
      <w:r w:rsidR="00B92097">
        <w:rPr>
          <w:szCs w:val="24"/>
        </w:rPr>
        <w:t xml:space="preserve"> </w:t>
      </w:r>
      <w:r w:rsidR="00B92097" w:rsidRPr="004F2029">
        <w:rPr>
          <w:szCs w:val="24"/>
        </w:rPr>
        <w:t xml:space="preserve">m. </w:t>
      </w:r>
      <w:r w:rsidR="00B92097">
        <w:rPr>
          <w:szCs w:val="24"/>
        </w:rPr>
        <w:t>T</w:t>
      </w:r>
      <w:r w:rsidR="00B92097" w:rsidRPr="004F2029">
        <w:rPr>
          <w:szCs w:val="24"/>
        </w:rPr>
        <w:t>hree cases employing different moist environments</w:t>
      </w:r>
      <w:r w:rsidR="00B92097">
        <w:rPr>
          <w:szCs w:val="24"/>
        </w:rPr>
        <w:t xml:space="preserve"> were simulated</w:t>
      </w:r>
      <w:r w:rsidR="00B92097" w:rsidRPr="004F2029">
        <w:rPr>
          <w:szCs w:val="24"/>
        </w:rPr>
        <w:t xml:space="preserve">. </w:t>
      </w:r>
      <w:r w:rsidR="00B92097">
        <w:rPr>
          <w:szCs w:val="24"/>
        </w:rPr>
        <w:t>Th</w:t>
      </w:r>
      <w:r w:rsidR="00F6065A">
        <w:rPr>
          <w:szCs w:val="24"/>
        </w:rPr>
        <w:t>e earlier</w:t>
      </w:r>
      <w:r w:rsidR="00B92097">
        <w:rPr>
          <w:szCs w:val="24"/>
        </w:rPr>
        <w:t xml:space="preserve"> study showed that when the storm environment had higher moisture content, it produced more tornadoes than for storms within a dryer atmosphere. </w:t>
      </w:r>
    </w:p>
    <w:p w14:paraId="31765C68" w14:textId="54EBBFA5" w:rsidR="00A01BB8" w:rsidRDefault="00D53932" w:rsidP="00F44507">
      <w:pPr>
        <w:rPr>
          <w:szCs w:val="24"/>
        </w:rPr>
      </w:pPr>
      <w:r>
        <w:rPr>
          <w:szCs w:val="24"/>
        </w:rPr>
        <w:lastRenderedPageBreak/>
        <w:t xml:space="preserve">The determination of the size of the domain and the grid spacing </w:t>
      </w:r>
      <w:r w:rsidR="00A5640A">
        <w:rPr>
          <w:szCs w:val="24"/>
        </w:rPr>
        <w:t>we</w:t>
      </w:r>
      <w:r>
        <w:rPr>
          <w:szCs w:val="24"/>
        </w:rPr>
        <w:t xml:space="preserve">re critical for this research. </w:t>
      </w:r>
      <w:r w:rsidR="002A2F32" w:rsidRPr="004F2029">
        <w:rPr>
          <w:szCs w:val="24"/>
        </w:rPr>
        <w:t>Refining</w:t>
      </w:r>
      <w:r w:rsidR="004C0C4A">
        <w:rPr>
          <w:szCs w:val="24"/>
        </w:rPr>
        <w:t xml:space="preserve"> grid</w:t>
      </w:r>
      <w:r w:rsidR="00C815BC">
        <w:rPr>
          <w:szCs w:val="24"/>
        </w:rPr>
        <w:t>s of this size</w:t>
      </w:r>
      <w:r w:rsidR="002A2F32" w:rsidRPr="004F2029">
        <w:rPr>
          <w:szCs w:val="24"/>
        </w:rPr>
        <w:t xml:space="preserve"> increas</w:t>
      </w:r>
      <w:r w:rsidR="008B438A">
        <w:rPr>
          <w:szCs w:val="24"/>
        </w:rPr>
        <w:t>e</w:t>
      </w:r>
      <w:r w:rsidR="004C0C4A">
        <w:rPr>
          <w:szCs w:val="24"/>
        </w:rPr>
        <w:t>s</w:t>
      </w:r>
      <w:r w:rsidR="002A2F32" w:rsidRPr="004F2029">
        <w:rPr>
          <w:szCs w:val="24"/>
        </w:rPr>
        <w:t xml:space="preserve"> the computational cost</w:t>
      </w:r>
      <w:r w:rsidR="00841936">
        <w:rPr>
          <w:szCs w:val="24"/>
        </w:rPr>
        <w:t xml:space="preserve"> - </w:t>
      </w:r>
      <w:r w:rsidR="008B438A">
        <w:rPr>
          <w:szCs w:val="24"/>
        </w:rPr>
        <w:t>both</w:t>
      </w:r>
      <w:r w:rsidR="00841936">
        <w:rPr>
          <w:szCs w:val="24"/>
        </w:rPr>
        <w:t xml:space="preserve"> </w:t>
      </w:r>
      <w:r w:rsidR="002A2F32" w:rsidRPr="004F2029">
        <w:rPr>
          <w:szCs w:val="24"/>
        </w:rPr>
        <w:t>to generate the simulation and to post-process the results.</w:t>
      </w:r>
      <w:r>
        <w:rPr>
          <w:szCs w:val="24"/>
        </w:rPr>
        <w:t xml:space="preserve"> </w:t>
      </w:r>
      <w:r w:rsidR="00861F32">
        <w:rPr>
          <w:szCs w:val="24"/>
        </w:rPr>
        <w:t xml:space="preserve">In </w:t>
      </w:r>
      <w:r w:rsidR="00C815BC">
        <w:rPr>
          <w:szCs w:val="24"/>
        </w:rPr>
        <w:t>order t</w:t>
      </w:r>
      <w:r w:rsidR="002A2F32" w:rsidRPr="004F2029">
        <w:rPr>
          <w:szCs w:val="24"/>
        </w:rPr>
        <w:t xml:space="preserve">o avoid </w:t>
      </w:r>
      <w:r w:rsidR="00C815BC">
        <w:rPr>
          <w:szCs w:val="24"/>
        </w:rPr>
        <w:t>unnecessary</w:t>
      </w:r>
      <w:r w:rsidR="002A2F32" w:rsidRPr="004F2029">
        <w:rPr>
          <w:szCs w:val="24"/>
        </w:rPr>
        <w:t xml:space="preserve"> extra cost</w:t>
      </w:r>
      <w:r w:rsidR="0019737D">
        <w:rPr>
          <w:szCs w:val="24"/>
        </w:rPr>
        <w:t>,</w:t>
      </w:r>
      <w:r w:rsidR="002A2F32" w:rsidRPr="004F2029">
        <w:rPr>
          <w:szCs w:val="24"/>
        </w:rPr>
        <w:t xml:space="preserve"> the</w:t>
      </w:r>
      <w:r w:rsidR="000E1D56">
        <w:rPr>
          <w:szCs w:val="24"/>
        </w:rPr>
        <w:t xml:space="preserve"> size of the</w:t>
      </w:r>
      <w:r w:rsidR="002A2F32" w:rsidRPr="004F2029">
        <w:rPr>
          <w:szCs w:val="24"/>
        </w:rPr>
        <w:t xml:space="preserve"> original</w:t>
      </w:r>
      <w:r w:rsidR="00C815BC">
        <w:rPr>
          <w:szCs w:val="24"/>
        </w:rPr>
        <w:t xml:space="preserve"> computational</w:t>
      </w:r>
      <w:r w:rsidR="002A2F32" w:rsidRPr="004F2029">
        <w:rPr>
          <w:szCs w:val="24"/>
        </w:rPr>
        <w:t xml:space="preserve"> domain </w:t>
      </w:r>
      <w:r w:rsidR="00EA7EC2">
        <w:rPr>
          <w:szCs w:val="24"/>
        </w:rPr>
        <w:t>w</w:t>
      </w:r>
      <w:r>
        <w:rPr>
          <w:szCs w:val="24"/>
        </w:rPr>
        <w:t>as</w:t>
      </w:r>
      <w:r w:rsidR="002A2F32" w:rsidRPr="004F2029">
        <w:rPr>
          <w:szCs w:val="24"/>
        </w:rPr>
        <w:t xml:space="preserve"> </w:t>
      </w:r>
      <w:r w:rsidR="000E1D56">
        <w:rPr>
          <w:szCs w:val="24"/>
        </w:rPr>
        <w:t>reduced</w:t>
      </w:r>
      <w:r w:rsidR="008B438A">
        <w:rPr>
          <w:szCs w:val="24"/>
        </w:rPr>
        <w:t xml:space="preserve"> in order</w:t>
      </w:r>
      <w:r w:rsidR="000E1D56">
        <w:rPr>
          <w:szCs w:val="24"/>
        </w:rPr>
        <w:t xml:space="preserve"> to utiliz</w:t>
      </w:r>
      <w:r w:rsidR="00EA7EC2">
        <w:rPr>
          <w:szCs w:val="24"/>
        </w:rPr>
        <w:t>e</w:t>
      </w:r>
      <w:r w:rsidR="000E1D56">
        <w:rPr>
          <w:szCs w:val="24"/>
        </w:rPr>
        <w:t xml:space="preserve"> a finer </w:t>
      </w:r>
      <w:r w:rsidR="00EA7EC2">
        <w:rPr>
          <w:szCs w:val="24"/>
        </w:rPr>
        <w:t xml:space="preserve">localized </w:t>
      </w:r>
      <w:r w:rsidR="000E1D56">
        <w:rPr>
          <w:szCs w:val="24"/>
        </w:rPr>
        <w:t>grid and</w:t>
      </w:r>
      <w:r w:rsidR="002A2F32" w:rsidRPr="004F2029">
        <w:rPr>
          <w:szCs w:val="24"/>
        </w:rPr>
        <w:t xml:space="preserve"> to capture</w:t>
      </w:r>
      <w:r w:rsidR="00EA7EC2">
        <w:rPr>
          <w:szCs w:val="24"/>
        </w:rPr>
        <w:t xml:space="preserve"> with higher fidelity</w:t>
      </w:r>
      <w:r w:rsidR="002A2F32" w:rsidRPr="004F2029">
        <w:rPr>
          <w:szCs w:val="24"/>
        </w:rPr>
        <w:t xml:space="preserve"> the storm</w:t>
      </w:r>
      <w:r w:rsidR="000E1D56">
        <w:rPr>
          <w:szCs w:val="24"/>
        </w:rPr>
        <w:t xml:space="preserve"> dynamics</w:t>
      </w:r>
      <w:r w:rsidR="004C0C4A">
        <w:rPr>
          <w:szCs w:val="24"/>
        </w:rPr>
        <w:t xml:space="preserve"> at </w:t>
      </w:r>
      <w:r w:rsidR="00F6065A">
        <w:rPr>
          <w:szCs w:val="24"/>
        </w:rPr>
        <w:t xml:space="preserve">simulation </w:t>
      </w:r>
      <w:r w:rsidR="002A2F32" w:rsidRPr="004F2029">
        <w:rPr>
          <w:szCs w:val="24"/>
        </w:rPr>
        <w:t>time</w:t>
      </w:r>
      <w:r w:rsidR="004C0C4A">
        <w:rPr>
          <w:szCs w:val="24"/>
        </w:rPr>
        <w:t>s</w:t>
      </w:r>
      <w:r w:rsidR="002A2F32" w:rsidRPr="004F2029">
        <w:rPr>
          <w:szCs w:val="24"/>
        </w:rPr>
        <w:t xml:space="preserve"> </w:t>
      </w:r>
      <w:r w:rsidR="00F6065A">
        <w:rPr>
          <w:szCs w:val="24"/>
        </w:rPr>
        <w:t>prior to</w:t>
      </w:r>
      <w:r w:rsidR="002A2F32" w:rsidRPr="004F2029">
        <w:rPr>
          <w:szCs w:val="24"/>
        </w:rPr>
        <w:t xml:space="preserve"> the formation of the first tornado. </w:t>
      </w:r>
      <w:r w:rsidR="00EA7EC2">
        <w:rPr>
          <w:szCs w:val="24"/>
        </w:rPr>
        <w:t>Since</w:t>
      </w:r>
      <w:r>
        <w:rPr>
          <w:szCs w:val="24"/>
        </w:rPr>
        <w:t xml:space="preserve"> </w:t>
      </w:r>
      <w:r w:rsidR="00F44507">
        <w:rPr>
          <w:szCs w:val="24"/>
        </w:rPr>
        <w:t xml:space="preserve">Fiedler (1995) </w:t>
      </w:r>
      <w:r w:rsidR="00EA7EC2">
        <w:rPr>
          <w:szCs w:val="24"/>
        </w:rPr>
        <w:t xml:space="preserve">has </w:t>
      </w:r>
      <w:r w:rsidR="00F44507">
        <w:rPr>
          <w:szCs w:val="24"/>
        </w:rPr>
        <w:t>show</w:t>
      </w:r>
      <w:r w:rsidR="00EA7EC2">
        <w:rPr>
          <w:szCs w:val="24"/>
        </w:rPr>
        <w:t>n</w:t>
      </w:r>
      <w:r w:rsidR="00F44507">
        <w:rPr>
          <w:szCs w:val="24"/>
        </w:rPr>
        <w:t xml:space="preserve"> that d</w:t>
      </w:r>
      <w:r w:rsidR="00F44507" w:rsidRPr="009516C7">
        <w:t xml:space="preserve">ecoupling the tornado </w:t>
      </w:r>
      <w:r w:rsidR="00F44507">
        <w:t>from</w:t>
      </w:r>
      <w:r w:rsidR="00F44507" w:rsidRPr="009516C7">
        <w:t xml:space="preserve"> </w:t>
      </w:r>
      <w:r w:rsidR="00F44507">
        <w:t>its</w:t>
      </w:r>
      <w:r w:rsidR="00F44507" w:rsidRPr="009516C7">
        <w:t xml:space="preserve"> supercell thunderstorm </w:t>
      </w:r>
      <w:r w:rsidR="00F44507">
        <w:t xml:space="preserve">host </w:t>
      </w:r>
      <w:r w:rsidR="0019737D">
        <w:t>produces</w:t>
      </w:r>
      <w:r w:rsidR="00F44507">
        <w:t xml:space="preserve"> </w:t>
      </w:r>
      <w:r w:rsidR="0019737D">
        <w:t>in</w:t>
      </w:r>
      <w:r w:rsidR="00F44507">
        <w:t>correct results</w:t>
      </w:r>
      <w:r w:rsidR="00EA7EC2">
        <w:t>,</w:t>
      </w:r>
      <w:r>
        <w:t xml:space="preserve"> the </w:t>
      </w:r>
      <w:r w:rsidR="00EA7EC2">
        <w:t xml:space="preserve">overall </w:t>
      </w:r>
      <w:r>
        <w:t>size of the domain ha</w:t>
      </w:r>
      <w:r w:rsidR="00EA7EC2">
        <w:t>d</w:t>
      </w:r>
      <w:r>
        <w:t xml:space="preserve"> to be large enough to contain the storm itself</w:t>
      </w:r>
      <w:r w:rsidR="00EA7EC2">
        <w:t>, in order</w:t>
      </w:r>
      <w:r>
        <w:t xml:space="preserve"> to avoid erroneous results. Noda </w:t>
      </w:r>
      <w:r w:rsidR="002B48D9">
        <w:t xml:space="preserve">et al. </w:t>
      </w:r>
      <w:r>
        <w:t xml:space="preserve">(2003) </w:t>
      </w:r>
      <w:r w:rsidR="00343F3C">
        <w:t>demonstrated</w:t>
      </w:r>
      <w:r w:rsidR="002C5345">
        <w:t xml:space="preserve"> that</w:t>
      </w:r>
      <w:r w:rsidR="00343F3C">
        <w:t xml:space="preserve"> the</w:t>
      </w:r>
      <w:r w:rsidR="0019737D">
        <w:t xml:space="preserve"> overall</w:t>
      </w:r>
      <w:r w:rsidR="00343F3C">
        <w:t xml:space="preserve"> grid </w:t>
      </w:r>
      <w:r w:rsidR="0019737D">
        <w:t>extent</w:t>
      </w:r>
      <w:r w:rsidR="00343F3C">
        <w:t xml:space="preserve"> </w:t>
      </w:r>
      <w:r w:rsidR="00861F32">
        <w:t>was</w:t>
      </w:r>
      <w:r w:rsidR="00343F3C">
        <w:t xml:space="preserve"> critical. The grid spacing plays an important role </w:t>
      </w:r>
      <w:r w:rsidR="002C5345">
        <w:t>i</w:t>
      </w:r>
      <w:r w:rsidR="00343F3C">
        <w:t xml:space="preserve">n the behavior and evolution of the simulated storm. </w:t>
      </w:r>
      <w:r w:rsidR="002C5345">
        <w:t>Hence,</w:t>
      </w:r>
      <w:r w:rsidR="00343F3C">
        <w:t xml:space="preserve"> grid spacing has to be small enough to capture the characteristics of the storm. Other</w:t>
      </w:r>
      <w:r>
        <w:t xml:space="preserve"> parameters, such as the size of the vortex cores</w:t>
      </w:r>
      <w:r w:rsidR="00343F3C">
        <w:t xml:space="preserve">, </w:t>
      </w:r>
      <w:r>
        <w:t>have to be take</w:t>
      </w:r>
      <w:r w:rsidR="002C5345">
        <w:t>n into</w:t>
      </w:r>
      <w:r>
        <w:t xml:space="preserve"> account. Indeed, </w:t>
      </w:r>
      <w:r w:rsidR="00F44507">
        <w:rPr>
          <w:szCs w:val="24"/>
        </w:rPr>
        <w:t xml:space="preserve">Bluestein (2007) observed </w:t>
      </w:r>
      <w:r w:rsidR="002C5345">
        <w:rPr>
          <w:szCs w:val="24"/>
        </w:rPr>
        <w:t>from</w:t>
      </w:r>
      <w:r w:rsidR="00F44507">
        <w:rPr>
          <w:szCs w:val="24"/>
        </w:rPr>
        <w:t xml:space="preserve"> radar</w:t>
      </w:r>
      <w:r w:rsidR="002C5345">
        <w:rPr>
          <w:szCs w:val="24"/>
        </w:rPr>
        <w:t xml:space="preserve"> data</w:t>
      </w:r>
      <w:r w:rsidR="00F44507">
        <w:rPr>
          <w:szCs w:val="24"/>
        </w:rPr>
        <w:t xml:space="preserve"> that </w:t>
      </w:r>
      <w:r w:rsidR="002C5345">
        <w:rPr>
          <w:szCs w:val="24"/>
        </w:rPr>
        <w:t xml:space="preserve">typical </w:t>
      </w:r>
      <w:r w:rsidR="00F44507">
        <w:rPr>
          <w:szCs w:val="24"/>
        </w:rPr>
        <w:t>vortex core</w:t>
      </w:r>
      <w:r w:rsidR="002C5345">
        <w:rPr>
          <w:szCs w:val="24"/>
        </w:rPr>
        <w:t xml:space="preserve"> radii</w:t>
      </w:r>
      <w:r w:rsidR="00F44507">
        <w:rPr>
          <w:szCs w:val="24"/>
        </w:rPr>
        <w:t xml:space="preserve"> are 100 to 200m. </w:t>
      </w:r>
      <w:r w:rsidR="00343F3C">
        <w:rPr>
          <w:szCs w:val="24"/>
        </w:rPr>
        <w:t xml:space="preserve">Moreover a 100 m vertical spacing is barely enough to resolve the inflow in a supercell </w:t>
      </w:r>
      <w:r w:rsidR="002C5345">
        <w:rPr>
          <w:szCs w:val="24"/>
        </w:rPr>
        <w:t>containing</w:t>
      </w:r>
      <w:r w:rsidR="00343F3C">
        <w:rPr>
          <w:szCs w:val="24"/>
        </w:rPr>
        <w:t xml:space="preserve"> a tornado (Proctor, 1982).</w:t>
      </w:r>
      <w:r w:rsidR="000978FB">
        <w:rPr>
          <w:szCs w:val="24"/>
        </w:rPr>
        <w:t xml:space="preserve">  </w:t>
      </w:r>
      <w:r w:rsidR="002C5345">
        <w:rPr>
          <w:szCs w:val="24"/>
        </w:rPr>
        <w:t>It was necessary</w:t>
      </w:r>
      <w:r w:rsidR="000978FB">
        <w:rPr>
          <w:szCs w:val="24"/>
        </w:rPr>
        <w:t xml:space="preserve"> to balance the computational cost </w:t>
      </w:r>
      <w:r w:rsidR="002C5345">
        <w:rPr>
          <w:szCs w:val="24"/>
        </w:rPr>
        <w:t>with</w:t>
      </w:r>
      <w:r w:rsidR="000978FB">
        <w:rPr>
          <w:szCs w:val="24"/>
        </w:rPr>
        <w:t xml:space="preserve"> the </w:t>
      </w:r>
      <w:r w:rsidR="002C5345">
        <w:rPr>
          <w:szCs w:val="24"/>
        </w:rPr>
        <w:t xml:space="preserve">overall </w:t>
      </w:r>
      <w:r w:rsidR="000978FB">
        <w:rPr>
          <w:szCs w:val="24"/>
        </w:rPr>
        <w:t xml:space="preserve">research purpose </w:t>
      </w:r>
      <w:r w:rsidR="002C5345">
        <w:rPr>
          <w:szCs w:val="24"/>
        </w:rPr>
        <w:t>in this study</w:t>
      </w:r>
      <w:r w:rsidR="000978FB">
        <w:rPr>
          <w:szCs w:val="24"/>
        </w:rPr>
        <w:t xml:space="preserve">. </w:t>
      </w:r>
      <w:r w:rsidR="002C5345">
        <w:rPr>
          <w:szCs w:val="24"/>
        </w:rPr>
        <w:t>C</w:t>
      </w:r>
      <w:r w:rsidR="000978FB">
        <w:rPr>
          <w:szCs w:val="24"/>
        </w:rPr>
        <w:t>onsider</w:t>
      </w:r>
      <w:r w:rsidR="002C5345">
        <w:rPr>
          <w:szCs w:val="24"/>
        </w:rPr>
        <w:t>ing</w:t>
      </w:r>
      <w:r w:rsidR="000978FB">
        <w:rPr>
          <w:szCs w:val="24"/>
        </w:rPr>
        <w:t xml:space="preserve"> the critical parameters </w:t>
      </w:r>
      <w:r w:rsidR="002C5345">
        <w:rPr>
          <w:szCs w:val="24"/>
        </w:rPr>
        <w:t>just discussed</w:t>
      </w:r>
      <w:r w:rsidR="000978FB">
        <w:rPr>
          <w:szCs w:val="24"/>
        </w:rPr>
        <w:t xml:space="preserve">, </w:t>
      </w:r>
      <w:r w:rsidR="002C5345">
        <w:rPr>
          <w:szCs w:val="24"/>
        </w:rPr>
        <w:t>a</w:t>
      </w:r>
      <w:r w:rsidR="000978FB">
        <w:rPr>
          <w:szCs w:val="24"/>
        </w:rPr>
        <w:t xml:space="preserve"> </w:t>
      </w:r>
      <w:r w:rsidR="000978FB" w:rsidRPr="004F2029">
        <w:rPr>
          <w:szCs w:val="24"/>
        </w:rPr>
        <w:t>new model</w:t>
      </w:r>
      <w:r w:rsidR="000978FB">
        <w:rPr>
          <w:szCs w:val="24"/>
        </w:rPr>
        <w:t xml:space="preserve"> computational</w:t>
      </w:r>
      <w:r w:rsidR="000978FB" w:rsidRPr="004F2029">
        <w:rPr>
          <w:szCs w:val="24"/>
        </w:rPr>
        <w:t xml:space="preserve"> domain</w:t>
      </w:r>
      <w:r w:rsidR="002C5345">
        <w:rPr>
          <w:szCs w:val="24"/>
        </w:rPr>
        <w:t xml:space="preserve"> was developed</w:t>
      </w:r>
      <w:r w:rsidR="000978FB" w:rsidRPr="004F2029">
        <w:rPr>
          <w:szCs w:val="24"/>
        </w:rPr>
        <w:t xml:space="preserve"> </w:t>
      </w:r>
      <w:r w:rsidR="000978FB">
        <w:rPr>
          <w:szCs w:val="24"/>
        </w:rPr>
        <w:t xml:space="preserve">with </w:t>
      </w:r>
      <w:r w:rsidR="0019737D">
        <w:rPr>
          <w:szCs w:val="24"/>
        </w:rPr>
        <w:t>overall</w:t>
      </w:r>
      <w:r w:rsidR="000978FB">
        <w:rPr>
          <w:szCs w:val="24"/>
        </w:rPr>
        <w:t xml:space="preserve"> dimensions of </w:t>
      </w:r>
      <w:r w:rsidR="000978FB" w:rsidRPr="004F2029">
        <w:rPr>
          <w:szCs w:val="24"/>
        </w:rPr>
        <w:t xml:space="preserve">40 km x 40 km x 17.5 km, </w:t>
      </w:r>
      <w:r w:rsidR="000978FB">
        <w:rPr>
          <w:szCs w:val="24"/>
        </w:rPr>
        <w:t xml:space="preserve">and </w:t>
      </w:r>
      <w:r w:rsidR="000978FB" w:rsidRPr="004F2029">
        <w:rPr>
          <w:szCs w:val="24"/>
        </w:rPr>
        <w:t xml:space="preserve">with grid </w:t>
      </w:r>
      <w:r w:rsidR="000978FB">
        <w:rPr>
          <w:szCs w:val="24"/>
        </w:rPr>
        <w:t>element spacing of 62.5 m x 62.</w:t>
      </w:r>
      <w:r w:rsidR="000978FB" w:rsidRPr="004F2029">
        <w:rPr>
          <w:szCs w:val="24"/>
        </w:rPr>
        <w:t>5m x 50 m</w:t>
      </w:r>
      <w:r w:rsidR="002C5345">
        <w:rPr>
          <w:szCs w:val="24"/>
        </w:rPr>
        <w:t>,</w:t>
      </w:r>
      <w:r w:rsidR="000978FB">
        <w:rPr>
          <w:szCs w:val="24"/>
        </w:rPr>
        <w:t xml:space="preserve"> satisfying the requirement to reproduce as accurately possible the dynamics and behavior of a supercell storm. </w:t>
      </w:r>
      <w:r w:rsidR="000978FB" w:rsidRPr="004F2029">
        <w:rPr>
          <w:szCs w:val="24"/>
        </w:rPr>
        <w:t xml:space="preserve"> </w:t>
      </w:r>
      <w:r w:rsidR="000978FB">
        <w:rPr>
          <w:szCs w:val="24"/>
        </w:rPr>
        <w:t>I</w:t>
      </w:r>
      <w:r w:rsidR="000978FB" w:rsidRPr="004F2029">
        <w:rPr>
          <w:szCs w:val="24"/>
        </w:rPr>
        <w:t>n other words, there are 321 x 321 x 375 = 38,640,375 grid points.</w:t>
      </w:r>
      <w:r w:rsidR="000978FB">
        <w:rPr>
          <w:szCs w:val="24"/>
        </w:rPr>
        <w:t xml:space="preserve"> The domain </w:t>
      </w:r>
      <w:r w:rsidR="00861F32">
        <w:rPr>
          <w:szCs w:val="24"/>
        </w:rPr>
        <w:t>was</w:t>
      </w:r>
      <w:r w:rsidR="000978FB">
        <w:rPr>
          <w:szCs w:val="24"/>
        </w:rPr>
        <w:t xml:space="preserve"> </w:t>
      </w:r>
      <w:r w:rsidR="0019737D">
        <w:rPr>
          <w:szCs w:val="24"/>
        </w:rPr>
        <w:t xml:space="preserve">considered to be </w:t>
      </w:r>
      <w:r w:rsidR="000978FB">
        <w:rPr>
          <w:szCs w:val="24"/>
        </w:rPr>
        <w:t xml:space="preserve">large enough to contain the storms simulated by Proctor et al. (2012), </w:t>
      </w:r>
      <w:r w:rsidR="002C5345">
        <w:rPr>
          <w:szCs w:val="24"/>
        </w:rPr>
        <w:t xml:space="preserve">and </w:t>
      </w:r>
      <w:r w:rsidR="000978FB">
        <w:rPr>
          <w:szCs w:val="24"/>
        </w:rPr>
        <w:t xml:space="preserve">the horizontal grid spacing of 62.5m </w:t>
      </w:r>
      <w:r w:rsidR="002C5345">
        <w:rPr>
          <w:szCs w:val="24"/>
        </w:rPr>
        <w:t>c</w:t>
      </w:r>
      <w:r w:rsidR="0019737D">
        <w:rPr>
          <w:szCs w:val="24"/>
        </w:rPr>
        <w:t>ould</w:t>
      </w:r>
      <w:r w:rsidR="000978FB">
        <w:rPr>
          <w:szCs w:val="24"/>
        </w:rPr>
        <w:t xml:space="preserve"> capture the vortex cores</w:t>
      </w:r>
      <w:r w:rsidR="0016680C">
        <w:rPr>
          <w:szCs w:val="24"/>
        </w:rPr>
        <w:t>.</w:t>
      </w:r>
    </w:p>
    <w:p w14:paraId="73E3CDDF" w14:textId="1834CF19" w:rsidR="00674AA6" w:rsidRDefault="00674AA6" w:rsidP="00F44507">
      <w:pPr>
        <w:rPr>
          <w:szCs w:val="24"/>
        </w:rPr>
      </w:pPr>
      <w:r>
        <w:rPr>
          <w:szCs w:val="24"/>
        </w:rPr>
        <w:t xml:space="preserve">To initiate the simulation of a supercell, a sounding profile has needed. This profile will have to </w:t>
      </w:r>
      <w:r w:rsidR="004E0606">
        <w:rPr>
          <w:szCs w:val="24"/>
        </w:rPr>
        <w:t xml:space="preserve">satisfy </w:t>
      </w:r>
      <w:r w:rsidR="00737F05">
        <w:rPr>
          <w:szCs w:val="24"/>
        </w:rPr>
        <w:t>three</w:t>
      </w:r>
      <w:r w:rsidR="004E0606">
        <w:rPr>
          <w:szCs w:val="24"/>
        </w:rPr>
        <w:t xml:space="preserve"> important parameters. First the environment has to be instable. CAPE variable measures the instability. Second, the air has to be </w:t>
      </w:r>
      <w:r w:rsidR="00386795">
        <w:rPr>
          <w:szCs w:val="24"/>
        </w:rPr>
        <w:t>warm and</w:t>
      </w:r>
      <w:r w:rsidR="004E0606">
        <w:rPr>
          <w:szCs w:val="24"/>
        </w:rPr>
        <w:t xml:space="preserve"> moist in the lower troposphere, in other words </w:t>
      </w:r>
      <w:r w:rsidR="004E0606" w:rsidRPr="00A978AC">
        <w:rPr>
          <w:szCs w:val="24"/>
        </w:rPr>
        <w:t xml:space="preserve">between the </w:t>
      </w:r>
      <w:r w:rsidR="004E0606">
        <w:rPr>
          <w:szCs w:val="24"/>
        </w:rPr>
        <w:t>pressure levels 1000</w:t>
      </w:r>
      <w:r w:rsidR="004E0606" w:rsidRPr="00A978AC">
        <w:rPr>
          <w:szCs w:val="24"/>
        </w:rPr>
        <w:t xml:space="preserve"> hPa </w:t>
      </w:r>
      <w:r w:rsidR="004E0606">
        <w:rPr>
          <w:szCs w:val="24"/>
        </w:rPr>
        <w:t>and</w:t>
      </w:r>
      <w:r w:rsidR="004E0606" w:rsidRPr="00A978AC">
        <w:rPr>
          <w:szCs w:val="24"/>
        </w:rPr>
        <w:t xml:space="preserve"> </w:t>
      </w:r>
      <w:r w:rsidR="00386795">
        <w:rPr>
          <w:szCs w:val="24"/>
        </w:rPr>
        <w:t>90</w:t>
      </w:r>
      <w:r w:rsidR="004E0606">
        <w:rPr>
          <w:szCs w:val="24"/>
        </w:rPr>
        <w:t>0</w:t>
      </w:r>
      <w:r w:rsidR="00386795">
        <w:rPr>
          <w:szCs w:val="24"/>
        </w:rPr>
        <w:t xml:space="preserve"> hPa. The third parameter is a moderate to strong vertical wind shear.</w:t>
      </w:r>
      <w:r w:rsidR="00737F05">
        <w:rPr>
          <w:szCs w:val="24"/>
        </w:rPr>
        <w:t xml:space="preserve"> </w:t>
      </w:r>
      <w:r w:rsidR="00737F05">
        <w:rPr>
          <w:szCs w:val="24"/>
        </w:rPr>
        <w:fldChar w:fldCharType="begin"/>
      </w:r>
      <w:r w:rsidR="00737F05">
        <w:rPr>
          <w:szCs w:val="24"/>
        </w:rPr>
        <w:instrText xml:space="preserve"> REF _Ref429722437 \h </w:instrText>
      </w:r>
      <w:r w:rsidR="00737F05">
        <w:rPr>
          <w:szCs w:val="24"/>
        </w:rPr>
      </w:r>
      <w:r w:rsidR="00737F05">
        <w:rPr>
          <w:szCs w:val="24"/>
        </w:rPr>
        <w:fldChar w:fldCharType="separate"/>
      </w:r>
      <w:r w:rsidR="002B46D6">
        <w:t xml:space="preserve">Figure </w:t>
      </w:r>
      <w:r w:rsidR="002B46D6">
        <w:rPr>
          <w:noProof/>
        </w:rPr>
        <w:t>11</w:t>
      </w:r>
      <w:r w:rsidR="00737F05">
        <w:rPr>
          <w:szCs w:val="24"/>
        </w:rPr>
        <w:fldChar w:fldCharType="end"/>
      </w:r>
      <w:r w:rsidR="00737F05">
        <w:rPr>
          <w:szCs w:val="24"/>
        </w:rPr>
        <w:t xml:space="preserve"> represents a typical sounding of the supercell environment: a high CAPE, warm moist air in the lower troposphere, a dry cool air in the middle troposphere (pressure levels between 900</w:t>
      </w:r>
      <w:r w:rsidR="00737F05" w:rsidRPr="00A978AC">
        <w:rPr>
          <w:szCs w:val="24"/>
        </w:rPr>
        <w:t xml:space="preserve"> hPa </w:t>
      </w:r>
      <w:r w:rsidR="00737F05">
        <w:rPr>
          <w:szCs w:val="24"/>
        </w:rPr>
        <w:t>and</w:t>
      </w:r>
      <w:r w:rsidR="00737F05" w:rsidRPr="00A978AC">
        <w:rPr>
          <w:szCs w:val="24"/>
        </w:rPr>
        <w:t xml:space="preserve"> </w:t>
      </w:r>
      <w:r w:rsidR="00737F05">
        <w:rPr>
          <w:szCs w:val="24"/>
        </w:rPr>
        <w:t xml:space="preserve">250 hPa), and a strong wind shear. </w:t>
      </w:r>
      <w:r w:rsidR="009932C6">
        <w:rPr>
          <w:szCs w:val="24"/>
        </w:rPr>
        <w:t xml:space="preserve">Gilmore et al (1998) showed that for supercell storms with identical CAPE characteristics, the local atmospheric humidity in the mid-tropospheric altitude interval plays a role in controlling the intensity and evolution of the storm. Relative dryness affects the </w:t>
      </w:r>
      <w:r w:rsidR="009932C6">
        <w:rPr>
          <w:szCs w:val="24"/>
        </w:rPr>
        <w:lastRenderedPageBreak/>
        <w:t xml:space="preserve">downdraft; when the atmosphere is drier, the vertical wind magnitude and scale are reduced, whereas when the atmosphere is more humid, the vertical wind state is enhanced. </w:t>
      </w:r>
      <w:r w:rsidR="00737F05">
        <w:rPr>
          <w:szCs w:val="24"/>
        </w:rPr>
        <w:t xml:space="preserve">In this study, the input of environmental humidity </w:t>
      </w:r>
      <w:r w:rsidR="009932C6">
        <w:rPr>
          <w:szCs w:val="24"/>
        </w:rPr>
        <w:t>will be the only change in the initialization of the simulations, in order to make the atmosphere either similar to Raleigh sounding (</w:t>
      </w:r>
      <w:r w:rsidR="009932C6">
        <w:rPr>
          <w:szCs w:val="24"/>
        </w:rPr>
        <w:fldChar w:fldCharType="begin"/>
      </w:r>
      <w:r w:rsidR="009932C6">
        <w:rPr>
          <w:szCs w:val="24"/>
        </w:rPr>
        <w:instrText xml:space="preserve"> REF _Ref429466861 \h </w:instrText>
      </w:r>
      <w:r w:rsidR="009932C6">
        <w:rPr>
          <w:szCs w:val="24"/>
        </w:rPr>
      </w:r>
      <w:r w:rsidR="009932C6">
        <w:rPr>
          <w:szCs w:val="24"/>
        </w:rPr>
        <w:fldChar w:fldCharType="separate"/>
      </w:r>
      <w:r w:rsidR="002B46D6">
        <w:t xml:space="preserve">Figure </w:t>
      </w:r>
      <w:r w:rsidR="002B46D6">
        <w:rPr>
          <w:noProof/>
        </w:rPr>
        <w:t>5</w:t>
      </w:r>
      <w:r w:rsidR="009932C6">
        <w:rPr>
          <w:szCs w:val="24"/>
        </w:rPr>
        <w:fldChar w:fldCharType="end"/>
      </w:r>
      <w:r w:rsidR="009932C6">
        <w:rPr>
          <w:szCs w:val="24"/>
        </w:rPr>
        <w:t xml:space="preserve">) or moister or dryer. Therefore the dry cool air showed on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2B46D6">
        <w:t xml:space="preserve">Figure </w:t>
      </w:r>
      <w:r w:rsidR="002B46D6">
        <w:rPr>
          <w:noProof/>
        </w:rPr>
        <w:t>11</w:t>
      </w:r>
      <w:r w:rsidR="009932C6">
        <w:rPr>
          <w:szCs w:val="24"/>
        </w:rPr>
        <w:fldChar w:fldCharType="end"/>
      </w:r>
      <w:r w:rsidR="009932C6">
        <w:rPr>
          <w:szCs w:val="24"/>
        </w:rPr>
        <w:t xml:space="preserve"> will be either diminished or intensified. The area in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2B46D6">
        <w:t xml:space="preserve">Figure </w:t>
      </w:r>
      <w:r w:rsidR="002B46D6">
        <w:rPr>
          <w:noProof/>
        </w:rPr>
        <w:t>11</w:t>
      </w:r>
      <w:r w:rsidR="009932C6">
        <w:rPr>
          <w:szCs w:val="24"/>
        </w:rPr>
        <w:fldChar w:fldCharType="end"/>
      </w:r>
      <w:r w:rsidR="009932C6">
        <w:rPr>
          <w:szCs w:val="24"/>
        </w:rPr>
        <w:t xml:space="preserve"> marked by the horizontal </w:t>
      </w:r>
      <w:r w:rsidR="00817972">
        <w:rPr>
          <w:szCs w:val="24"/>
        </w:rPr>
        <w:t>red stripes represents t</w:t>
      </w:r>
      <w:r w:rsidR="009932C6">
        <w:rPr>
          <w:szCs w:val="24"/>
        </w:rPr>
        <w:t xml:space="preserve">he area bounded by the temperature sounding and the projected temperature path of the lifted air parcel </w:t>
      </w:r>
      <w:r w:rsidR="00817972">
        <w:rPr>
          <w:szCs w:val="24"/>
        </w:rPr>
        <w:t xml:space="preserve">and </w:t>
      </w:r>
      <w:r w:rsidR="009932C6">
        <w:rPr>
          <w:szCs w:val="24"/>
        </w:rPr>
        <w:t>is defined as a positive area, representative of a positive buoyant energy condition. The positive area represents the instability of the atmosphere. That positive buoyant energy is needed to sustain thunderstorms. For the three sounding this area is positive.</w:t>
      </w:r>
    </w:p>
    <w:p w14:paraId="7323F74E" w14:textId="58DA556F" w:rsidR="00F042D5" w:rsidRDefault="00F042D5" w:rsidP="00F44507">
      <w:pPr>
        <w:rPr>
          <w:szCs w:val="24"/>
        </w:rPr>
      </w:pPr>
      <w:r>
        <w:rPr>
          <w:noProof/>
          <w:szCs w:val="24"/>
        </w:rPr>
        <w:drawing>
          <wp:inline distT="0" distB="0" distL="0" distR="0" wp14:anchorId="4B0C7B5C" wp14:editId="6F3B3352">
            <wp:extent cx="4813037" cy="36576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nding_expla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3037" cy="3657600"/>
                    </a:xfrm>
                    <a:prstGeom prst="rect">
                      <a:avLst/>
                    </a:prstGeom>
                  </pic:spPr>
                </pic:pic>
              </a:graphicData>
            </a:graphic>
          </wp:inline>
        </w:drawing>
      </w:r>
    </w:p>
    <w:p w14:paraId="4D2CBA4A" w14:textId="27E7BEE6" w:rsidR="00F042D5" w:rsidRDefault="00F042D5" w:rsidP="00F042D5">
      <w:pPr>
        <w:pStyle w:val="Caption"/>
        <w:rPr>
          <w:szCs w:val="24"/>
        </w:rPr>
      </w:pPr>
      <w:bookmarkStart w:id="44" w:name="_Ref429722437"/>
      <w:bookmarkStart w:id="45" w:name="_Toc450806390"/>
      <w:r>
        <w:t xml:space="preserve">Figure </w:t>
      </w:r>
      <w:r>
        <w:fldChar w:fldCharType="begin"/>
      </w:r>
      <w:r>
        <w:instrText xml:space="preserve"> SEQ Figure \* ARABIC </w:instrText>
      </w:r>
      <w:r>
        <w:fldChar w:fldCharType="separate"/>
      </w:r>
      <w:r w:rsidR="004738FF">
        <w:t>11</w:t>
      </w:r>
      <w:r>
        <w:fldChar w:fldCharType="end"/>
      </w:r>
      <w:bookmarkEnd w:id="44"/>
      <w:r>
        <w:t>. Sounding description in a supercell environment</w:t>
      </w:r>
      <w:bookmarkEnd w:id="45"/>
    </w:p>
    <w:p w14:paraId="18424DED" w14:textId="2B30C7BF" w:rsidR="009932C6" w:rsidRDefault="002A2F32" w:rsidP="0048756E">
      <w:pPr>
        <w:rPr>
          <w:szCs w:val="24"/>
        </w:rPr>
      </w:pPr>
      <w:r w:rsidRPr="004F2029">
        <w:rPr>
          <w:szCs w:val="24"/>
        </w:rPr>
        <w:t>T</w:t>
      </w:r>
      <w:r w:rsidR="00F72E0E">
        <w:rPr>
          <w:szCs w:val="24"/>
        </w:rPr>
        <w:t>hree</w:t>
      </w:r>
      <w:r w:rsidRPr="004F2029">
        <w:rPr>
          <w:szCs w:val="24"/>
        </w:rPr>
        <w:t xml:space="preserve"> </w:t>
      </w:r>
      <w:r>
        <w:rPr>
          <w:szCs w:val="24"/>
        </w:rPr>
        <w:t xml:space="preserve">of </w:t>
      </w:r>
      <w:r w:rsidR="000E1D56">
        <w:rPr>
          <w:szCs w:val="24"/>
        </w:rPr>
        <w:t xml:space="preserve">the </w:t>
      </w:r>
      <w:r w:rsidRPr="002638FD">
        <w:rPr>
          <w:szCs w:val="24"/>
        </w:rPr>
        <w:t xml:space="preserve">Proctor et al. </w:t>
      </w:r>
      <w:r>
        <w:rPr>
          <w:szCs w:val="24"/>
        </w:rPr>
        <w:t xml:space="preserve"> </w:t>
      </w:r>
      <w:r w:rsidRPr="002638FD">
        <w:rPr>
          <w:szCs w:val="24"/>
        </w:rPr>
        <w:t>(2012)</w:t>
      </w:r>
      <w:r w:rsidR="000E1D56">
        <w:rPr>
          <w:szCs w:val="24"/>
        </w:rPr>
        <w:t xml:space="preserve"> </w:t>
      </w:r>
      <w:r w:rsidR="000E1D56" w:rsidRPr="004F2029">
        <w:rPr>
          <w:szCs w:val="24"/>
        </w:rPr>
        <w:t>simulation cases</w:t>
      </w:r>
      <w:r w:rsidR="00B048A3">
        <w:rPr>
          <w:szCs w:val="24"/>
        </w:rPr>
        <w:t xml:space="preserve"> - the </w:t>
      </w:r>
      <w:r w:rsidR="00056EFE">
        <w:rPr>
          <w:szCs w:val="24"/>
        </w:rPr>
        <w:t>reference</w:t>
      </w:r>
      <w:r w:rsidR="002C5345">
        <w:rPr>
          <w:szCs w:val="24"/>
        </w:rPr>
        <w:t xml:space="preserve"> storm</w:t>
      </w:r>
      <w:r w:rsidR="00B048A3">
        <w:rPr>
          <w:szCs w:val="24"/>
        </w:rPr>
        <w:t xml:space="preserve"> and </w:t>
      </w:r>
      <w:r w:rsidR="002C5345">
        <w:rPr>
          <w:szCs w:val="24"/>
        </w:rPr>
        <w:t>wet and dry</w:t>
      </w:r>
      <w:r w:rsidR="00B048A3">
        <w:rPr>
          <w:szCs w:val="24"/>
        </w:rPr>
        <w:t xml:space="preserve"> extreme cases - </w:t>
      </w:r>
      <w:r w:rsidRPr="004F2029">
        <w:rPr>
          <w:szCs w:val="24"/>
        </w:rPr>
        <w:t>have been re</w:t>
      </w:r>
      <w:r w:rsidR="00B92097">
        <w:rPr>
          <w:szCs w:val="24"/>
        </w:rPr>
        <w:t>-</w:t>
      </w:r>
      <w:r w:rsidR="003815C5">
        <w:rPr>
          <w:szCs w:val="24"/>
        </w:rPr>
        <w:t>examin</w:t>
      </w:r>
      <w:r w:rsidRPr="004F2029">
        <w:rPr>
          <w:szCs w:val="24"/>
        </w:rPr>
        <w:t>ed,</w:t>
      </w:r>
      <w:r w:rsidR="003815C5">
        <w:rPr>
          <w:szCs w:val="24"/>
        </w:rPr>
        <w:t xml:space="preserve"> utilizing </w:t>
      </w:r>
      <w:r w:rsidR="002C5345">
        <w:rPr>
          <w:szCs w:val="24"/>
        </w:rPr>
        <w:t>this</w:t>
      </w:r>
      <w:r w:rsidRPr="004F2029">
        <w:rPr>
          <w:szCs w:val="24"/>
        </w:rPr>
        <w:t xml:space="preserve"> refined</w:t>
      </w:r>
      <w:r w:rsidR="003815C5">
        <w:rPr>
          <w:szCs w:val="24"/>
        </w:rPr>
        <w:t xml:space="preserve"> grid</w:t>
      </w:r>
      <w:r w:rsidRPr="004F2029">
        <w:rPr>
          <w:szCs w:val="24"/>
        </w:rPr>
        <w:t>, and simulated</w:t>
      </w:r>
      <w:r w:rsidR="003815C5">
        <w:rPr>
          <w:szCs w:val="24"/>
        </w:rPr>
        <w:t xml:space="preserve"> subsequently</w:t>
      </w:r>
      <w:r w:rsidR="004C0C4A">
        <w:rPr>
          <w:szCs w:val="24"/>
        </w:rPr>
        <w:t xml:space="preserve"> in this study</w:t>
      </w:r>
      <w:r w:rsidRPr="004F2029">
        <w:rPr>
          <w:szCs w:val="24"/>
        </w:rPr>
        <w:t xml:space="preserve">. </w:t>
      </w:r>
      <w:r w:rsidR="00B048A3">
        <w:rPr>
          <w:szCs w:val="24"/>
        </w:rPr>
        <w:t xml:space="preserve">By refining the grid for each case, </w:t>
      </w:r>
      <w:r w:rsidR="002C5345">
        <w:rPr>
          <w:szCs w:val="24"/>
        </w:rPr>
        <w:t>it</w:t>
      </w:r>
      <w:r w:rsidR="00B048A3">
        <w:rPr>
          <w:szCs w:val="24"/>
        </w:rPr>
        <w:t xml:space="preserve"> should</w:t>
      </w:r>
      <w:r w:rsidR="002C5345">
        <w:rPr>
          <w:szCs w:val="24"/>
        </w:rPr>
        <w:t xml:space="preserve"> be possible to</w:t>
      </w:r>
      <w:r w:rsidR="00B048A3">
        <w:rPr>
          <w:szCs w:val="24"/>
        </w:rPr>
        <w:t xml:space="preserve"> capture</w:t>
      </w:r>
      <w:r w:rsidR="002C5345">
        <w:rPr>
          <w:szCs w:val="24"/>
        </w:rPr>
        <w:t xml:space="preserve"> the important</w:t>
      </w:r>
      <w:r w:rsidR="00B048A3">
        <w:rPr>
          <w:szCs w:val="24"/>
        </w:rPr>
        <w:t xml:space="preserve"> </w:t>
      </w:r>
      <w:r>
        <w:rPr>
          <w:szCs w:val="24"/>
        </w:rPr>
        <w:t xml:space="preserve">characteristics </w:t>
      </w:r>
      <w:r w:rsidR="0048756E">
        <w:rPr>
          <w:szCs w:val="24"/>
        </w:rPr>
        <w:t>describing</w:t>
      </w:r>
      <w:r>
        <w:rPr>
          <w:szCs w:val="24"/>
        </w:rPr>
        <w:t xml:space="preserve"> tornadogenesis. </w:t>
      </w:r>
      <w:r w:rsidR="00B94A33">
        <w:rPr>
          <w:szCs w:val="24"/>
        </w:rPr>
        <w:t xml:space="preserve">The three </w:t>
      </w:r>
      <w:r w:rsidR="00B94A33">
        <w:rPr>
          <w:szCs w:val="24"/>
        </w:rPr>
        <w:lastRenderedPageBreak/>
        <w:t>simulations</w:t>
      </w:r>
      <w:r w:rsidR="00F6065A">
        <w:rPr>
          <w:szCs w:val="24"/>
        </w:rPr>
        <w:t xml:space="preserve"> developed in this study</w:t>
      </w:r>
      <w:r w:rsidR="00B94A33">
        <w:rPr>
          <w:szCs w:val="24"/>
        </w:rPr>
        <w:t xml:space="preserve"> were conducted</w:t>
      </w:r>
      <w:r w:rsidR="002C5345">
        <w:rPr>
          <w:szCs w:val="24"/>
        </w:rPr>
        <w:t xml:space="preserve"> following</w:t>
      </w:r>
      <w:r w:rsidR="00B94A33">
        <w:rPr>
          <w:szCs w:val="24"/>
        </w:rPr>
        <w:t xml:space="preserve"> the same </w:t>
      </w:r>
      <w:r w:rsidR="002C5345">
        <w:rPr>
          <w:szCs w:val="24"/>
        </w:rPr>
        <w:t>procedures</w:t>
      </w:r>
      <w:r w:rsidR="00F6065A">
        <w:rPr>
          <w:szCs w:val="24"/>
        </w:rPr>
        <w:t xml:space="preserve"> as the previous study;</w:t>
      </w:r>
      <w:r w:rsidR="00B94A33">
        <w:rPr>
          <w:szCs w:val="24"/>
        </w:rPr>
        <w:t xml:space="preserve"> </w:t>
      </w:r>
      <w:r w:rsidR="009932C6">
        <w:rPr>
          <w:szCs w:val="24"/>
        </w:rPr>
        <w:t xml:space="preserve">as stated previously, </w:t>
      </w:r>
      <w:r w:rsidR="00B94A33">
        <w:rPr>
          <w:szCs w:val="24"/>
        </w:rPr>
        <w:t xml:space="preserve">the only difference was the input of the environmental humidity. </w:t>
      </w:r>
      <w:r w:rsidR="009932C6">
        <w:fldChar w:fldCharType="begin"/>
      </w:r>
      <w:r w:rsidR="009932C6">
        <w:rPr>
          <w:szCs w:val="24"/>
        </w:rPr>
        <w:instrText xml:space="preserve"> REF _Ref429723085 \h </w:instrText>
      </w:r>
      <w:r w:rsidR="009932C6">
        <w:fldChar w:fldCharType="separate"/>
      </w:r>
      <w:r w:rsidR="009932C6">
        <w:t xml:space="preserve">Figures </w:t>
      </w:r>
      <w:r w:rsidR="009932C6">
        <w:rPr>
          <w:noProof/>
        </w:rPr>
        <w:t>12</w:t>
      </w:r>
      <w:r w:rsidR="009932C6">
        <w:fldChar w:fldCharType="end"/>
      </w:r>
      <w:r w:rsidR="00412EDA">
        <w:t>,</w:t>
      </w:r>
      <w:r w:rsidR="00301121">
        <w:fldChar w:fldCharType="begin"/>
      </w:r>
      <w:r w:rsidR="00301121">
        <w:instrText xml:space="preserve"> REF _Ref429723468 \h </w:instrText>
      </w:r>
      <w:r w:rsidR="00301121">
        <w:fldChar w:fldCharType="separate"/>
      </w:r>
      <w:r w:rsidR="00301121">
        <w:t xml:space="preserve"> </w:t>
      </w:r>
      <w:r w:rsidR="00301121">
        <w:rPr>
          <w:noProof/>
        </w:rPr>
        <w:t>13</w:t>
      </w:r>
      <w:r w:rsidR="00301121">
        <w:fldChar w:fldCharType="end"/>
      </w:r>
      <w:r w:rsidR="00412EDA">
        <w:t xml:space="preserve">, and </w:t>
      </w:r>
      <w:r w:rsidR="009932C6">
        <w:fldChar w:fldCharType="begin"/>
      </w:r>
      <w:r w:rsidR="009932C6">
        <w:instrText xml:space="preserve"> REF _Ref429723479 \h </w:instrText>
      </w:r>
      <w:r w:rsidR="009932C6">
        <w:fldChar w:fldCharType="separate"/>
      </w:r>
      <w:r w:rsidR="009932C6">
        <w:rPr>
          <w:noProof/>
        </w:rPr>
        <w:t>14</w:t>
      </w:r>
      <w:r w:rsidR="009932C6">
        <w:fldChar w:fldCharType="end"/>
      </w:r>
      <w:r w:rsidR="009932C6">
        <w:t xml:space="preserve"> </w:t>
      </w:r>
      <w:r w:rsidR="00412EDA">
        <w:rPr>
          <w:szCs w:val="24"/>
        </w:rPr>
        <w:t>represent the</w:t>
      </w:r>
      <w:r w:rsidR="000D6D78">
        <w:rPr>
          <w:szCs w:val="24"/>
        </w:rPr>
        <w:t xml:space="preserve"> imposed</w:t>
      </w:r>
      <w:r w:rsidR="00412EDA">
        <w:rPr>
          <w:szCs w:val="24"/>
        </w:rPr>
        <w:t xml:space="preserve"> soundings </w:t>
      </w:r>
      <w:r w:rsidR="000D6D78">
        <w:rPr>
          <w:szCs w:val="24"/>
        </w:rPr>
        <w:t>for</w:t>
      </w:r>
      <w:r w:rsidR="00412EDA">
        <w:rPr>
          <w:szCs w:val="24"/>
        </w:rPr>
        <w:t xml:space="preserve"> the three cases</w:t>
      </w:r>
      <w:r w:rsidR="0019737D">
        <w:rPr>
          <w:szCs w:val="24"/>
        </w:rPr>
        <w:t xml:space="preserve"> simulated in this study</w:t>
      </w:r>
      <w:r w:rsidR="00412EDA">
        <w:rPr>
          <w:szCs w:val="24"/>
        </w:rPr>
        <w:t>. The vertical</w:t>
      </w:r>
      <w:r w:rsidR="000D6D78">
        <w:rPr>
          <w:szCs w:val="24"/>
        </w:rPr>
        <w:t xml:space="preserve"> axis on the</w:t>
      </w:r>
      <w:r w:rsidR="00412EDA">
        <w:rPr>
          <w:szCs w:val="24"/>
        </w:rPr>
        <w:t xml:space="preserve"> left is the</w:t>
      </w:r>
      <w:r w:rsidR="0019737D">
        <w:rPr>
          <w:szCs w:val="24"/>
        </w:rPr>
        <w:t xml:space="preserve"> associated</w:t>
      </w:r>
      <w:r w:rsidR="00412EDA">
        <w:rPr>
          <w:szCs w:val="24"/>
        </w:rPr>
        <w:t xml:space="preserve"> </w:t>
      </w:r>
      <w:r w:rsidR="002736FA">
        <w:rPr>
          <w:szCs w:val="24"/>
        </w:rPr>
        <w:t xml:space="preserve">local ambient </w:t>
      </w:r>
      <w:r w:rsidR="00412EDA">
        <w:rPr>
          <w:szCs w:val="24"/>
        </w:rPr>
        <w:t xml:space="preserve">pressure, </w:t>
      </w:r>
      <w:r w:rsidR="002736FA">
        <w:rPr>
          <w:szCs w:val="24"/>
        </w:rPr>
        <w:t>corresponding to the geometric altitude axis</w:t>
      </w:r>
      <w:r w:rsidR="0019737D">
        <w:rPr>
          <w:szCs w:val="24"/>
        </w:rPr>
        <w:t>,</w:t>
      </w:r>
      <w:r w:rsidR="002736FA">
        <w:rPr>
          <w:szCs w:val="24"/>
        </w:rPr>
        <w:t xml:space="preserve"> on the right</w:t>
      </w:r>
      <w:r w:rsidR="0019737D">
        <w:rPr>
          <w:szCs w:val="24"/>
        </w:rPr>
        <w:t xml:space="preserve"> of each graph</w:t>
      </w:r>
      <w:r w:rsidR="002F168E">
        <w:rPr>
          <w:szCs w:val="24"/>
        </w:rPr>
        <w:t>.</w:t>
      </w:r>
      <w:r w:rsidR="00526834">
        <w:rPr>
          <w:szCs w:val="24"/>
        </w:rPr>
        <w:t xml:space="preserve"> </w:t>
      </w:r>
      <w:r w:rsidRPr="004F2029">
        <w:rPr>
          <w:szCs w:val="24"/>
        </w:rPr>
        <w:t xml:space="preserve">The first case </w:t>
      </w:r>
      <w:r w:rsidR="004C0C4A">
        <w:rPr>
          <w:szCs w:val="24"/>
        </w:rPr>
        <w:t>utilized the actual sounding</w:t>
      </w:r>
      <w:r w:rsidR="00B92097">
        <w:rPr>
          <w:szCs w:val="24"/>
        </w:rPr>
        <w:t xml:space="preserve"> data</w:t>
      </w:r>
      <w:r w:rsidR="004C0C4A">
        <w:rPr>
          <w:szCs w:val="24"/>
        </w:rPr>
        <w:t>;</w:t>
      </w:r>
      <w:r w:rsidR="001D3819">
        <w:rPr>
          <w:szCs w:val="24"/>
        </w:rPr>
        <w:t xml:space="preserve"> the second case </w:t>
      </w:r>
      <w:r w:rsidR="002736FA">
        <w:rPr>
          <w:szCs w:val="24"/>
        </w:rPr>
        <w:t>impose</w:t>
      </w:r>
      <w:r w:rsidR="00B92097">
        <w:rPr>
          <w:szCs w:val="24"/>
        </w:rPr>
        <w:t>d</w:t>
      </w:r>
      <w:r>
        <w:rPr>
          <w:szCs w:val="24"/>
        </w:rPr>
        <w:t xml:space="preserve"> </w:t>
      </w:r>
      <w:r w:rsidR="00B94A33">
        <w:rPr>
          <w:szCs w:val="24"/>
        </w:rPr>
        <w:t xml:space="preserve">a deeper, </w:t>
      </w:r>
      <w:r w:rsidR="00F6065A">
        <w:rPr>
          <w:szCs w:val="24"/>
        </w:rPr>
        <w:t>more-humid</w:t>
      </w:r>
      <w:r w:rsidR="00B94A33">
        <w:rPr>
          <w:szCs w:val="24"/>
        </w:rPr>
        <w:t xml:space="preserve"> environment</w:t>
      </w:r>
      <w:r w:rsidRPr="004F2029">
        <w:rPr>
          <w:szCs w:val="24"/>
        </w:rPr>
        <w:t xml:space="preserve"> t</w:t>
      </w:r>
      <w:r>
        <w:rPr>
          <w:szCs w:val="24"/>
        </w:rPr>
        <w:t>han</w:t>
      </w:r>
      <w:r w:rsidRPr="004F2029">
        <w:rPr>
          <w:szCs w:val="24"/>
        </w:rPr>
        <w:t xml:space="preserve"> the actual event and the </w:t>
      </w:r>
      <w:r w:rsidR="001D3819">
        <w:rPr>
          <w:szCs w:val="24"/>
        </w:rPr>
        <w:t xml:space="preserve">third case </w:t>
      </w:r>
      <w:r w:rsidR="00437484">
        <w:rPr>
          <w:szCs w:val="24"/>
        </w:rPr>
        <w:t>employed</w:t>
      </w:r>
      <w:r>
        <w:rPr>
          <w:szCs w:val="24"/>
        </w:rPr>
        <w:t xml:space="preserve"> a dry</w:t>
      </w:r>
      <w:r w:rsidRPr="004F2029">
        <w:rPr>
          <w:szCs w:val="24"/>
        </w:rPr>
        <w:t xml:space="preserve">er </w:t>
      </w:r>
      <w:r w:rsidR="00B94A33">
        <w:rPr>
          <w:szCs w:val="24"/>
        </w:rPr>
        <w:t>environment above 2000m</w:t>
      </w:r>
      <w:r w:rsidRPr="004F2029">
        <w:rPr>
          <w:szCs w:val="24"/>
        </w:rPr>
        <w:t>.</w:t>
      </w:r>
      <w:r>
        <w:rPr>
          <w:szCs w:val="24"/>
        </w:rPr>
        <w:t xml:space="preserve"> </w:t>
      </w:r>
      <w:r w:rsidR="002736FA">
        <w:rPr>
          <w:szCs w:val="24"/>
        </w:rPr>
        <w:t>All</w:t>
      </w:r>
      <w:r w:rsidR="00B94A33">
        <w:rPr>
          <w:szCs w:val="24"/>
        </w:rPr>
        <w:t xml:space="preserve"> three cases assumed</w:t>
      </w:r>
      <w:r w:rsidR="002736FA">
        <w:rPr>
          <w:szCs w:val="24"/>
        </w:rPr>
        <w:t xml:space="preserve"> that</w:t>
      </w:r>
      <w:r w:rsidR="00B94A33">
        <w:rPr>
          <w:szCs w:val="24"/>
        </w:rPr>
        <w:t xml:space="preserve"> </w:t>
      </w:r>
      <w:r w:rsidR="00437484">
        <w:rPr>
          <w:szCs w:val="24"/>
        </w:rPr>
        <w:t>the</w:t>
      </w:r>
      <w:r w:rsidR="00B94A33">
        <w:rPr>
          <w:szCs w:val="24"/>
        </w:rPr>
        <w:t xml:space="preserve"> </w:t>
      </w:r>
      <w:r w:rsidR="0019737D">
        <w:rPr>
          <w:szCs w:val="24"/>
        </w:rPr>
        <w:t xml:space="preserve">100 % relative humidity, </w:t>
      </w:r>
      <w:r w:rsidR="00B94A33">
        <w:rPr>
          <w:szCs w:val="24"/>
        </w:rPr>
        <w:t xml:space="preserve">condensation level </w:t>
      </w:r>
      <w:r w:rsidR="00437484">
        <w:rPr>
          <w:szCs w:val="24"/>
        </w:rPr>
        <w:t>was</w:t>
      </w:r>
      <w:r w:rsidR="0019737D">
        <w:rPr>
          <w:szCs w:val="24"/>
        </w:rPr>
        <w:t xml:space="preserve"> at</w:t>
      </w:r>
      <w:r w:rsidR="00B94A33">
        <w:rPr>
          <w:szCs w:val="24"/>
        </w:rPr>
        <w:t xml:space="preserve"> 842m elevation</w:t>
      </w:r>
      <w:r w:rsidR="008F150A">
        <w:rPr>
          <w:szCs w:val="24"/>
        </w:rPr>
        <w:t xml:space="preserve"> above sea level</w:t>
      </w:r>
      <w:r w:rsidR="00B94A33">
        <w:rPr>
          <w:szCs w:val="24"/>
        </w:rPr>
        <w:t xml:space="preserve">. </w:t>
      </w:r>
      <w:r>
        <w:rPr>
          <w:szCs w:val="24"/>
        </w:rPr>
        <w:t xml:space="preserve">The initial conditions for </w:t>
      </w:r>
      <w:r w:rsidR="00437484">
        <w:rPr>
          <w:szCs w:val="24"/>
        </w:rPr>
        <w:t>localized</w:t>
      </w:r>
      <w:r>
        <w:rPr>
          <w:szCs w:val="24"/>
        </w:rPr>
        <w:t xml:space="preserve"> temperature and moisture</w:t>
      </w:r>
      <w:r w:rsidR="00437484">
        <w:rPr>
          <w:szCs w:val="24"/>
        </w:rPr>
        <w:t xml:space="preserve"> content</w:t>
      </w:r>
      <w:r>
        <w:rPr>
          <w:szCs w:val="24"/>
        </w:rPr>
        <w:t xml:space="preserve"> </w:t>
      </w:r>
      <w:r w:rsidR="00E079F9">
        <w:rPr>
          <w:szCs w:val="24"/>
        </w:rPr>
        <w:t>we</w:t>
      </w:r>
      <w:r>
        <w:rPr>
          <w:szCs w:val="24"/>
        </w:rPr>
        <w:t xml:space="preserve">re obtained from </w:t>
      </w:r>
      <w:r w:rsidR="00E079F9">
        <w:rPr>
          <w:szCs w:val="24"/>
        </w:rPr>
        <w:t>actual</w:t>
      </w:r>
      <w:r>
        <w:rPr>
          <w:szCs w:val="24"/>
        </w:rPr>
        <w:t xml:space="preserve"> sounding</w:t>
      </w:r>
      <w:r w:rsidR="00E079F9">
        <w:rPr>
          <w:szCs w:val="24"/>
        </w:rPr>
        <w:t>s</w:t>
      </w:r>
      <w:r>
        <w:rPr>
          <w:szCs w:val="24"/>
        </w:rPr>
        <w:t xml:space="preserve"> taken prior to and in the vicinity of the tornado occurrence. </w:t>
      </w:r>
    </w:p>
    <w:p w14:paraId="66720573" w14:textId="557586EC" w:rsidR="0048756E" w:rsidRDefault="009932C6" w:rsidP="0048756E">
      <w:pPr>
        <w:rPr>
          <w:szCs w:val="24"/>
        </w:rPr>
      </w:pPr>
      <w:r>
        <w:rPr>
          <w:szCs w:val="24"/>
        </w:rPr>
        <w:fldChar w:fldCharType="begin"/>
      </w:r>
      <w:r>
        <w:rPr>
          <w:szCs w:val="24"/>
        </w:rPr>
        <w:instrText xml:space="preserve"> REF _Ref429723085 \h </w:instrText>
      </w:r>
      <w:r>
        <w:rPr>
          <w:szCs w:val="24"/>
        </w:rPr>
      </w:r>
      <w:r>
        <w:rPr>
          <w:szCs w:val="24"/>
        </w:rPr>
        <w:fldChar w:fldCharType="separate"/>
      </w:r>
      <w:r w:rsidR="002B46D6">
        <w:t xml:space="preserve">Figure </w:t>
      </w:r>
      <w:r w:rsidR="002B46D6">
        <w:rPr>
          <w:noProof/>
        </w:rPr>
        <w:t>12</w:t>
      </w:r>
      <w:r>
        <w:rPr>
          <w:szCs w:val="24"/>
        </w:rPr>
        <w:fldChar w:fldCharType="end"/>
      </w:r>
      <w:r w:rsidR="00AE33BA">
        <w:rPr>
          <w:szCs w:val="24"/>
        </w:rPr>
        <w:t xml:space="preserve"> </w:t>
      </w:r>
      <w:r w:rsidR="00817972">
        <w:rPr>
          <w:szCs w:val="24"/>
        </w:rPr>
        <w:t xml:space="preserve">represents the initial conditions for localized temperature and moisture content obtained from actual soundings taken prior to and in the vicinity of the tornado occurrence. This sounding was based from </w:t>
      </w:r>
      <w:r w:rsidR="00E874E4">
        <w:rPr>
          <w:szCs w:val="24"/>
        </w:rPr>
        <w:t xml:space="preserve">the </w:t>
      </w:r>
      <w:r>
        <w:rPr>
          <w:szCs w:val="24"/>
        </w:rPr>
        <w:t>original sounding of Raleigh (</w:t>
      </w:r>
      <w:r>
        <w:rPr>
          <w:szCs w:val="24"/>
        </w:rPr>
        <w:fldChar w:fldCharType="begin"/>
      </w:r>
      <w:r>
        <w:rPr>
          <w:szCs w:val="24"/>
        </w:rPr>
        <w:instrText xml:space="preserve"> REF _Ref429466861 \h </w:instrText>
      </w:r>
      <w:r>
        <w:rPr>
          <w:szCs w:val="24"/>
        </w:rPr>
      </w:r>
      <w:r>
        <w:rPr>
          <w:szCs w:val="24"/>
        </w:rPr>
        <w:fldChar w:fldCharType="separate"/>
      </w:r>
      <w:r w:rsidR="002B46D6">
        <w:t xml:space="preserve">Figure </w:t>
      </w:r>
      <w:r w:rsidR="002B46D6">
        <w:rPr>
          <w:noProof/>
        </w:rPr>
        <w:t>5</w:t>
      </w:r>
      <w:r>
        <w:rPr>
          <w:szCs w:val="24"/>
        </w:rPr>
        <w:fldChar w:fldCharType="end"/>
      </w:r>
      <w:r>
        <w:rPr>
          <w:szCs w:val="24"/>
        </w:rPr>
        <w:t xml:space="preserve">) </w:t>
      </w:r>
      <w:r w:rsidR="00817972">
        <w:rPr>
          <w:szCs w:val="24"/>
        </w:rPr>
        <w:t xml:space="preserve">but </w:t>
      </w:r>
      <w:r>
        <w:rPr>
          <w:szCs w:val="24"/>
        </w:rPr>
        <w:t>slightly modified to satisfy the surface measurements reported near Raleigh</w:t>
      </w:r>
      <w:r w:rsidR="00AE33BA">
        <w:rPr>
          <w:szCs w:val="24"/>
        </w:rPr>
        <w:t>.</w:t>
      </w:r>
      <w:r>
        <w:rPr>
          <w:szCs w:val="24"/>
        </w:rPr>
        <w:t xml:space="preserve"> </w:t>
      </w:r>
      <w:r w:rsidR="00FF4987">
        <w:rPr>
          <w:szCs w:val="24"/>
        </w:rPr>
        <w:t>The sounding</w:t>
      </w:r>
      <w:r w:rsidR="004E276D">
        <w:rPr>
          <w:szCs w:val="24"/>
        </w:rPr>
        <w:t xml:space="preserve"> profile</w:t>
      </w:r>
      <w:r w:rsidR="00FF4987">
        <w:rPr>
          <w:szCs w:val="24"/>
        </w:rPr>
        <w:t xml:space="preserve"> for the wet case</w:t>
      </w:r>
      <w:r w:rsidR="004124A6">
        <w:rPr>
          <w:szCs w:val="24"/>
        </w:rPr>
        <w:t xml:space="preserve"> </w:t>
      </w:r>
      <w:r w:rsidR="003815C5">
        <w:rPr>
          <w:szCs w:val="24"/>
        </w:rPr>
        <w:t>(</w:t>
      </w:r>
      <w:r>
        <w:rPr>
          <w:szCs w:val="24"/>
        </w:rPr>
        <w:fldChar w:fldCharType="begin"/>
      </w:r>
      <w:r>
        <w:rPr>
          <w:szCs w:val="24"/>
        </w:rPr>
        <w:instrText xml:space="preserve"> REF _Ref429723468 \h </w:instrText>
      </w:r>
      <w:r>
        <w:rPr>
          <w:szCs w:val="24"/>
        </w:rPr>
      </w:r>
      <w:r>
        <w:rPr>
          <w:szCs w:val="24"/>
        </w:rPr>
        <w:fldChar w:fldCharType="separate"/>
      </w:r>
      <w:r w:rsidR="002B46D6">
        <w:t xml:space="preserve">Figure </w:t>
      </w:r>
      <w:r w:rsidR="002B46D6">
        <w:rPr>
          <w:noProof/>
        </w:rPr>
        <w:t>13</w:t>
      </w:r>
      <w:r>
        <w:rPr>
          <w:szCs w:val="24"/>
        </w:rPr>
        <w:fldChar w:fldCharType="end"/>
      </w:r>
      <w:r w:rsidR="003815C5">
        <w:rPr>
          <w:szCs w:val="24"/>
        </w:rPr>
        <w:t>)</w:t>
      </w:r>
      <w:r w:rsidR="00FF4987">
        <w:rPr>
          <w:szCs w:val="24"/>
        </w:rPr>
        <w:t xml:space="preserve"> differs from the actual case sounding only by the fact that the dry </w:t>
      </w:r>
      <w:r>
        <w:rPr>
          <w:szCs w:val="24"/>
        </w:rPr>
        <w:t xml:space="preserve">air </w:t>
      </w:r>
      <w:r w:rsidR="00FF4987">
        <w:rPr>
          <w:szCs w:val="24"/>
        </w:rPr>
        <w:t>between the altitude</w:t>
      </w:r>
      <w:r w:rsidR="00FE6D22">
        <w:rPr>
          <w:szCs w:val="24"/>
        </w:rPr>
        <w:t>s</w:t>
      </w:r>
      <w:r w:rsidR="00FF4987">
        <w:rPr>
          <w:szCs w:val="24"/>
        </w:rPr>
        <w:t xml:space="preserve"> of 2.5 km and 6 km</w:t>
      </w:r>
      <w:r w:rsidR="00A978AC">
        <w:rPr>
          <w:szCs w:val="24"/>
        </w:rPr>
        <w:t xml:space="preserve">, or equivalently between the pressure </w:t>
      </w:r>
      <w:r w:rsidR="002736FA">
        <w:rPr>
          <w:szCs w:val="24"/>
        </w:rPr>
        <w:t xml:space="preserve">levels </w:t>
      </w:r>
      <w:r w:rsidR="00A978AC">
        <w:rPr>
          <w:szCs w:val="24"/>
        </w:rPr>
        <w:t>of 710 hPa and 430 hPa,</w:t>
      </w:r>
      <w:r w:rsidR="00FF4987">
        <w:rPr>
          <w:szCs w:val="24"/>
        </w:rPr>
        <w:t xml:space="preserve"> </w:t>
      </w:r>
      <w:r w:rsidR="002736FA">
        <w:rPr>
          <w:szCs w:val="24"/>
        </w:rPr>
        <w:t>h</w:t>
      </w:r>
      <w:r w:rsidR="00FF4987">
        <w:rPr>
          <w:szCs w:val="24"/>
        </w:rPr>
        <w:t xml:space="preserve">as been </w:t>
      </w:r>
      <w:r w:rsidR="00737F05">
        <w:rPr>
          <w:szCs w:val="24"/>
        </w:rPr>
        <w:t>reduced</w:t>
      </w:r>
      <w:r>
        <w:rPr>
          <w:szCs w:val="24"/>
        </w:rPr>
        <w:t xml:space="preserve"> to get a deep moist environment</w:t>
      </w:r>
      <w:r w:rsidR="00FF4987">
        <w:rPr>
          <w:szCs w:val="24"/>
        </w:rPr>
        <w:t>.</w:t>
      </w:r>
      <w:r w:rsidR="002736FA">
        <w:rPr>
          <w:szCs w:val="24"/>
        </w:rPr>
        <w:t xml:space="preserve"> </w:t>
      </w:r>
      <w:r w:rsidR="00FE6D22">
        <w:rPr>
          <w:szCs w:val="24"/>
        </w:rPr>
        <w:t xml:space="preserve"> In the dry case (</w:t>
      </w:r>
      <w:r>
        <w:rPr>
          <w:szCs w:val="24"/>
        </w:rPr>
        <w:fldChar w:fldCharType="begin"/>
      </w:r>
      <w:r>
        <w:rPr>
          <w:szCs w:val="24"/>
        </w:rPr>
        <w:instrText xml:space="preserve"> REF _Ref429723479 \h </w:instrText>
      </w:r>
      <w:r>
        <w:rPr>
          <w:szCs w:val="24"/>
        </w:rPr>
      </w:r>
      <w:r>
        <w:rPr>
          <w:szCs w:val="24"/>
        </w:rPr>
        <w:fldChar w:fldCharType="separate"/>
      </w:r>
      <w:r w:rsidR="002B46D6">
        <w:t xml:space="preserve">Figure </w:t>
      </w:r>
      <w:r w:rsidR="002B46D6">
        <w:rPr>
          <w:noProof/>
        </w:rPr>
        <w:t>14</w:t>
      </w:r>
      <w:r>
        <w:rPr>
          <w:szCs w:val="24"/>
        </w:rPr>
        <w:fldChar w:fldCharType="end"/>
      </w:r>
      <w:r w:rsidR="00FE6D22">
        <w:rPr>
          <w:szCs w:val="24"/>
        </w:rPr>
        <w:t xml:space="preserve">), the dry </w:t>
      </w:r>
      <w:r w:rsidR="00817972">
        <w:rPr>
          <w:szCs w:val="24"/>
        </w:rPr>
        <w:t xml:space="preserve">airmass </w:t>
      </w:r>
      <w:r w:rsidR="00B73A4C">
        <w:rPr>
          <w:szCs w:val="24"/>
        </w:rPr>
        <w:t>has been</w:t>
      </w:r>
      <w:r w:rsidR="00FE6D22">
        <w:rPr>
          <w:szCs w:val="24"/>
        </w:rPr>
        <w:t xml:space="preserve"> intensified between the altitudes 2.5km and 12 km</w:t>
      </w:r>
      <w:r w:rsidR="00A978AC" w:rsidRPr="00A978AC">
        <w:rPr>
          <w:szCs w:val="24"/>
        </w:rPr>
        <w:t xml:space="preserve">, or equivalently between the 710 hPa </w:t>
      </w:r>
      <w:r w:rsidR="00975620">
        <w:rPr>
          <w:szCs w:val="24"/>
        </w:rPr>
        <w:t>to</w:t>
      </w:r>
      <w:r w:rsidR="00A978AC" w:rsidRPr="00A978AC">
        <w:rPr>
          <w:szCs w:val="24"/>
        </w:rPr>
        <w:t xml:space="preserve"> </w:t>
      </w:r>
      <w:r w:rsidR="00A978AC">
        <w:rPr>
          <w:szCs w:val="24"/>
        </w:rPr>
        <w:t>180</w:t>
      </w:r>
      <w:r w:rsidR="00A978AC" w:rsidRPr="00A978AC">
        <w:rPr>
          <w:szCs w:val="24"/>
        </w:rPr>
        <w:t xml:space="preserve"> hPa,</w:t>
      </w:r>
      <w:r w:rsidR="00975620">
        <w:rPr>
          <w:szCs w:val="24"/>
        </w:rPr>
        <w:t xml:space="preserve"> pressure interval,</w:t>
      </w:r>
      <w:r w:rsidR="00A978AC" w:rsidRPr="00A978AC">
        <w:rPr>
          <w:szCs w:val="24"/>
        </w:rPr>
        <w:t xml:space="preserve"> </w:t>
      </w:r>
      <w:r w:rsidR="004A60A8">
        <w:rPr>
          <w:szCs w:val="24"/>
        </w:rPr>
        <w:t>and it is represented by the</w:t>
      </w:r>
      <w:r w:rsidR="00975620">
        <w:rPr>
          <w:szCs w:val="24"/>
        </w:rPr>
        <w:t xml:space="preserve"> substantial separation between the</w:t>
      </w:r>
      <w:r w:rsidR="004A60A8">
        <w:rPr>
          <w:szCs w:val="24"/>
        </w:rPr>
        <w:t xml:space="preserve"> dewpoint and temperature </w:t>
      </w:r>
      <w:r w:rsidR="00975620">
        <w:rPr>
          <w:szCs w:val="24"/>
        </w:rPr>
        <w:t>profiles</w:t>
      </w:r>
      <w:r w:rsidR="0061188A">
        <w:rPr>
          <w:szCs w:val="24"/>
        </w:rPr>
        <w:t xml:space="preserve">. </w:t>
      </w:r>
    </w:p>
    <w:p w14:paraId="3C6A3B77" w14:textId="04F17111" w:rsidR="00F95F24" w:rsidRDefault="00F95F24" w:rsidP="00F95F24">
      <w:pPr>
        <w:jc w:val="center"/>
        <w:rPr>
          <w:szCs w:val="24"/>
        </w:rPr>
      </w:pPr>
      <w:r w:rsidRPr="00F95F24">
        <w:rPr>
          <w:noProof/>
          <w:szCs w:val="24"/>
        </w:rPr>
        <w:lastRenderedPageBreak/>
        <w:drawing>
          <wp:inline distT="0" distB="0" distL="0" distR="0" wp14:anchorId="5D3B6E78" wp14:editId="5A3EC9FF">
            <wp:extent cx="4400455" cy="41148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2F777A96" w14:textId="07CB05E2" w:rsidR="00F95F24" w:rsidRDefault="009E4CEE" w:rsidP="009E4CEE">
      <w:pPr>
        <w:pStyle w:val="Caption"/>
      </w:pPr>
      <w:bookmarkStart w:id="46" w:name="_Ref429723085"/>
      <w:bookmarkStart w:id="47" w:name="_Ref423424469"/>
      <w:bookmarkStart w:id="48" w:name="_Toc450806391"/>
      <w:r>
        <w:t xml:space="preserve">Figure </w:t>
      </w:r>
      <w:r>
        <w:fldChar w:fldCharType="begin"/>
      </w:r>
      <w:r>
        <w:instrText xml:space="preserve"> SEQ Figure \* ARABIC </w:instrText>
      </w:r>
      <w:r>
        <w:fldChar w:fldCharType="separate"/>
      </w:r>
      <w:r w:rsidR="004738FF">
        <w:t>12</w:t>
      </w:r>
      <w:r>
        <w:fldChar w:fldCharType="end"/>
      </w:r>
      <w:bookmarkEnd w:id="46"/>
      <w:r w:rsidR="00F95F24">
        <w:t xml:space="preserve">. Skew-T diagram representing the sounding for the </w:t>
      </w:r>
      <w:r w:rsidR="00056EFE">
        <w:t>reference</w:t>
      </w:r>
      <w:r w:rsidR="00F95F24">
        <w:t xml:space="preserve"> case. Solid line represents the sensible temperature and the dashed line the dewpoint temperature.</w:t>
      </w:r>
      <w:bookmarkEnd w:id="47"/>
      <w:bookmarkEnd w:id="48"/>
    </w:p>
    <w:p w14:paraId="00AA75B8" w14:textId="26B25CBE" w:rsidR="00F95F24" w:rsidRDefault="00F95F24" w:rsidP="00F95F24">
      <w:pPr>
        <w:jc w:val="center"/>
      </w:pPr>
      <w:r w:rsidRPr="00F95F24">
        <w:rPr>
          <w:noProof/>
        </w:rPr>
        <w:lastRenderedPageBreak/>
        <w:drawing>
          <wp:inline distT="0" distB="0" distL="0" distR="0" wp14:anchorId="3D0C0BB4" wp14:editId="524C76E4">
            <wp:extent cx="4400455" cy="41148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5A79F3F9" w14:textId="0C6CBAD3" w:rsidR="00F95F24" w:rsidRDefault="009E4CEE" w:rsidP="009E4CEE">
      <w:pPr>
        <w:pStyle w:val="Caption"/>
      </w:pPr>
      <w:bookmarkStart w:id="49" w:name="_Ref429723468"/>
      <w:bookmarkStart w:id="50" w:name="_Ref423424472"/>
      <w:bookmarkStart w:id="51" w:name="_Toc450806392"/>
      <w:r>
        <w:t xml:space="preserve">Figure </w:t>
      </w:r>
      <w:r>
        <w:fldChar w:fldCharType="begin"/>
      </w:r>
      <w:r>
        <w:instrText xml:space="preserve"> SEQ Figure \* ARABIC </w:instrText>
      </w:r>
      <w:r>
        <w:fldChar w:fldCharType="separate"/>
      </w:r>
      <w:r w:rsidR="004738FF">
        <w:t>13</w:t>
      </w:r>
      <w:r>
        <w:fldChar w:fldCharType="end"/>
      </w:r>
      <w:bookmarkEnd w:id="49"/>
      <w:r w:rsidR="00F95F24">
        <w:t>. Skew-T diagram representing the sounding for the wet case. Solid line represents the sensible temperature and the dashed line the dewpoint temperature.</w:t>
      </w:r>
      <w:bookmarkEnd w:id="50"/>
      <w:bookmarkEnd w:id="51"/>
    </w:p>
    <w:p w14:paraId="7DB0A613" w14:textId="77777777" w:rsidR="00F95F24" w:rsidRDefault="00F95F24" w:rsidP="00F95F24">
      <w:pPr>
        <w:jc w:val="center"/>
      </w:pPr>
      <w:r w:rsidRPr="00F95F24">
        <w:rPr>
          <w:noProof/>
        </w:rPr>
        <w:lastRenderedPageBreak/>
        <w:drawing>
          <wp:inline distT="0" distB="0" distL="0" distR="0" wp14:anchorId="2A38F544" wp14:editId="3035B1A1">
            <wp:extent cx="4400456" cy="4114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0456" cy="4114800"/>
                    </a:xfrm>
                    <a:prstGeom prst="rect">
                      <a:avLst/>
                    </a:prstGeom>
                    <a:noFill/>
                    <a:ln>
                      <a:noFill/>
                    </a:ln>
                  </pic:spPr>
                </pic:pic>
              </a:graphicData>
            </a:graphic>
          </wp:inline>
        </w:drawing>
      </w:r>
    </w:p>
    <w:p w14:paraId="21F9188F" w14:textId="4247EB2C" w:rsidR="00F95F24" w:rsidRPr="00F95F24" w:rsidRDefault="009E4CEE" w:rsidP="009E4CEE">
      <w:pPr>
        <w:pStyle w:val="Caption"/>
      </w:pPr>
      <w:bookmarkStart w:id="52" w:name="_Ref429723479"/>
      <w:bookmarkStart w:id="53" w:name="_Ref423424474"/>
      <w:bookmarkStart w:id="54" w:name="_Toc450806393"/>
      <w:r>
        <w:t xml:space="preserve">Figure </w:t>
      </w:r>
      <w:r>
        <w:fldChar w:fldCharType="begin"/>
      </w:r>
      <w:r>
        <w:instrText xml:space="preserve"> SEQ Figure \* ARABIC </w:instrText>
      </w:r>
      <w:r>
        <w:fldChar w:fldCharType="separate"/>
      </w:r>
      <w:r w:rsidR="004738FF">
        <w:t>14</w:t>
      </w:r>
      <w:r>
        <w:fldChar w:fldCharType="end"/>
      </w:r>
      <w:bookmarkEnd w:id="52"/>
      <w:r w:rsidR="00F95F24">
        <w:t>. Skew-T diagram representing the sounding for the dry case. Solid line represents the sensible temperature and the dashed line the dewpoint temperature.</w:t>
      </w:r>
      <w:bookmarkEnd w:id="53"/>
      <w:bookmarkEnd w:id="54"/>
    </w:p>
    <w:p w14:paraId="4292CD3B" w14:textId="749AD778" w:rsidR="0048756E" w:rsidRDefault="0048756E" w:rsidP="0048756E">
      <w:pPr>
        <w:jc w:val="center"/>
      </w:pPr>
    </w:p>
    <w:p w14:paraId="2D2F5BE9" w14:textId="77777777" w:rsidR="00616D87" w:rsidRDefault="006E097A" w:rsidP="007573E1">
      <w:pPr>
        <w:pStyle w:val="Heading2"/>
      </w:pPr>
      <w:bookmarkStart w:id="55" w:name="_Toc450806336"/>
      <w:r>
        <w:t>P</w:t>
      </w:r>
      <w:r w:rsidR="007573E1">
        <w:t>re</w:t>
      </w:r>
      <w:r>
        <w:t>-processing</w:t>
      </w:r>
      <w:bookmarkEnd w:id="55"/>
    </w:p>
    <w:p w14:paraId="19305FC5" w14:textId="77777777" w:rsidR="000910F3" w:rsidRDefault="000910F3" w:rsidP="000910F3">
      <w:pPr>
        <w:pStyle w:val="Heading3"/>
      </w:pPr>
      <w:bookmarkStart w:id="56" w:name="_Toc450806337"/>
      <w:r>
        <w:t>Reduction of the domain</w:t>
      </w:r>
      <w:bookmarkEnd w:id="56"/>
    </w:p>
    <w:p w14:paraId="503D21E9" w14:textId="169684B9" w:rsidR="00AA75B1" w:rsidRDefault="000910F3" w:rsidP="000910F3">
      <w:r w:rsidRPr="00676CAA">
        <w:t xml:space="preserve">Reducing the size of the domain and refining the grid spacing in order to help to capture more details without changing the form of the storms was also a crucial part of this research. </w:t>
      </w:r>
      <w:r w:rsidR="00CD4F82">
        <w:t>The important part of maintaining the supercell structure is the updraft, which feeds the storm with moisture and drives the downdrafts.</w:t>
      </w:r>
      <w:r w:rsidR="00A650F4">
        <w:t xml:space="preserve"> The warm air of the updraft is ahead of the gust front. Therefore, it is important to include the environment in front of the storm into the reduced domain. </w:t>
      </w:r>
    </w:p>
    <w:p w14:paraId="6FD6D91D" w14:textId="0771CEF5" w:rsidR="000910F3" w:rsidRDefault="000910F3" w:rsidP="000910F3">
      <w:r w:rsidRPr="00676CAA">
        <w:lastRenderedPageBreak/>
        <w:t xml:space="preserve">The new boundaries of the domain were determined using the location of the original simulated storm </w:t>
      </w:r>
      <w:r w:rsidR="006B293F">
        <w:t xml:space="preserve">and are represented on </w:t>
      </w:r>
      <w:r w:rsidR="006B293F">
        <w:fldChar w:fldCharType="begin"/>
      </w:r>
      <w:r w:rsidR="006B293F">
        <w:instrText xml:space="preserve"> REF _Ref429733215 \h </w:instrText>
      </w:r>
      <w:r w:rsidR="006B293F">
        <w:fldChar w:fldCharType="separate"/>
      </w:r>
      <w:r w:rsidR="002B46D6">
        <w:t xml:space="preserve">Figure </w:t>
      </w:r>
      <w:r w:rsidR="002B46D6">
        <w:rPr>
          <w:noProof/>
        </w:rPr>
        <w:t>15</w:t>
      </w:r>
      <w:r w:rsidR="006B293F">
        <w:fldChar w:fldCharType="end"/>
      </w:r>
      <w:r w:rsidR="006B293F">
        <w:t>.</w:t>
      </w:r>
    </w:p>
    <w:p w14:paraId="2054117E" w14:textId="5E43DF05" w:rsidR="000910F3" w:rsidRDefault="000910F3" w:rsidP="000910F3">
      <w:pPr>
        <w:jc w:val="center"/>
      </w:pPr>
      <w:r>
        <w:rPr>
          <w:noProof/>
        </w:rPr>
        <w:drawing>
          <wp:inline distT="0" distB="0" distL="0" distR="0" wp14:anchorId="67A39B5C" wp14:editId="0A8BF915">
            <wp:extent cx="4113315" cy="36576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id_c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13315" cy="3657600"/>
                    </a:xfrm>
                    <a:prstGeom prst="rect">
                      <a:avLst/>
                    </a:prstGeom>
                  </pic:spPr>
                </pic:pic>
              </a:graphicData>
            </a:graphic>
          </wp:inline>
        </w:drawing>
      </w:r>
    </w:p>
    <w:p w14:paraId="542FCE3D" w14:textId="6814610A" w:rsidR="000910F3" w:rsidRPr="00676CAA" w:rsidRDefault="006B293F" w:rsidP="006B293F">
      <w:pPr>
        <w:pStyle w:val="Caption"/>
      </w:pPr>
      <w:bookmarkStart w:id="57" w:name="_Ref429733215"/>
      <w:bookmarkStart w:id="58" w:name="_Toc450806394"/>
      <w:r>
        <w:t xml:space="preserve">Figure </w:t>
      </w:r>
      <w:r>
        <w:fldChar w:fldCharType="begin"/>
      </w:r>
      <w:r>
        <w:instrText xml:space="preserve"> SEQ Figure \* ARABIC </w:instrText>
      </w:r>
      <w:r>
        <w:fldChar w:fldCharType="separate"/>
      </w:r>
      <w:r w:rsidR="004738FF">
        <w:t>15</w:t>
      </w:r>
      <w:r>
        <w:fldChar w:fldCharType="end"/>
      </w:r>
      <w:bookmarkEnd w:id="57"/>
      <w:r w:rsidR="000910F3">
        <w:t xml:space="preserve">. </w:t>
      </w:r>
      <w:r w:rsidR="00196FF5">
        <w:t>Refine grid b</w:t>
      </w:r>
      <w:r w:rsidR="000910F3" w:rsidRPr="00676CAA">
        <w:t>oundaries for the wet case. The original grid was cut on the white dotted lines.</w:t>
      </w:r>
      <w:bookmarkEnd w:id="58"/>
    </w:p>
    <w:p w14:paraId="4907CE3B" w14:textId="70DBBB2F" w:rsidR="000910F3" w:rsidRPr="00676CAA" w:rsidRDefault="000910F3" w:rsidP="000910F3">
      <w:r w:rsidRPr="00676CAA">
        <w:t xml:space="preserve">The conditions </w:t>
      </w:r>
      <w:r w:rsidR="00196FF5">
        <w:t>imposed on</w:t>
      </w:r>
      <w:r w:rsidRPr="00676CAA">
        <w:t xml:space="preserve"> the new grid were:</w:t>
      </w:r>
    </w:p>
    <w:p w14:paraId="0AFF20AA" w14:textId="19D23752" w:rsidR="00196FF5" w:rsidRDefault="00196FF5" w:rsidP="006B14DD">
      <w:pPr>
        <w:pStyle w:val="ListParagraph"/>
        <w:numPr>
          <w:ilvl w:val="0"/>
          <w:numId w:val="17"/>
        </w:numPr>
      </w:pPr>
      <w:r>
        <w:t>T</w:t>
      </w:r>
      <w:r w:rsidR="000910F3" w:rsidRPr="00676CAA">
        <w:t>he new boundaries had to capture the formed storm</w:t>
      </w:r>
      <w:r w:rsidRPr="00676CAA">
        <w:t xml:space="preserve"> completely</w:t>
      </w:r>
      <w:r w:rsidR="000910F3" w:rsidRPr="00676CAA">
        <w:t xml:space="preserve">. </w:t>
      </w:r>
    </w:p>
    <w:p w14:paraId="36CD6DD1" w14:textId="3DCAF78C" w:rsidR="00196FF5" w:rsidRDefault="00196FF5" w:rsidP="006B14DD">
      <w:pPr>
        <w:pStyle w:val="ListParagraph"/>
        <w:numPr>
          <w:ilvl w:val="0"/>
          <w:numId w:val="17"/>
        </w:numPr>
      </w:pPr>
      <w:r>
        <w:t xml:space="preserve">The right (Eastern) boundary must not be too close to the gust front to avoid disruption of the </w:t>
      </w:r>
      <w:r w:rsidR="009A41AC">
        <w:t>storm</w:t>
      </w:r>
      <w:r>
        <w:t xml:space="preserve"> dynamics.</w:t>
      </w:r>
    </w:p>
    <w:p w14:paraId="092829BD" w14:textId="0560FA87" w:rsidR="00196FF5" w:rsidRDefault="00196FF5" w:rsidP="00196FF5">
      <w:pPr>
        <w:pStyle w:val="ListParagraph"/>
        <w:numPr>
          <w:ilvl w:val="0"/>
          <w:numId w:val="17"/>
        </w:numPr>
      </w:pPr>
      <w:r>
        <w:t>T</w:t>
      </w:r>
      <w:r w:rsidRPr="00676CAA">
        <w:t xml:space="preserve">he </w:t>
      </w:r>
      <w:r>
        <w:t>lower (S</w:t>
      </w:r>
      <w:r w:rsidRPr="00676CAA">
        <w:t>outhern</w:t>
      </w:r>
      <w:r>
        <w:t>)</w:t>
      </w:r>
      <w:r w:rsidRPr="00676CAA">
        <w:t xml:space="preserve"> boundary </w:t>
      </w:r>
      <w:r w:rsidR="00C51019">
        <w:t>must be separated</w:t>
      </w:r>
      <w:r>
        <w:t xml:space="preserve"> far enough from</w:t>
      </w:r>
      <w:r w:rsidRPr="00676CAA">
        <w:t xml:space="preserve"> the hook region of the storm </w:t>
      </w:r>
      <w:r w:rsidR="004C7B10">
        <w:t>to minimize</w:t>
      </w:r>
      <w:r>
        <w:t xml:space="preserve"> perturbations</w:t>
      </w:r>
      <w:r w:rsidRPr="00676CAA">
        <w:t>.</w:t>
      </w:r>
    </w:p>
    <w:p w14:paraId="4B7F7FA1" w14:textId="30A1114B" w:rsidR="000910F3" w:rsidRPr="00676CAA" w:rsidRDefault="000910F3" w:rsidP="006B14DD">
      <w:pPr>
        <w:ind w:left="720" w:firstLine="0"/>
      </w:pPr>
    </w:p>
    <w:p w14:paraId="6D02A2E7" w14:textId="724031E7" w:rsidR="000910F3" w:rsidRDefault="000910F3" w:rsidP="000910F3">
      <w:pPr>
        <w:pStyle w:val="Heading3"/>
      </w:pPr>
      <w:bookmarkStart w:id="59" w:name="_Toc450806338"/>
      <w:r>
        <w:t>Initialization</w:t>
      </w:r>
      <w:bookmarkEnd w:id="59"/>
    </w:p>
    <w:p w14:paraId="5B4AA86F" w14:textId="74992BD2" w:rsidR="00C8119F" w:rsidRDefault="0027349C">
      <w:r>
        <w:t>T</w:t>
      </w:r>
      <w:r w:rsidR="00B94A33">
        <w:t>he</w:t>
      </w:r>
      <w:r>
        <w:t xml:space="preserve"> </w:t>
      </w:r>
      <w:r w:rsidR="00A74EEC" w:rsidRPr="004F2029">
        <w:rPr>
          <w:szCs w:val="24"/>
        </w:rPr>
        <w:t>80</w:t>
      </w:r>
      <w:r w:rsidR="00A74EEC">
        <w:rPr>
          <w:szCs w:val="24"/>
        </w:rPr>
        <w:t xml:space="preserve"> </w:t>
      </w:r>
      <w:r w:rsidR="00A74EEC" w:rsidRPr="004F2029">
        <w:rPr>
          <w:szCs w:val="24"/>
        </w:rPr>
        <w:t>km x 80</w:t>
      </w:r>
      <w:r w:rsidR="00A74EEC">
        <w:rPr>
          <w:szCs w:val="24"/>
        </w:rPr>
        <w:t xml:space="preserve"> </w:t>
      </w:r>
      <w:r w:rsidR="00A74EEC" w:rsidRPr="004F2029">
        <w:rPr>
          <w:szCs w:val="24"/>
        </w:rPr>
        <w:t>km x 17.5</w:t>
      </w:r>
      <w:r w:rsidR="00A74EEC">
        <w:rPr>
          <w:szCs w:val="24"/>
        </w:rPr>
        <w:t xml:space="preserve"> </w:t>
      </w:r>
      <w:r w:rsidR="00A74EEC" w:rsidRPr="004F2029">
        <w:rPr>
          <w:szCs w:val="24"/>
        </w:rPr>
        <w:t>km</w:t>
      </w:r>
      <w:r w:rsidR="00975620" w:rsidRPr="00975620">
        <w:t xml:space="preserve"> </w:t>
      </w:r>
      <w:r w:rsidR="00975620">
        <w:t>Proctor et al (2012)</w:t>
      </w:r>
      <w:r w:rsidR="00A74EEC" w:rsidRPr="004F2029">
        <w:rPr>
          <w:szCs w:val="24"/>
        </w:rPr>
        <w:t xml:space="preserve"> </w:t>
      </w:r>
      <w:r w:rsidR="00A74EEC">
        <w:rPr>
          <w:szCs w:val="24"/>
        </w:rPr>
        <w:t>grid</w:t>
      </w:r>
      <w:r w:rsidR="00975620">
        <w:rPr>
          <w:szCs w:val="24"/>
        </w:rPr>
        <w:t xml:space="preserve"> and</w:t>
      </w:r>
      <w:r>
        <w:rPr>
          <w:szCs w:val="24"/>
        </w:rPr>
        <w:t xml:space="preserve"> simulation was analyzed initially in order to establish a nominal</w:t>
      </w:r>
      <w:r w:rsidR="00A74EEC">
        <w:t xml:space="preserve"> simulation time</w:t>
      </w:r>
      <w:r>
        <w:t xml:space="preserve"> interval that </w:t>
      </w:r>
      <w:r w:rsidR="00975620">
        <w:t xml:space="preserve">would </w:t>
      </w:r>
      <w:r>
        <w:t>result in</w:t>
      </w:r>
      <w:r w:rsidR="00A74EEC">
        <w:t xml:space="preserve"> the formation of </w:t>
      </w:r>
      <w:r>
        <w:t>a</w:t>
      </w:r>
      <w:r w:rsidR="00A74EEC">
        <w:t xml:space="preserve"> mesocyclone and the first tornado</w:t>
      </w:r>
      <w:r w:rsidR="0038485E">
        <w:t xml:space="preserve"> </w:t>
      </w:r>
      <w:r w:rsidR="0038485E">
        <w:lastRenderedPageBreak/>
        <w:t>– those</w:t>
      </w:r>
      <w:r w:rsidR="00F05312">
        <w:t xml:space="preserve"> simulation</w:t>
      </w:r>
      <w:r w:rsidR="0038485E">
        <w:t xml:space="preserve"> times are s</w:t>
      </w:r>
      <w:r w:rsidR="00F05312">
        <w:t>ummarized</w:t>
      </w:r>
      <w:r w:rsidR="0038485E">
        <w:t xml:space="preserve"> </w:t>
      </w:r>
      <w:r w:rsidR="00F05312">
        <w:t>i</w:t>
      </w:r>
      <w:r w:rsidR="0038485E">
        <w:t>n</w:t>
      </w:r>
      <w:r w:rsidR="00346EC9">
        <w:t xml:space="preserve"> </w:t>
      </w:r>
      <w:r w:rsidR="00346EC9">
        <w:fldChar w:fldCharType="begin"/>
      </w:r>
      <w:r w:rsidR="00346EC9">
        <w:instrText xml:space="preserve"> REF _Ref413673858 \h </w:instrText>
      </w:r>
      <w:r w:rsidR="00346EC9">
        <w:fldChar w:fldCharType="separate"/>
      </w:r>
      <w:r w:rsidR="00346EC9">
        <w:t>Table 3</w:t>
      </w:r>
      <w:r w:rsidR="00346EC9">
        <w:fldChar w:fldCharType="end"/>
      </w:r>
      <w:r w:rsidR="00346EC9">
        <w:t xml:space="preserve">. </w:t>
      </w:r>
      <w:r w:rsidR="00F05312">
        <w:t>T</w:t>
      </w:r>
      <w:r w:rsidR="00346EC9">
        <w:t xml:space="preserve">he post-processed data, </w:t>
      </w:r>
      <w:r w:rsidR="00F05312">
        <w:t>including</w:t>
      </w:r>
      <w:r w:rsidR="00346EC9">
        <w:t xml:space="preserve"> pressure</w:t>
      </w:r>
      <w:r w:rsidR="009E2291">
        <w:t xml:space="preserve"> </w:t>
      </w:r>
      <w:r w:rsidR="00F05312">
        <w:t>and</w:t>
      </w:r>
      <w:r w:rsidR="00346EC9">
        <w:t xml:space="preserve"> velocity fields, </w:t>
      </w:r>
      <w:r w:rsidR="00F05312">
        <w:t>were</w:t>
      </w:r>
      <w:r w:rsidR="00346EC9">
        <w:t xml:space="preserve"> simulated</w:t>
      </w:r>
      <w:r w:rsidR="00F05312">
        <w:t xml:space="preserve"> every</w:t>
      </w:r>
      <w:r w:rsidR="00346EC9">
        <w:t xml:space="preserve"> 30 seconds</w:t>
      </w:r>
      <w:r w:rsidR="00F05312">
        <w:t xml:space="preserve"> and all three cases were examined individually in developing simulation interval specifications</w:t>
      </w:r>
      <w:r w:rsidR="009E2291">
        <w:t>.</w:t>
      </w:r>
      <w:r w:rsidR="00346EC9">
        <w:t xml:space="preserve"> As shown </w:t>
      </w:r>
      <w:r w:rsidR="00F05312">
        <w:t>i</w:t>
      </w:r>
      <w:r w:rsidR="00346EC9">
        <w:t xml:space="preserve">n </w:t>
      </w:r>
      <w:r w:rsidR="00346EC9">
        <w:fldChar w:fldCharType="begin"/>
      </w:r>
      <w:r w:rsidR="00346EC9">
        <w:instrText xml:space="preserve"> REF _Ref413673858 \h </w:instrText>
      </w:r>
      <w:r w:rsidR="00346EC9">
        <w:fldChar w:fldCharType="separate"/>
      </w:r>
      <w:r w:rsidR="00346EC9">
        <w:t>Table 3</w:t>
      </w:r>
      <w:r w:rsidR="00346EC9">
        <w:fldChar w:fldCharType="end"/>
      </w:r>
      <w:r w:rsidR="00346EC9">
        <w:t xml:space="preserve">, the moist atmosphere </w:t>
      </w:r>
      <w:r w:rsidR="00F05312">
        <w:t>simulation wa</w:t>
      </w:r>
      <w:r w:rsidR="00346EC9">
        <w:t xml:space="preserve">s more favorable </w:t>
      </w:r>
      <w:r w:rsidR="00F05312">
        <w:t>for</w:t>
      </w:r>
      <w:r w:rsidR="00346EC9">
        <w:t xml:space="preserve"> produc</w:t>
      </w:r>
      <w:r w:rsidR="00F05312">
        <w:t>ing</w:t>
      </w:r>
      <w:r w:rsidR="00346EC9">
        <w:t xml:space="preserve"> tornadoes. Indeed</w:t>
      </w:r>
      <w:r w:rsidR="00F05312">
        <w:t>,</w:t>
      </w:r>
      <w:r w:rsidR="00346EC9">
        <w:t xml:space="preserve"> the wet </w:t>
      </w:r>
      <w:r w:rsidR="00F05312">
        <w:t xml:space="preserve">simulation </w:t>
      </w:r>
      <w:r w:rsidR="00346EC9">
        <w:t xml:space="preserve">case </w:t>
      </w:r>
      <w:r w:rsidR="00F05312">
        <w:t>generated</w:t>
      </w:r>
      <w:r w:rsidR="00346EC9">
        <w:t xml:space="preserve"> a mesocyclone </w:t>
      </w:r>
      <w:r w:rsidR="00F05312">
        <w:t>four</w:t>
      </w:r>
      <w:r w:rsidR="00346EC9">
        <w:t xml:space="preserve"> minutes before the other two cases. For th</w:t>
      </w:r>
      <w:r w:rsidR="00F05312">
        <w:t>at</w:t>
      </w:r>
      <w:r w:rsidR="00346EC9">
        <w:t xml:space="preserve"> wet case,</w:t>
      </w:r>
      <w:r w:rsidR="00F05312">
        <w:t xml:space="preserve"> seven</w:t>
      </w:r>
      <w:r w:rsidR="00346EC9">
        <w:t xml:space="preserve"> minutes after the formation of the mesocyclone</w:t>
      </w:r>
      <w:r w:rsidR="00F05312">
        <w:t>,</w:t>
      </w:r>
      <w:r w:rsidR="00346EC9">
        <w:t xml:space="preserve"> a tornado form</w:t>
      </w:r>
      <w:r w:rsidR="00F05312">
        <w:t>ed</w:t>
      </w:r>
      <w:r w:rsidR="00346EC9">
        <w:t xml:space="preserve">, compared </w:t>
      </w:r>
      <w:r w:rsidR="00F05312">
        <w:t>with a</w:t>
      </w:r>
      <w:r w:rsidR="00346EC9">
        <w:t xml:space="preserve"> 15 minute</w:t>
      </w:r>
      <w:r w:rsidR="00F05312">
        <w:t xml:space="preserve"> interval</w:t>
      </w:r>
      <w:r w:rsidR="00346EC9">
        <w:t xml:space="preserve"> for the </w:t>
      </w:r>
      <w:r w:rsidR="00056EFE">
        <w:t>reference</w:t>
      </w:r>
      <w:r w:rsidR="00346EC9">
        <w:t xml:space="preserve"> case, </w:t>
      </w:r>
      <w:r w:rsidR="004C079F">
        <w:t>while</w:t>
      </w:r>
      <w:r w:rsidR="00346EC9">
        <w:t xml:space="preserve"> no tornado</w:t>
      </w:r>
      <w:r w:rsidR="00F05312">
        <w:t>es were formed</w:t>
      </w:r>
      <w:r w:rsidR="00346EC9">
        <w:t xml:space="preserve"> for the dry case. </w:t>
      </w:r>
    </w:p>
    <w:p w14:paraId="517BF803" w14:textId="64B68D06" w:rsidR="00C8119F" w:rsidRDefault="00C8119F" w:rsidP="00C8119F">
      <w:pPr>
        <w:pStyle w:val="Caption"/>
      </w:pPr>
      <w:bookmarkStart w:id="60" w:name="_Toc450806425"/>
      <w:r>
        <w:t xml:space="preserve">Table </w:t>
      </w:r>
      <w:r>
        <w:fldChar w:fldCharType="begin"/>
      </w:r>
      <w:r>
        <w:instrText xml:space="preserve"> SEQ Table \* ARABIC </w:instrText>
      </w:r>
      <w:r>
        <w:fldChar w:fldCharType="separate"/>
      </w:r>
      <w:r w:rsidR="002B46D6">
        <w:t>3</w:t>
      </w:r>
      <w:r>
        <w:fldChar w:fldCharType="end"/>
      </w:r>
      <w:r>
        <w:t xml:space="preserve">. </w:t>
      </w:r>
      <w:r w:rsidR="008C242E">
        <w:t>Simulated storm characteristics</w:t>
      </w:r>
      <w:bookmarkEnd w:id="60"/>
    </w:p>
    <w:tbl>
      <w:tblPr>
        <w:tblStyle w:val="TableGrid"/>
        <w:tblW w:w="0" w:type="auto"/>
        <w:jc w:val="center"/>
        <w:tblLook w:val="04A0" w:firstRow="1" w:lastRow="0" w:firstColumn="1" w:lastColumn="0" w:noHBand="0" w:noVBand="1"/>
      </w:tblPr>
      <w:tblGrid>
        <w:gridCol w:w="2337"/>
        <w:gridCol w:w="2337"/>
        <w:gridCol w:w="2338"/>
      </w:tblGrid>
      <w:tr w:rsidR="008C242E" w14:paraId="05902344" w14:textId="77777777" w:rsidTr="008C242E">
        <w:trPr>
          <w:jc w:val="center"/>
        </w:trPr>
        <w:tc>
          <w:tcPr>
            <w:tcW w:w="2337" w:type="dxa"/>
            <w:shd w:val="clear" w:color="auto" w:fill="95B3D7" w:themeFill="accent1" w:themeFillTint="99"/>
          </w:tcPr>
          <w:p w14:paraId="1BE67C29" w14:textId="77777777" w:rsidR="008C242E" w:rsidRPr="008D42C3" w:rsidRDefault="008C242E" w:rsidP="00D355F5">
            <w:pPr>
              <w:pStyle w:val="tableformat"/>
              <w:rPr>
                <w:b/>
              </w:rPr>
            </w:pPr>
            <w:r w:rsidRPr="008D42C3">
              <w:rPr>
                <w:b/>
              </w:rPr>
              <w:t>Case</w:t>
            </w:r>
          </w:p>
        </w:tc>
        <w:tc>
          <w:tcPr>
            <w:tcW w:w="2337" w:type="dxa"/>
            <w:shd w:val="clear" w:color="auto" w:fill="95B3D7" w:themeFill="accent1" w:themeFillTint="99"/>
          </w:tcPr>
          <w:p w14:paraId="7435E80A" w14:textId="77777777" w:rsidR="008C242E" w:rsidRPr="008D42C3" w:rsidRDefault="008C242E" w:rsidP="00D355F5">
            <w:pPr>
              <w:pStyle w:val="tableformat"/>
              <w:rPr>
                <w:b/>
              </w:rPr>
            </w:pPr>
            <w:r w:rsidRPr="008D42C3">
              <w:rPr>
                <w:b/>
              </w:rPr>
              <w:t>Time from the formation of the mesocyclone</w:t>
            </w:r>
          </w:p>
        </w:tc>
        <w:tc>
          <w:tcPr>
            <w:tcW w:w="2338" w:type="dxa"/>
            <w:shd w:val="clear" w:color="auto" w:fill="95B3D7" w:themeFill="accent1" w:themeFillTint="99"/>
          </w:tcPr>
          <w:p w14:paraId="5313BBD9" w14:textId="77777777" w:rsidR="008C242E" w:rsidRPr="008D42C3" w:rsidRDefault="008C242E" w:rsidP="00D355F5">
            <w:pPr>
              <w:pStyle w:val="tableformat"/>
              <w:rPr>
                <w:b/>
              </w:rPr>
            </w:pPr>
            <w:r w:rsidRPr="008D42C3">
              <w:rPr>
                <w:b/>
              </w:rPr>
              <w:t>Time of the first tornado formation</w:t>
            </w:r>
          </w:p>
        </w:tc>
      </w:tr>
      <w:tr w:rsidR="008C242E" w14:paraId="0783486C" w14:textId="77777777" w:rsidTr="008C242E">
        <w:trPr>
          <w:jc w:val="center"/>
        </w:trPr>
        <w:tc>
          <w:tcPr>
            <w:tcW w:w="2337" w:type="dxa"/>
          </w:tcPr>
          <w:p w14:paraId="05A59C3B" w14:textId="210A752C" w:rsidR="008C242E" w:rsidRDefault="00056EFE" w:rsidP="00D355F5">
            <w:pPr>
              <w:pStyle w:val="tableformat"/>
            </w:pPr>
            <w:r>
              <w:t>Reference</w:t>
            </w:r>
          </w:p>
        </w:tc>
        <w:tc>
          <w:tcPr>
            <w:tcW w:w="2337" w:type="dxa"/>
          </w:tcPr>
          <w:p w14:paraId="3D674393" w14:textId="77777777" w:rsidR="008C242E" w:rsidRDefault="008C242E" w:rsidP="00D355F5">
            <w:pPr>
              <w:pStyle w:val="tableformat"/>
            </w:pPr>
            <w:r>
              <w:t>0:49</w:t>
            </w:r>
          </w:p>
        </w:tc>
        <w:tc>
          <w:tcPr>
            <w:tcW w:w="2338" w:type="dxa"/>
          </w:tcPr>
          <w:p w14:paraId="3D982476" w14:textId="77777777" w:rsidR="008C242E" w:rsidRDefault="008C242E" w:rsidP="00D355F5">
            <w:pPr>
              <w:pStyle w:val="tableformat"/>
            </w:pPr>
            <w:r>
              <w:t>1:04</w:t>
            </w:r>
          </w:p>
        </w:tc>
      </w:tr>
      <w:tr w:rsidR="008C242E" w14:paraId="059D98DF" w14:textId="77777777" w:rsidTr="008C242E">
        <w:trPr>
          <w:jc w:val="center"/>
        </w:trPr>
        <w:tc>
          <w:tcPr>
            <w:tcW w:w="2337" w:type="dxa"/>
            <w:shd w:val="clear" w:color="auto" w:fill="DAEEF3" w:themeFill="accent5" w:themeFillTint="33"/>
          </w:tcPr>
          <w:p w14:paraId="527E0F48" w14:textId="77777777" w:rsidR="008C242E" w:rsidRDefault="008C242E" w:rsidP="00D355F5">
            <w:pPr>
              <w:pStyle w:val="tableformat"/>
            </w:pPr>
            <w:r>
              <w:t>Wet</w:t>
            </w:r>
          </w:p>
        </w:tc>
        <w:tc>
          <w:tcPr>
            <w:tcW w:w="2337" w:type="dxa"/>
            <w:shd w:val="clear" w:color="auto" w:fill="DAEEF3" w:themeFill="accent5" w:themeFillTint="33"/>
          </w:tcPr>
          <w:p w14:paraId="491D11E6" w14:textId="77777777" w:rsidR="008C242E" w:rsidRDefault="008C242E" w:rsidP="00D355F5">
            <w:pPr>
              <w:pStyle w:val="tableformat"/>
            </w:pPr>
            <w:r>
              <w:t>0:45</w:t>
            </w:r>
          </w:p>
        </w:tc>
        <w:tc>
          <w:tcPr>
            <w:tcW w:w="2338" w:type="dxa"/>
            <w:shd w:val="clear" w:color="auto" w:fill="DAEEF3" w:themeFill="accent5" w:themeFillTint="33"/>
          </w:tcPr>
          <w:p w14:paraId="7B448F19" w14:textId="77777777" w:rsidR="008C242E" w:rsidRDefault="008C242E" w:rsidP="00D355F5">
            <w:pPr>
              <w:pStyle w:val="tableformat"/>
            </w:pPr>
            <w:r>
              <w:t>0:52</w:t>
            </w:r>
          </w:p>
        </w:tc>
      </w:tr>
      <w:tr w:rsidR="008C242E" w14:paraId="24235B31" w14:textId="77777777" w:rsidTr="008C242E">
        <w:trPr>
          <w:jc w:val="center"/>
        </w:trPr>
        <w:tc>
          <w:tcPr>
            <w:tcW w:w="2337" w:type="dxa"/>
          </w:tcPr>
          <w:p w14:paraId="09FE58AA" w14:textId="77777777" w:rsidR="008C242E" w:rsidRDefault="008C242E" w:rsidP="00D355F5">
            <w:pPr>
              <w:pStyle w:val="tableformat"/>
            </w:pPr>
            <w:r>
              <w:t>Dry</w:t>
            </w:r>
          </w:p>
        </w:tc>
        <w:tc>
          <w:tcPr>
            <w:tcW w:w="2337" w:type="dxa"/>
          </w:tcPr>
          <w:p w14:paraId="7D9C2754" w14:textId="77777777" w:rsidR="008C242E" w:rsidRDefault="008C242E" w:rsidP="00D355F5">
            <w:pPr>
              <w:pStyle w:val="tableformat"/>
            </w:pPr>
            <w:r>
              <w:t>0:49</w:t>
            </w:r>
          </w:p>
        </w:tc>
        <w:tc>
          <w:tcPr>
            <w:tcW w:w="2338" w:type="dxa"/>
          </w:tcPr>
          <w:p w14:paraId="6A9DBCD8" w14:textId="77777777" w:rsidR="008C242E" w:rsidRDefault="008C242E" w:rsidP="00D355F5">
            <w:pPr>
              <w:pStyle w:val="tableformat"/>
            </w:pPr>
            <w:r>
              <w:t>No tornado</w:t>
            </w:r>
          </w:p>
        </w:tc>
      </w:tr>
    </w:tbl>
    <w:p w14:paraId="28E67413" w14:textId="77777777" w:rsidR="00C8119F" w:rsidRDefault="00C8119F"/>
    <w:p w14:paraId="71D05ED9" w14:textId="79C718B3" w:rsidR="00474C9D" w:rsidRDefault="00271FF8">
      <w:r>
        <w:t>Based</w:t>
      </w:r>
      <w:r w:rsidR="00346EC9">
        <w:t xml:space="preserve"> on the </w:t>
      </w:r>
      <w:r w:rsidR="00F05312">
        <w:t>earlier simulation study</w:t>
      </w:r>
      <w:r w:rsidR="00346EC9">
        <w:t>, restart file</w:t>
      </w:r>
      <w:r w:rsidR="00F05312">
        <w:t>s</w:t>
      </w:r>
      <w:r w:rsidR="00346EC9">
        <w:t xml:space="preserve"> w</w:t>
      </w:r>
      <w:r w:rsidR="00516DF4">
        <w:t>e</w:t>
      </w:r>
      <w:r w:rsidR="00346EC9">
        <w:t>re written at simulated 20 minute interval</w:t>
      </w:r>
      <w:r w:rsidR="00F05312">
        <w:t>s.</w:t>
      </w:r>
      <w:r w:rsidR="00346EC9">
        <w:t xml:space="preserve"> </w:t>
      </w:r>
      <w:r w:rsidR="00F05312">
        <w:t>T</w:t>
      </w:r>
      <w:r w:rsidR="00346EC9">
        <w:t xml:space="preserve">he purpose </w:t>
      </w:r>
      <w:r w:rsidR="00516DF4">
        <w:t>of the</w:t>
      </w:r>
      <w:r w:rsidR="00346EC9">
        <w:t xml:space="preserve"> restart</w:t>
      </w:r>
      <w:r w:rsidR="00516DF4">
        <w:t xml:space="preserve"> files was to enable</w:t>
      </w:r>
      <w:r w:rsidR="00346EC9">
        <w:t xml:space="preserve"> the simulation</w:t>
      </w:r>
      <w:r w:rsidR="00516DF4">
        <w:t>s</w:t>
      </w:r>
      <w:r w:rsidR="00346EC9">
        <w:t xml:space="preserve"> </w:t>
      </w:r>
      <w:r w:rsidR="00516DF4">
        <w:t>to</w:t>
      </w:r>
      <w:r w:rsidR="00346EC9">
        <w:t xml:space="preserve"> </w:t>
      </w:r>
      <w:r w:rsidR="009E2291">
        <w:t>advance</w:t>
      </w:r>
      <w:r w:rsidR="00346EC9">
        <w:t xml:space="preserve"> </w:t>
      </w:r>
      <w:r w:rsidR="00516DF4">
        <w:t xml:space="preserve">over appropriate overall simulation </w:t>
      </w:r>
      <w:r w:rsidR="00346EC9">
        <w:t>time</w:t>
      </w:r>
      <w:r w:rsidR="00516DF4">
        <w:t>s</w:t>
      </w:r>
      <w:r w:rsidR="00346EC9">
        <w:t xml:space="preserve"> without restarting </w:t>
      </w:r>
      <w:r>
        <w:t>from the beginning</w:t>
      </w:r>
      <w:r w:rsidR="00516DF4">
        <w:t>.</w:t>
      </w:r>
      <w:r>
        <w:t xml:space="preserve"> </w:t>
      </w:r>
      <w:r w:rsidR="00516DF4">
        <w:t xml:space="preserve">  </w:t>
      </w:r>
      <w:r>
        <w:t xml:space="preserve">As mentioned earlier, the simulations </w:t>
      </w:r>
      <w:r w:rsidR="00516DF4">
        <w:t>employing the</w:t>
      </w:r>
      <w:r>
        <w:t xml:space="preserve"> refined grid</w:t>
      </w:r>
      <w:r w:rsidR="00516DF4">
        <w:t xml:space="preserve"> could not be started</w:t>
      </w:r>
      <w:r>
        <w:t xml:space="preserve"> from the beginning due to</w:t>
      </w:r>
      <w:r w:rsidR="004C079F">
        <w:t xml:space="preserve"> excessive</w:t>
      </w:r>
      <w:r>
        <w:t xml:space="preserve"> computational cost</w:t>
      </w:r>
      <w:r w:rsidR="00516DF4">
        <w:t>s</w:t>
      </w:r>
      <w:r>
        <w:t xml:space="preserve">. A better option </w:t>
      </w:r>
      <w:r w:rsidR="00516DF4">
        <w:t>wa</w:t>
      </w:r>
      <w:r>
        <w:t xml:space="preserve">s to select </w:t>
      </w:r>
      <w:r w:rsidR="00516DF4">
        <w:t>specific</w:t>
      </w:r>
      <w:r>
        <w:t xml:space="preserve"> restart file</w:t>
      </w:r>
      <w:r w:rsidR="00516DF4">
        <w:t xml:space="preserve"> intervals</w:t>
      </w:r>
      <w:r>
        <w:t xml:space="preserve"> at time</w:t>
      </w:r>
      <w:r w:rsidR="00516DF4">
        <w:t>s</w:t>
      </w:r>
      <w:r>
        <w:t xml:space="preserve"> when all the mechanisms </w:t>
      </w:r>
      <w:r w:rsidR="004C079F">
        <w:t>known to drive</w:t>
      </w:r>
      <w:r>
        <w:t xml:space="preserve"> the simulated storms </w:t>
      </w:r>
      <w:r w:rsidR="00516DF4">
        <w:t>we</w:t>
      </w:r>
      <w:r>
        <w:t>re in place.</w:t>
      </w:r>
      <w:r w:rsidR="00EA58DD">
        <w:t xml:space="preserve"> </w:t>
      </w:r>
      <w:r w:rsidR="00516DF4">
        <w:t>T</w:t>
      </w:r>
      <w:r w:rsidR="00EA58DD">
        <w:t xml:space="preserve">hree </w:t>
      </w:r>
      <w:r w:rsidR="00516DF4">
        <w:t xml:space="preserve">restart </w:t>
      </w:r>
      <w:r w:rsidR="00EA58DD">
        <w:t>options</w:t>
      </w:r>
      <w:r w:rsidR="00516DF4">
        <w:t xml:space="preserve"> were considered—(1) 20 minutes, (2) 40 minutes or (3) 60 minutes.  </w:t>
      </w:r>
      <w:r w:rsidR="00EA58DD">
        <w:t>Option 3 was not a good option for any of the three cases. Indeed</w:t>
      </w:r>
      <w:r w:rsidR="00516DF4">
        <w:t>,</w:t>
      </w:r>
      <w:r w:rsidR="00EA58DD">
        <w:t xml:space="preserve"> </w:t>
      </w:r>
      <w:r w:rsidR="009E2291">
        <w:t>for</w:t>
      </w:r>
      <w:r w:rsidR="00EA58DD">
        <w:t xml:space="preserve"> the wet case the tornado was formed before th</w:t>
      </w:r>
      <w:r w:rsidR="004C079F">
        <w:t>e 60-minute restart</w:t>
      </w:r>
      <w:r w:rsidR="00EA58DD">
        <w:t xml:space="preserve"> time. </w:t>
      </w:r>
      <w:r w:rsidR="00516DF4">
        <w:t>In</w:t>
      </w:r>
      <w:r w:rsidR="00EA58DD">
        <w:t xml:space="preserve"> the </w:t>
      </w:r>
      <w:r w:rsidR="00056EFE">
        <w:t>reference</w:t>
      </w:r>
      <w:r w:rsidR="00EA58DD">
        <w:t xml:space="preserve"> case</w:t>
      </w:r>
      <w:r w:rsidR="00516DF4">
        <w:t>, it was observed that</w:t>
      </w:r>
      <w:r w:rsidR="00EA58DD">
        <w:t xml:space="preserve"> only </w:t>
      </w:r>
      <w:r w:rsidR="00516DF4">
        <w:t>four</w:t>
      </w:r>
      <w:r w:rsidR="00EA58DD">
        <w:t xml:space="preserve"> minutes </w:t>
      </w:r>
      <w:r w:rsidR="00516DF4">
        <w:t xml:space="preserve">elapsed </w:t>
      </w:r>
      <w:r w:rsidR="00EA58DD">
        <w:t xml:space="preserve">before </w:t>
      </w:r>
      <w:r w:rsidR="00516DF4">
        <w:t>initiation of</w:t>
      </w:r>
      <w:r w:rsidR="00EA58DD">
        <w:t xml:space="preserve"> tornado </w:t>
      </w:r>
      <w:r w:rsidR="00611015">
        <w:t>formation</w:t>
      </w:r>
      <w:r w:rsidR="00EA58DD">
        <w:t>,</w:t>
      </w:r>
      <w:r w:rsidR="00611015">
        <w:t xml:space="preserve"> </w:t>
      </w:r>
      <w:r w:rsidR="00516DF4">
        <w:t xml:space="preserve">and </w:t>
      </w:r>
      <w:r w:rsidR="00F26AC1">
        <w:t>t</w:t>
      </w:r>
      <w:r w:rsidR="00F26AC1" w:rsidRPr="00F26AC1">
        <w:t xml:space="preserve">he sequence of events responsible for tornadogenesis </w:t>
      </w:r>
      <w:r w:rsidR="004C079F">
        <w:t>had</w:t>
      </w:r>
      <w:r w:rsidR="00F26AC1" w:rsidRPr="00F26AC1">
        <w:t xml:space="preserve"> probably</w:t>
      </w:r>
      <w:r w:rsidR="004C079F">
        <w:t xml:space="preserve"> advanced</w:t>
      </w:r>
      <w:r w:rsidR="00F26AC1" w:rsidRPr="00F26AC1">
        <w:t xml:space="preserve"> too far at that point to permit any sort of systematic isolation of sequential events.</w:t>
      </w:r>
      <w:r w:rsidR="00611015">
        <w:t xml:space="preserve"> For the dry case, no tornado was formed so </w:t>
      </w:r>
      <w:r w:rsidR="00516DF4">
        <w:t>any</w:t>
      </w:r>
      <w:r w:rsidR="00611015">
        <w:t xml:space="preserve"> restart ha</w:t>
      </w:r>
      <w:r w:rsidR="00EA476B">
        <w:t>d</w:t>
      </w:r>
      <w:r w:rsidR="00611015">
        <w:t xml:space="preserve"> to be from an earlier time than option 3</w:t>
      </w:r>
      <w:r w:rsidR="00EA476B">
        <w:t>,</w:t>
      </w:r>
      <w:r w:rsidR="00611015">
        <w:t xml:space="preserve"> in order to understand why no tornadic event occurred.</w:t>
      </w:r>
      <w:r w:rsidR="00B21F1E">
        <w:t xml:space="preserve"> </w:t>
      </w:r>
      <w:r w:rsidR="00C91FDC">
        <w:t>First</w:t>
      </w:r>
      <w:r w:rsidR="004C079F">
        <w:t>,</w:t>
      </w:r>
      <w:r w:rsidR="00C91FDC">
        <w:t xml:space="preserve"> the</w:t>
      </w:r>
      <w:r w:rsidR="008724CE">
        <w:t xml:space="preserve"> </w:t>
      </w:r>
      <w:r w:rsidR="00C8119F">
        <w:t>20</w:t>
      </w:r>
      <w:r w:rsidR="00EA476B">
        <w:t>-</w:t>
      </w:r>
      <w:r w:rsidR="00C8119F">
        <w:t xml:space="preserve">minute restart </w:t>
      </w:r>
      <w:r w:rsidR="003914EB">
        <w:t xml:space="preserve">files were </w:t>
      </w:r>
      <w:r w:rsidR="00C91FDC">
        <w:t xml:space="preserve">selected </w:t>
      </w:r>
      <w:r w:rsidR="00EA476B">
        <w:t>for</w:t>
      </w:r>
      <w:r w:rsidR="00C8119F">
        <w:t xml:space="preserve"> all three cases</w:t>
      </w:r>
      <w:r w:rsidR="001E05CC">
        <w:t>.</w:t>
      </w:r>
      <w:r w:rsidR="00C91FDC">
        <w:t xml:space="preserve"> The goal of the research was to reproduce </w:t>
      </w:r>
      <w:r w:rsidR="00474C9D">
        <w:t xml:space="preserve">the </w:t>
      </w:r>
      <w:r w:rsidR="00C91FDC">
        <w:t>previous</w:t>
      </w:r>
      <w:r w:rsidR="00474C9D">
        <w:t>ly-</w:t>
      </w:r>
      <w:r w:rsidR="00C91FDC">
        <w:t xml:space="preserve">simulated storms </w:t>
      </w:r>
      <w:r w:rsidR="00474C9D">
        <w:t>from</w:t>
      </w:r>
      <w:r w:rsidR="00C91FDC">
        <w:t xml:space="preserve"> Proctor et al (2012)</w:t>
      </w:r>
      <w:r w:rsidR="00474C9D">
        <w:t>,</w:t>
      </w:r>
      <w:r w:rsidR="00C91FDC">
        <w:t xml:space="preserve"> but u</w:t>
      </w:r>
      <w:r w:rsidR="00474C9D">
        <w:t>tiliz</w:t>
      </w:r>
      <w:r w:rsidR="00C91FDC">
        <w:t>ing a smaller</w:t>
      </w:r>
      <w:r w:rsidR="00474C9D">
        <w:t xml:space="preserve"> domain</w:t>
      </w:r>
      <w:r w:rsidR="00C91FDC">
        <w:t xml:space="preserve"> </w:t>
      </w:r>
      <w:r w:rsidR="00474C9D">
        <w:t>with a</w:t>
      </w:r>
      <w:r w:rsidR="00C91FDC">
        <w:t xml:space="preserve"> finer </w:t>
      </w:r>
      <w:r w:rsidR="00474C9D">
        <w:t>grid</w:t>
      </w:r>
      <w:r w:rsidR="00C91FDC">
        <w:t xml:space="preserve"> to capture more details </w:t>
      </w:r>
      <w:r w:rsidR="00474C9D">
        <w:t>related to</w:t>
      </w:r>
      <w:r w:rsidR="00C91FDC">
        <w:t xml:space="preserve"> </w:t>
      </w:r>
      <w:r w:rsidR="00C91FDC">
        <w:lastRenderedPageBreak/>
        <w:t xml:space="preserve">tornadogenesis. </w:t>
      </w:r>
      <w:r w:rsidR="001E05CC">
        <w:t xml:space="preserve"> To verify </w:t>
      </w:r>
      <w:r w:rsidR="00474C9D">
        <w:t>this</w:t>
      </w:r>
      <w:r w:rsidR="001E05CC">
        <w:t xml:space="preserve"> choice, </w:t>
      </w:r>
      <w:r w:rsidR="003914EB">
        <w:t>simulations for</w:t>
      </w:r>
      <w:r w:rsidR="00C91FDC">
        <w:t xml:space="preserve"> the three cases using the 20-minute restart files were run. The </w:t>
      </w:r>
      <w:r w:rsidR="001E05CC">
        <w:t xml:space="preserve">only </w:t>
      </w:r>
      <w:r w:rsidR="00C91FDC">
        <w:t xml:space="preserve">difference with the original simulations </w:t>
      </w:r>
      <w:r w:rsidR="00474C9D">
        <w:t>wa</w:t>
      </w:r>
      <w:r w:rsidR="00C91FDC">
        <w:t xml:space="preserve">s the size of the domain; in the new computations, the </w:t>
      </w:r>
      <w:r w:rsidR="00C8119F">
        <w:t>computation</w:t>
      </w:r>
      <w:r w:rsidR="00474C9D">
        <w:t>al</w:t>
      </w:r>
      <w:r w:rsidR="00C8119F">
        <w:t xml:space="preserve"> domain </w:t>
      </w:r>
      <w:r w:rsidR="00AF0ADC">
        <w:t xml:space="preserve">was </w:t>
      </w:r>
      <w:r w:rsidR="003914EB">
        <w:t xml:space="preserve">smaller. The grid spacing </w:t>
      </w:r>
      <w:r w:rsidR="00474C9D">
        <w:t>was</w:t>
      </w:r>
      <w:r w:rsidR="00AF0ADC">
        <w:t xml:space="preserve"> </w:t>
      </w:r>
      <w:r w:rsidR="003914EB">
        <w:t>the same</w:t>
      </w:r>
      <w:r w:rsidR="00474C9D">
        <w:t xml:space="preserve"> for</w:t>
      </w:r>
      <w:r w:rsidR="004C7B10">
        <w:t xml:space="preserve"> both</w:t>
      </w:r>
      <w:r w:rsidR="00474C9D">
        <w:t xml:space="preserve"> cases</w:t>
      </w:r>
      <w:r w:rsidR="003914EB">
        <w:t xml:space="preserve">. The new </w:t>
      </w:r>
      <w:r w:rsidR="00474C9D">
        <w:t xml:space="preserve">small-domain </w:t>
      </w:r>
      <w:r w:rsidR="003914EB">
        <w:t>simulation</w:t>
      </w:r>
      <w:r w:rsidR="00474C9D">
        <w:t xml:space="preserve"> result</w:t>
      </w:r>
      <w:r w:rsidR="003914EB">
        <w:t xml:space="preserve">s did not </w:t>
      </w:r>
      <w:r w:rsidR="00474C9D">
        <w:t>agree with</w:t>
      </w:r>
      <w:r w:rsidR="001E05CC">
        <w:t xml:space="preserve"> the results obtained by Proctor et al (2012).</w:t>
      </w:r>
    </w:p>
    <w:p w14:paraId="44B6380D" w14:textId="4A80A0CB" w:rsidR="00DB01BB" w:rsidRDefault="00035312" w:rsidP="00ED5248">
      <w:pPr>
        <w:ind w:firstLine="0"/>
      </w:pPr>
      <w:r>
        <w:t xml:space="preserve"> </w:t>
      </w:r>
      <w:r w:rsidR="00474C9D">
        <w:tab/>
        <w:t xml:space="preserve">An </w:t>
      </w:r>
      <w:r w:rsidR="00ED5248">
        <w:t>investigation</w:t>
      </w:r>
      <w:r w:rsidR="00474C9D">
        <w:t xml:space="preserve"> was initiated</w:t>
      </w:r>
      <w:r>
        <w:t xml:space="preserve"> to </w:t>
      </w:r>
      <w:r w:rsidR="00474C9D">
        <w:t>determine</w:t>
      </w:r>
      <w:r>
        <w:t xml:space="preserve"> why the results</w:t>
      </w:r>
      <w:r w:rsidR="00474C9D">
        <w:t xml:space="preserve"> from the smaller domain</w:t>
      </w:r>
      <w:r>
        <w:t xml:space="preserve"> were unacceptable,</w:t>
      </w:r>
      <w:r w:rsidR="00474C9D">
        <w:t xml:space="preserve"> and a</w:t>
      </w:r>
      <w:r>
        <w:t xml:space="preserve"> reexamination of the original </w:t>
      </w:r>
      <w:r w:rsidR="00ED5248">
        <w:t>simulations</w:t>
      </w:r>
      <w:r>
        <w:t xml:space="preserve"> </w:t>
      </w:r>
      <w:r w:rsidR="00474C9D">
        <w:t>utilizing</w:t>
      </w:r>
      <w:r>
        <w:t xml:space="preserve"> those restart files showed that the simulated storms </w:t>
      </w:r>
      <w:r w:rsidR="004C7B10">
        <w:t>had</w:t>
      </w:r>
      <w:r>
        <w:t xml:space="preserve"> not formed completely</w:t>
      </w:r>
      <w:r w:rsidR="004C7B10">
        <w:t xml:space="preserve"> after a 20-minute simulation</w:t>
      </w:r>
      <w:r>
        <w:t>. The conclusion was that by c</w:t>
      </w:r>
      <w:r w:rsidR="008A66FC">
        <w:t>reating</w:t>
      </w:r>
      <w:r>
        <w:t xml:space="preserve"> a restart file too early </w:t>
      </w:r>
      <w:r w:rsidR="00474C9D">
        <w:t>in the simulation of</w:t>
      </w:r>
      <w:r>
        <w:t xml:space="preserve"> the storm formation</w:t>
      </w:r>
      <w:r w:rsidR="000C0B1F">
        <w:t xml:space="preserve"> (</w:t>
      </w:r>
      <w:r w:rsidR="000C0B1F">
        <w:fldChar w:fldCharType="begin"/>
      </w:r>
      <w:r w:rsidR="000C0B1F">
        <w:instrText xml:space="preserve"> REF _Ref423689275 \h </w:instrText>
      </w:r>
      <w:r w:rsidR="000C0B1F">
        <w:fldChar w:fldCharType="separate"/>
      </w:r>
      <w:r w:rsidR="000C0B1F">
        <w:t>Figure 14</w:t>
      </w:r>
      <w:r w:rsidR="000C0B1F">
        <w:fldChar w:fldCharType="end"/>
      </w:r>
      <w:r w:rsidR="000C0B1F">
        <w:t xml:space="preserve">) </w:t>
      </w:r>
      <w:r>
        <w:t xml:space="preserve">and </w:t>
      </w:r>
      <w:r w:rsidR="00622851">
        <w:t>restricting</w:t>
      </w:r>
      <w:r w:rsidR="00474C9D">
        <w:t xml:space="preserve"> simultaneously</w:t>
      </w:r>
      <w:r w:rsidR="00622851">
        <w:t xml:space="preserve"> the</w:t>
      </w:r>
      <w:r w:rsidR="00474C9D">
        <w:t xml:space="preserve"> computational</w:t>
      </w:r>
      <w:r w:rsidR="00622851">
        <w:t xml:space="preserve"> domain, the surrounding environment </w:t>
      </w:r>
      <w:r>
        <w:t xml:space="preserve">was decoupled </w:t>
      </w:r>
      <w:r w:rsidR="00474C9D">
        <w:t>from</w:t>
      </w:r>
      <w:r w:rsidR="00622851">
        <w:t xml:space="preserve"> the</w:t>
      </w:r>
      <w:r w:rsidR="00474C9D">
        <w:t xml:space="preserve"> evolving</w:t>
      </w:r>
      <w:r w:rsidR="00622851">
        <w:t xml:space="preserve"> supercell storm. This decoupling impacted the</w:t>
      </w:r>
      <w:r w:rsidR="00A93423">
        <w:t xml:space="preserve"> mechanism</w:t>
      </w:r>
      <w:r w:rsidR="00474C9D">
        <w:t>s</w:t>
      </w:r>
      <w:r w:rsidR="00A93423">
        <w:t xml:space="preserve"> </w:t>
      </w:r>
      <w:r w:rsidR="00474C9D">
        <w:t>contributing to</w:t>
      </w:r>
      <w:r w:rsidR="00A93423">
        <w:t xml:space="preserve"> the </w:t>
      </w:r>
      <w:r w:rsidR="00622851">
        <w:t xml:space="preserve">evolution and strength of the simulated storms. This </w:t>
      </w:r>
      <w:r w:rsidR="00A93423">
        <w:t xml:space="preserve">finding </w:t>
      </w:r>
      <w:r w:rsidR="00474C9D">
        <w:t>agreed with the conclusions of</w:t>
      </w:r>
      <w:r w:rsidR="00A93423">
        <w:t xml:space="preserve"> Fiedler (1995) and Lewellen (2000).</w:t>
      </w:r>
      <w:r w:rsidR="001C3624">
        <w:t xml:space="preserve"> </w:t>
      </w:r>
      <w:r w:rsidR="008A66FC">
        <w:t>Hence</w:t>
      </w:r>
      <w:r w:rsidR="00F43895">
        <w:t>,</w:t>
      </w:r>
      <w:r w:rsidR="00474C9D">
        <w:t xml:space="preserve"> </w:t>
      </w:r>
      <w:r w:rsidR="004C7B10">
        <w:t xml:space="preserve">the 20-minute </w:t>
      </w:r>
      <w:r w:rsidR="00474C9D">
        <w:t>restart</w:t>
      </w:r>
      <w:r w:rsidR="00F43895">
        <w:t xml:space="preserve"> </w:t>
      </w:r>
      <w:r w:rsidR="004C7B10">
        <w:t>strategy</w:t>
      </w:r>
      <w:r w:rsidR="00F43895">
        <w:t xml:space="preserve"> </w:t>
      </w:r>
      <w:r w:rsidR="00474C9D">
        <w:t>wa</w:t>
      </w:r>
      <w:r w:rsidR="00F43895">
        <w:t>s</w:t>
      </w:r>
      <w:r w:rsidR="00B600C9">
        <w:t xml:space="preserve"> deemed</w:t>
      </w:r>
      <w:r w:rsidR="00F43895">
        <w:t xml:space="preserve"> </w:t>
      </w:r>
      <w:r w:rsidR="004C7B10">
        <w:t>unacceptable</w:t>
      </w:r>
      <w:r w:rsidR="00F43895">
        <w:t xml:space="preserve"> </w:t>
      </w:r>
      <w:r w:rsidR="00B600C9">
        <w:t>for the present</w:t>
      </w:r>
      <w:r w:rsidR="00F43895">
        <w:t xml:space="preserve"> research</w:t>
      </w:r>
      <w:r w:rsidR="004C7B10">
        <w:t>,</w:t>
      </w:r>
      <w:r w:rsidR="008A66FC">
        <w:t xml:space="preserve"> and</w:t>
      </w:r>
      <w:r w:rsidR="004C7B10">
        <w:t xml:space="preserve"> a 40-minute simulation restart strategy</w:t>
      </w:r>
      <w:r w:rsidR="00F43895">
        <w:t xml:space="preserve"> </w:t>
      </w:r>
      <w:r w:rsidR="00B600C9">
        <w:t>wa</w:t>
      </w:r>
      <w:r w:rsidR="00F43895">
        <w:t>s</w:t>
      </w:r>
      <w:r w:rsidR="008A66FC">
        <w:t xml:space="preserve"> determined to be</w:t>
      </w:r>
      <w:r w:rsidR="00B600C9">
        <w:t xml:space="preserve"> </w:t>
      </w:r>
      <w:r w:rsidR="00F43895">
        <w:t xml:space="preserve">the only </w:t>
      </w:r>
      <w:r w:rsidR="008A66FC">
        <w:t xml:space="preserve">available </w:t>
      </w:r>
      <w:r w:rsidR="00F43895">
        <w:t xml:space="preserve">option </w:t>
      </w:r>
      <w:r w:rsidR="00B600C9">
        <w:t xml:space="preserve">that </w:t>
      </w:r>
      <w:r w:rsidR="008A66FC">
        <w:t>was capable of</w:t>
      </w:r>
      <w:r w:rsidR="00F43895">
        <w:t xml:space="preserve"> reproduc</w:t>
      </w:r>
      <w:r w:rsidR="008A66FC">
        <w:t>ing</w:t>
      </w:r>
      <w:r w:rsidR="00F43895">
        <w:t xml:space="preserve"> the original simulated storms. </w:t>
      </w:r>
      <w:r w:rsidR="008A66FC">
        <w:t>As in</w:t>
      </w:r>
      <w:r w:rsidR="00F43895">
        <w:t xml:space="preserve"> option 1, the simulations using 40-minute restart files for all the three cases were </w:t>
      </w:r>
      <w:r w:rsidR="00B600C9">
        <w:t>exe</w:t>
      </w:r>
      <w:r w:rsidR="00F43895">
        <w:t>c</w:t>
      </w:r>
      <w:r w:rsidR="00B600C9">
        <w:t>u</w:t>
      </w:r>
      <w:r w:rsidR="00F43895">
        <w:t>ted</w:t>
      </w:r>
      <w:r w:rsidR="00B600C9">
        <w:t>,</w:t>
      </w:r>
      <w:r w:rsidR="008A66FC">
        <w:t xml:space="preserve"> in order</w:t>
      </w:r>
      <w:r w:rsidR="00F43895">
        <w:t xml:space="preserve"> to </w:t>
      </w:r>
      <w:r w:rsidR="00B600C9">
        <w:t>demonstrate</w:t>
      </w:r>
      <w:r w:rsidR="00F43895">
        <w:t xml:space="preserve"> that the </w:t>
      </w:r>
      <w:r w:rsidR="00B600C9">
        <w:t>new</w:t>
      </w:r>
      <w:r w:rsidR="00F058C6">
        <w:t>, reduced-domain</w:t>
      </w:r>
      <w:r w:rsidR="00B600C9">
        <w:t xml:space="preserve"> </w:t>
      </w:r>
      <w:r w:rsidR="00ED5248">
        <w:t>simulations</w:t>
      </w:r>
      <w:r w:rsidR="00F43895">
        <w:t xml:space="preserve"> could replicate the results obtained by Proctor et al (2012).</w:t>
      </w:r>
      <w:r w:rsidR="001C3624">
        <w:t xml:space="preserve"> Th</w:t>
      </w:r>
      <w:r w:rsidR="00F058C6">
        <w:t>at conclusion was reached</w:t>
      </w:r>
      <w:r w:rsidR="00F43895">
        <w:t xml:space="preserve"> </w:t>
      </w:r>
      <w:r w:rsidR="00F058C6">
        <w:t xml:space="preserve">when the </w:t>
      </w:r>
      <w:r w:rsidR="00F43895">
        <w:t>computational</w:t>
      </w:r>
      <w:r w:rsidR="001C3624">
        <w:t xml:space="preserve"> domain size was reduced but the grid spacing </w:t>
      </w:r>
      <w:r w:rsidR="00B600C9">
        <w:t>was</w:t>
      </w:r>
      <w:r w:rsidR="001C3624">
        <w:t xml:space="preserve"> </w:t>
      </w:r>
      <w:r w:rsidR="00B600C9">
        <w:t>unchanged</w:t>
      </w:r>
      <w:r w:rsidR="008A66FC">
        <w:t>, and</w:t>
      </w:r>
      <w:r w:rsidR="001C3624">
        <w:t xml:space="preserve"> </w:t>
      </w:r>
      <w:r w:rsidR="00F43895">
        <w:t>the results duplicated</w:t>
      </w:r>
      <w:r w:rsidR="008A66FC">
        <w:t xml:space="preserve"> the</w:t>
      </w:r>
      <w:r w:rsidR="00F43895">
        <w:t xml:space="preserve"> </w:t>
      </w:r>
      <w:r w:rsidR="001C3624">
        <w:t>Proctor et al (2012) results.</w:t>
      </w:r>
      <w:r w:rsidR="00DB01BB">
        <w:t xml:space="preserve"> As shown </w:t>
      </w:r>
      <w:r w:rsidR="00B600C9">
        <w:t>i</w:t>
      </w:r>
      <w:r w:rsidR="00DB01BB">
        <w:t xml:space="preserve">n </w:t>
      </w:r>
      <w:r w:rsidR="00DB01BB">
        <w:fldChar w:fldCharType="begin"/>
      </w:r>
      <w:r w:rsidR="00DB01BB">
        <w:instrText xml:space="preserve"> REF _Ref423691406 \h </w:instrText>
      </w:r>
      <w:r w:rsidR="00DB01BB">
        <w:fldChar w:fldCharType="separate"/>
      </w:r>
      <w:r w:rsidR="002B46D6">
        <w:t xml:space="preserve">Table </w:t>
      </w:r>
      <w:r w:rsidR="002B46D6">
        <w:rPr>
          <w:noProof/>
        </w:rPr>
        <w:t>4</w:t>
      </w:r>
      <w:r w:rsidR="00DB01BB">
        <w:fldChar w:fldCharType="end"/>
      </w:r>
      <w:r w:rsidR="00DB01BB">
        <w:t>, the mesocyclone form</w:t>
      </w:r>
      <w:r w:rsidR="00F058C6">
        <w:t>ed</w:t>
      </w:r>
      <w:r w:rsidR="00DB01BB">
        <w:t xml:space="preserve"> at the same time </w:t>
      </w:r>
      <w:r w:rsidR="00B600C9">
        <w:t>as</w:t>
      </w:r>
      <w:r w:rsidR="00DB01BB">
        <w:t xml:space="preserve"> the </w:t>
      </w:r>
      <w:r w:rsidR="00056EFE">
        <w:t>reference</w:t>
      </w:r>
      <w:r w:rsidR="00B600C9">
        <w:t xml:space="preserve"> case,</w:t>
      </w:r>
      <w:r w:rsidR="00DB01BB">
        <w:t xml:space="preserve"> but it </w:t>
      </w:r>
      <w:r w:rsidR="00F058C6">
        <w:t>formed</w:t>
      </w:r>
      <w:r w:rsidR="00DB01BB">
        <w:t xml:space="preserve"> one minute later for the wet case. </w:t>
      </w:r>
      <w:r w:rsidR="000C0B1F">
        <w:t xml:space="preserve">Using the restart files </w:t>
      </w:r>
      <w:r w:rsidR="00B600C9">
        <w:t>from</w:t>
      </w:r>
      <w:r w:rsidR="000C0B1F">
        <w:t xml:space="preserve"> the original simulations</w:t>
      </w:r>
      <w:r w:rsidR="00427314">
        <w:t xml:space="preserve"> for which the storms </w:t>
      </w:r>
      <w:r w:rsidR="00F058C6">
        <w:t>we</w:t>
      </w:r>
      <w:r w:rsidR="00427314">
        <w:t>re already well formed (</w:t>
      </w:r>
      <w:r w:rsidR="006B293F">
        <w:fldChar w:fldCharType="begin"/>
      </w:r>
      <w:r w:rsidR="006B293F">
        <w:instrText xml:space="preserve"> REF _Ref429733298 \h </w:instrText>
      </w:r>
      <w:r w:rsidR="006B293F">
        <w:fldChar w:fldCharType="separate"/>
      </w:r>
      <w:r w:rsidR="002B46D6">
        <w:t xml:space="preserve">Figure </w:t>
      </w:r>
      <w:r w:rsidR="002B46D6">
        <w:rPr>
          <w:noProof/>
        </w:rPr>
        <w:t>16</w:t>
      </w:r>
      <w:r w:rsidR="006B293F">
        <w:fldChar w:fldCharType="end"/>
      </w:r>
      <w:r w:rsidR="00427314">
        <w:t>)</w:t>
      </w:r>
      <w:r w:rsidR="000C0B1F">
        <w:t xml:space="preserve">, </w:t>
      </w:r>
      <w:r w:rsidR="00F058C6">
        <w:t xml:space="preserve">and </w:t>
      </w:r>
      <w:r w:rsidR="000C0B1F">
        <w:t xml:space="preserve">reducing the </w:t>
      </w:r>
      <w:r w:rsidR="00427314">
        <w:t>size of the domain d</w:t>
      </w:r>
      <w:r w:rsidR="00F058C6">
        <w:t>id</w:t>
      </w:r>
      <w:r w:rsidR="00427314">
        <w:t xml:space="preserve"> not affect the</w:t>
      </w:r>
      <w:r w:rsidR="008A66FC">
        <w:t xml:space="preserve"> evolution and local</w:t>
      </w:r>
      <w:r w:rsidR="00427314">
        <w:t xml:space="preserve"> behavior of the supercell storm.</w:t>
      </w:r>
      <w:r w:rsidR="00484981">
        <w:t xml:space="preserve"> Therefore the 40-minute restart </w:t>
      </w:r>
      <w:r w:rsidR="00B600C9">
        <w:t>strategy was</w:t>
      </w:r>
      <w:r w:rsidR="00484981">
        <w:t xml:space="preserve"> selected to proceed to the next step of the research: grid refinement of the computational domain.</w:t>
      </w:r>
    </w:p>
    <w:p w14:paraId="0D5BFA96" w14:textId="6BA9436D" w:rsidR="00DB01BB" w:rsidRDefault="00DB01BB" w:rsidP="00DB01BB">
      <w:pPr>
        <w:pStyle w:val="Caption"/>
      </w:pPr>
      <w:bookmarkStart w:id="61" w:name="_Ref423691406"/>
      <w:bookmarkStart w:id="62" w:name="_Toc450806426"/>
      <w:r>
        <w:t xml:space="preserve">Table </w:t>
      </w:r>
      <w:r>
        <w:fldChar w:fldCharType="begin"/>
      </w:r>
      <w:r>
        <w:instrText xml:space="preserve"> SEQ Table \* ARABIC </w:instrText>
      </w:r>
      <w:r>
        <w:fldChar w:fldCharType="separate"/>
      </w:r>
      <w:r w:rsidR="002B46D6">
        <w:t>4</w:t>
      </w:r>
      <w:r>
        <w:fldChar w:fldCharType="end"/>
      </w:r>
      <w:bookmarkEnd w:id="61"/>
      <w:r>
        <w:t xml:space="preserve">. Comparison  between the original and the reduced domain size of the </w:t>
      </w:r>
      <w:r w:rsidRPr="00DB01BB">
        <w:t>imulated storm characteristics</w:t>
      </w:r>
      <w:bookmarkEnd w:id="62"/>
    </w:p>
    <w:tbl>
      <w:tblPr>
        <w:tblStyle w:val="TableGrid"/>
        <w:tblW w:w="0" w:type="auto"/>
        <w:jc w:val="center"/>
        <w:tblLook w:val="04A0" w:firstRow="1" w:lastRow="0" w:firstColumn="1" w:lastColumn="0" w:noHBand="0" w:noVBand="1"/>
      </w:tblPr>
      <w:tblGrid>
        <w:gridCol w:w="2337"/>
        <w:gridCol w:w="2337"/>
        <w:gridCol w:w="2338"/>
        <w:gridCol w:w="2338"/>
      </w:tblGrid>
      <w:tr w:rsidR="00DB01BB" w:rsidRPr="008D42C3" w14:paraId="7BC635D1" w14:textId="77777777" w:rsidTr="00DB01BB">
        <w:trPr>
          <w:jc w:val="center"/>
        </w:trPr>
        <w:tc>
          <w:tcPr>
            <w:tcW w:w="2337" w:type="dxa"/>
            <w:shd w:val="clear" w:color="auto" w:fill="95B3D7" w:themeFill="accent1" w:themeFillTint="99"/>
          </w:tcPr>
          <w:p w14:paraId="4712C5AA" w14:textId="77777777" w:rsidR="00DB01BB" w:rsidRPr="008D42C3" w:rsidRDefault="00DB01BB" w:rsidP="00DB01BB">
            <w:pPr>
              <w:pStyle w:val="tableformat"/>
              <w:rPr>
                <w:b/>
              </w:rPr>
            </w:pPr>
            <w:r w:rsidRPr="008D42C3">
              <w:rPr>
                <w:b/>
              </w:rPr>
              <w:t>Case</w:t>
            </w:r>
          </w:p>
        </w:tc>
        <w:tc>
          <w:tcPr>
            <w:tcW w:w="2337" w:type="dxa"/>
            <w:shd w:val="clear" w:color="auto" w:fill="95B3D7" w:themeFill="accent1" w:themeFillTint="99"/>
          </w:tcPr>
          <w:p w14:paraId="3635EFB0" w14:textId="77777777" w:rsidR="00DB01BB" w:rsidRPr="008D42C3" w:rsidRDefault="00DB01BB" w:rsidP="00DB01BB">
            <w:pPr>
              <w:pStyle w:val="tableformat"/>
              <w:rPr>
                <w:b/>
              </w:rPr>
            </w:pPr>
            <w:r w:rsidRPr="008D42C3">
              <w:rPr>
                <w:b/>
              </w:rPr>
              <w:t>Time from the formation of the mesocyclone</w:t>
            </w:r>
          </w:p>
        </w:tc>
        <w:tc>
          <w:tcPr>
            <w:tcW w:w="2338" w:type="dxa"/>
            <w:shd w:val="clear" w:color="auto" w:fill="95B3D7" w:themeFill="accent1" w:themeFillTint="99"/>
          </w:tcPr>
          <w:p w14:paraId="6F9270FA" w14:textId="3B92A21E" w:rsidR="00DB01BB" w:rsidRPr="00DB01BB" w:rsidRDefault="00DB01BB" w:rsidP="00DB01BB">
            <w:pPr>
              <w:pStyle w:val="tableformat"/>
              <w:rPr>
                <w:b/>
              </w:rPr>
            </w:pPr>
            <w:r w:rsidRPr="00DB01BB">
              <w:rPr>
                <w:b/>
              </w:rPr>
              <w:t>Equivalent Time from original simulation</w:t>
            </w:r>
          </w:p>
        </w:tc>
        <w:tc>
          <w:tcPr>
            <w:tcW w:w="2338" w:type="dxa"/>
            <w:shd w:val="clear" w:color="auto" w:fill="95B3D7" w:themeFill="accent1" w:themeFillTint="99"/>
            <w:vAlign w:val="center"/>
          </w:tcPr>
          <w:p w14:paraId="4E39001D" w14:textId="1AE89E01" w:rsidR="00DB01BB" w:rsidRPr="008D42C3" w:rsidRDefault="00DB01BB" w:rsidP="00DB01BB">
            <w:pPr>
              <w:pStyle w:val="tableformat"/>
              <w:rPr>
                <w:b/>
              </w:rPr>
            </w:pPr>
            <w:r>
              <w:rPr>
                <w:b/>
              </w:rPr>
              <w:t>Difference</w:t>
            </w:r>
          </w:p>
        </w:tc>
      </w:tr>
      <w:tr w:rsidR="00DB01BB" w14:paraId="1851A1EC" w14:textId="77777777" w:rsidTr="00D355F5">
        <w:trPr>
          <w:jc w:val="center"/>
        </w:trPr>
        <w:tc>
          <w:tcPr>
            <w:tcW w:w="2337" w:type="dxa"/>
          </w:tcPr>
          <w:p w14:paraId="7E0B9898" w14:textId="636AADDE" w:rsidR="00DB01BB" w:rsidRDefault="00056EFE" w:rsidP="00DB01BB">
            <w:pPr>
              <w:pStyle w:val="tableformat"/>
            </w:pPr>
            <w:r>
              <w:lastRenderedPageBreak/>
              <w:t>Reference</w:t>
            </w:r>
          </w:p>
        </w:tc>
        <w:tc>
          <w:tcPr>
            <w:tcW w:w="2337" w:type="dxa"/>
          </w:tcPr>
          <w:p w14:paraId="1DEA0139" w14:textId="77777777" w:rsidR="00DB01BB" w:rsidRDefault="00DB01BB" w:rsidP="00DB01BB">
            <w:pPr>
              <w:pStyle w:val="tableformat"/>
            </w:pPr>
            <w:r>
              <w:t>0:09</w:t>
            </w:r>
          </w:p>
        </w:tc>
        <w:tc>
          <w:tcPr>
            <w:tcW w:w="2338" w:type="dxa"/>
          </w:tcPr>
          <w:p w14:paraId="3E3B9F95" w14:textId="03623B22" w:rsidR="00DB01BB" w:rsidRDefault="00DB01BB" w:rsidP="00DB01BB">
            <w:pPr>
              <w:pStyle w:val="tableformat"/>
            </w:pPr>
            <w:r w:rsidRPr="00FA2A1B">
              <w:t>0:49</w:t>
            </w:r>
          </w:p>
        </w:tc>
        <w:tc>
          <w:tcPr>
            <w:tcW w:w="2338" w:type="dxa"/>
          </w:tcPr>
          <w:p w14:paraId="353DA0E1" w14:textId="2439C835" w:rsidR="00DB01BB" w:rsidRDefault="00DB01BB" w:rsidP="00DB01BB">
            <w:pPr>
              <w:pStyle w:val="tableformat"/>
            </w:pPr>
            <w:r>
              <w:t>0</w:t>
            </w:r>
          </w:p>
        </w:tc>
      </w:tr>
      <w:tr w:rsidR="00DB01BB" w14:paraId="4CA90068" w14:textId="77777777" w:rsidTr="00D355F5">
        <w:trPr>
          <w:jc w:val="center"/>
        </w:trPr>
        <w:tc>
          <w:tcPr>
            <w:tcW w:w="2337" w:type="dxa"/>
            <w:shd w:val="clear" w:color="auto" w:fill="DAEEF3" w:themeFill="accent5" w:themeFillTint="33"/>
          </w:tcPr>
          <w:p w14:paraId="0EBD8778" w14:textId="77777777" w:rsidR="00DB01BB" w:rsidRDefault="00DB01BB" w:rsidP="00DB01BB">
            <w:pPr>
              <w:pStyle w:val="tableformat"/>
            </w:pPr>
            <w:r>
              <w:t>Wet</w:t>
            </w:r>
          </w:p>
        </w:tc>
        <w:tc>
          <w:tcPr>
            <w:tcW w:w="2337" w:type="dxa"/>
            <w:shd w:val="clear" w:color="auto" w:fill="DAEEF3" w:themeFill="accent5" w:themeFillTint="33"/>
          </w:tcPr>
          <w:p w14:paraId="1802CAEE" w14:textId="77777777" w:rsidR="00DB01BB" w:rsidRDefault="00DB01BB" w:rsidP="00DB01BB">
            <w:pPr>
              <w:pStyle w:val="tableformat"/>
            </w:pPr>
            <w:r>
              <w:t>0:05</w:t>
            </w:r>
          </w:p>
        </w:tc>
        <w:tc>
          <w:tcPr>
            <w:tcW w:w="2338" w:type="dxa"/>
            <w:shd w:val="clear" w:color="auto" w:fill="DAEEF3" w:themeFill="accent5" w:themeFillTint="33"/>
          </w:tcPr>
          <w:p w14:paraId="326145B0" w14:textId="6A833FD8" w:rsidR="00DB01BB" w:rsidRDefault="00DB01BB" w:rsidP="00DB01BB">
            <w:pPr>
              <w:pStyle w:val="tableformat"/>
            </w:pPr>
            <w:r w:rsidRPr="00FA2A1B">
              <w:t>0:45</w:t>
            </w:r>
          </w:p>
        </w:tc>
        <w:tc>
          <w:tcPr>
            <w:tcW w:w="2338" w:type="dxa"/>
            <w:shd w:val="clear" w:color="auto" w:fill="DAEEF3" w:themeFill="accent5" w:themeFillTint="33"/>
          </w:tcPr>
          <w:p w14:paraId="3E2FD91D" w14:textId="1B87D840" w:rsidR="00DB01BB" w:rsidRDefault="00DB01BB" w:rsidP="00DB01BB">
            <w:pPr>
              <w:pStyle w:val="tableformat"/>
            </w:pPr>
            <w:r>
              <w:t>0</w:t>
            </w:r>
          </w:p>
        </w:tc>
      </w:tr>
      <w:tr w:rsidR="00DB01BB" w14:paraId="6BDCB6C1" w14:textId="77777777" w:rsidTr="00D355F5">
        <w:trPr>
          <w:jc w:val="center"/>
        </w:trPr>
        <w:tc>
          <w:tcPr>
            <w:tcW w:w="2337" w:type="dxa"/>
          </w:tcPr>
          <w:p w14:paraId="0A816B94" w14:textId="77777777" w:rsidR="00DB01BB" w:rsidRDefault="00DB01BB" w:rsidP="00DB01BB">
            <w:pPr>
              <w:pStyle w:val="tableformat"/>
            </w:pPr>
            <w:r>
              <w:t>Dry</w:t>
            </w:r>
          </w:p>
        </w:tc>
        <w:tc>
          <w:tcPr>
            <w:tcW w:w="2337" w:type="dxa"/>
          </w:tcPr>
          <w:p w14:paraId="2208BF6B" w14:textId="77777777" w:rsidR="00DB01BB" w:rsidRDefault="00DB01BB" w:rsidP="00DB01BB">
            <w:pPr>
              <w:pStyle w:val="tableformat"/>
            </w:pPr>
            <w:r>
              <w:t>0:10</w:t>
            </w:r>
          </w:p>
        </w:tc>
        <w:tc>
          <w:tcPr>
            <w:tcW w:w="2338" w:type="dxa"/>
          </w:tcPr>
          <w:p w14:paraId="23D769FA" w14:textId="48354006" w:rsidR="00DB01BB" w:rsidRDefault="00DB01BB" w:rsidP="00DB01BB">
            <w:pPr>
              <w:pStyle w:val="tableformat"/>
            </w:pPr>
            <w:r w:rsidRPr="00FA2A1B">
              <w:t>0.50</w:t>
            </w:r>
          </w:p>
        </w:tc>
        <w:tc>
          <w:tcPr>
            <w:tcW w:w="2338" w:type="dxa"/>
          </w:tcPr>
          <w:p w14:paraId="44A43D9E" w14:textId="54972620" w:rsidR="00DB01BB" w:rsidRDefault="00DB01BB" w:rsidP="00DB01BB">
            <w:pPr>
              <w:pStyle w:val="tableformat"/>
            </w:pPr>
            <w:r>
              <w:t>1 min later</w:t>
            </w:r>
          </w:p>
        </w:tc>
      </w:tr>
    </w:tbl>
    <w:p w14:paraId="51C0CE7B" w14:textId="77777777" w:rsidR="00DB01BB" w:rsidRDefault="00DB01BB"/>
    <w:p w14:paraId="03263228" w14:textId="54ECF0F9" w:rsidR="00F26AC1" w:rsidRDefault="00630C3A" w:rsidP="00630C3A">
      <w:pPr>
        <w:jc w:val="center"/>
      </w:pPr>
      <w:r>
        <w:rPr>
          <w:noProof/>
        </w:rPr>
        <w:drawing>
          <wp:inline distT="0" distB="0" distL="0" distR="0" wp14:anchorId="20E56503" wp14:editId="1B637BB4">
            <wp:extent cx="3581400"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RF_1000m_20.png"/>
                    <pic:cNvPicPr/>
                  </pic:nvPicPr>
                  <pic:blipFill rotWithShape="1">
                    <a:blip r:embed="rId28">
                      <a:extLst>
                        <a:ext uri="{28A0092B-C50C-407E-A947-70E740481C1C}">
                          <a14:useLocalDpi xmlns:a14="http://schemas.microsoft.com/office/drawing/2010/main" val="0"/>
                        </a:ext>
                      </a:extLst>
                    </a:blip>
                    <a:srcRect l="8333" t="8750" r="4630" b="11876"/>
                    <a:stretch/>
                  </pic:blipFill>
                  <pic:spPr bwMode="auto">
                    <a:xfrm>
                      <a:off x="0" y="0"/>
                      <a:ext cx="3581400" cy="2903220"/>
                    </a:xfrm>
                    <a:prstGeom prst="rect">
                      <a:avLst/>
                    </a:prstGeom>
                    <a:ln>
                      <a:noFill/>
                    </a:ln>
                    <a:extLst>
                      <a:ext uri="{53640926-AAD7-44D8-BBD7-CCE9431645EC}">
                        <a14:shadowObscured xmlns:a14="http://schemas.microsoft.com/office/drawing/2010/main"/>
                      </a:ext>
                    </a:extLst>
                  </pic:spPr>
                </pic:pic>
              </a:graphicData>
            </a:graphic>
          </wp:inline>
        </w:drawing>
      </w:r>
    </w:p>
    <w:p w14:paraId="43359815" w14:textId="0E9D19E2" w:rsidR="00630C3A" w:rsidRDefault="00ED5248" w:rsidP="00ED5248">
      <w:pPr>
        <w:pStyle w:val="Caption"/>
      </w:pPr>
      <w:bookmarkStart w:id="63" w:name="_Ref429733298"/>
      <w:bookmarkStart w:id="64" w:name="_Toc450806395"/>
      <w:r>
        <w:t xml:space="preserve">Figure </w:t>
      </w:r>
      <w:r>
        <w:fldChar w:fldCharType="begin"/>
      </w:r>
      <w:r>
        <w:instrText xml:space="preserve"> SEQ Figure \* ARABIC </w:instrText>
      </w:r>
      <w:r>
        <w:fldChar w:fldCharType="separate"/>
      </w:r>
      <w:r w:rsidR="004738FF">
        <w:t>16</w:t>
      </w:r>
      <w:r>
        <w:fldChar w:fldCharType="end"/>
      </w:r>
      <w:bookmarkEnd w:id="63"/>
      <w:r w:rsidR="00630C3A">
        <w:t xml:space="preserve">. </w:t>
      </w:r>
      <w:r w:rsidR="00630C3A" w:rsidRPr="00630C3A">
        <w:t>S</w:t>
      </w:r>
      <w:r w:rsidR="00630C3A">
        <w:t>imulated Radar Reflectivity at 10</w:t>
      </w:r>
      <w:r w:rsidR="00630C3A" w:rsidRPr="00630C3A">
        <w:t>00</w:t>
      </w:r>
      <w:r w:rsidR="00630C3A">
        <w:t xml:space="preserve"> </w:t>
      </w:r>
      <w:r w:rsidR="00630C3A" w:rsidRPr="00630C3A">
        <w:t>m</w:t>
      </w:r>
      <w:r w:rsidR="00630C3A">
        <w:t xml:space="preserve"> altitude at 20 min for the </w:t>
      </w:r>
      <w:r w:rsidR="00056EFE">
        <w:t>reference</w:t>
      </w:r>
      <w:r w:rsidR="00630C3A">
        <w:t xml:space="preserve"> case.</w:t>
      </w:r>
      <w:bookmarkEnd w:id="64"/>
    </w:p>
    <w:p w14:paraId="7FF52ECF" w14:textId="4DE50076" w:rsidR="00630C3A" w:rsidRDefault="00630C3A" w:rsidP="00630C3A">
      <w:pPr>
        <w:jc w:val="center"/>
      </w:pPr>
      <w:r>
        <w:rPr>
          <w:noProof/>
        </w:rPr>
        <w:drawing>
          <wp:inline distT="0" distB="0" distL="0" distR="0" wp14:anchorId="654F7D77" wp14:editId="1AE7C5DD">
            <wp:extent cx="3345180" cy="28803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RF_1000m_40.png"/>
                    <pic:cNvPicPr/>
                  </pic:nvPicPr>
                  <pic:blipFill rotWithShape="1">
                    <a:blip r:embed="rId29">
                      <a:extLst>
                        <a:ext uri="{28A0092B-C50C-407E-A947-70E740481C1C}">
                          <a14:useLocalDpi xmlns:a14="http://schemas.microsoft.com/office/drawing/2010/main" val="0"/>
                        </a:ext>
                      </a:extLst>
                    </a:blip>
                    <a:srcRect l="10741" t="12708" r="7963" b="8542"/>
                    <a:stretch/>
                  </pic:blipFill>
                  <pic:spPr bwMode="auto">
                    <a:xfrm>
                      <a:off x="0" y="0"/>
                      <a:ext cx="3345180" cy="2880360"/>
                    </a:xfrm>
                    <a:prstGeom prst="rect">
                      <a:avLst/>
                    </a:prstGeom>
                    <a:ln>
                      <a:noFill/>
                    </a:ln>
                    <a:extLst>
                      <a:ext uri="{53640926-AAD7-44D8-BBD7-CCE9431645EC}">
                        <a14:shadowObscured xmlns:a14="http://schemas.microsoft.com/office/drawing/2010/main"/>
                      </a:ext>
                    </a:extLst>
                  </pic:spPr>
                </pic:pic>
              </a:graphicData>
            </a:graphic>
          </wp:inline>
        </w:drawing>
      </w:r>
    </w:p>
    <w:p w14:paraId="5026C372" w14:textId="3BF6ACB9" w:rsidR="00630C3A" w:rsidRDefault="00ED5248" w:rsidP="00ED5248">
      <w:pPr>
        <w:pStyle w:val="Caption"/>
      </w:pPr>
      <w:bookmarkStart w:id="65" w:name="_Ref429733337"/>
      <w:bookmarkStart w:id="66" w:name="_Toc450806396"/>
      <w:r>
        <w:lastRenderedPageBreak/>
        <w:t xml:space="preserve">Figure </w:t>
      </w:r>
      <w:r>
        <w:fldChar w:fldCharType="begin"/>
      </w:r>
      <w:r>
        <w:instrText xml:space="preserve"> SEQ Figure \* ARABIC </w:instrText>
      </w:r>
      <w:r>
        <w:fldChar w:fldCharType="separate"/>
      </w:r>
      <w:r w:rsidR="004738FF">
        <w:t>17</w:t>
      </w:r>
      <w:r>
        <w:fldChar w:fldCharType="end"/>
      </w:r>
      <w:bookmarkEnd w:id="65"/>
      <w:r w:rsidR="00630C3A">
        <w:t xml:space="preserve">. </w:t>
      </w:r>
      <w:r w:rsidR="00630C3A" w:rsidRPr="00630C3A">
        <w:t xml:space="preserve">Simulated Radar Reflectivity at 1000 m altitude at </w:t>
      </w:r>
      <w:r w:rsidR="00630C3A">
        <w:t>4</w:t>
      </w:r>
      <w:r w:rsidR="00630C3A" w:rsidRPr="00630C3A">
        <w:t xml:space="preserve">0 min for the </w:t>
      </w:r>
      <w:r w:rsidR="00056EFE">
        <w:t>reference</w:t>
      </w:r>
      <w:r w:rsidR="00630C3A" w:rsidRPr="00630C3A">
        <w:t xml:space="preserve"> case.</w:t>
      </w:r>
      <w:bookmarkEnd w:id="66"/>
    </w:p>
    <w:p w14:paraId="7607FE29" w14:textId="38A7F51F" w:rsidR="00235830" w:rsidRDefault="00235830" w:rsidP="007D7FD0">
      <w:r>
        <w:t>During the refinement of the domain</w:t>
      </w:r>
      <w:r w:rsidR="00E44C4D">
        <w:t xml:space="preserve">, in order to not modify </w:t>
      </w:r>
      <w:r w:rsidR="00E44C4D" w:rsidRPr="00E44C4D">
        <w:t>the gross structure and behavior of the simulated storms</w:t>
      </w:r>
      <w:r>
        <w:t>, the first priority was to conserve the original boundary conditions</w:t>
      </w:r>
      <w:r w:rsidRPr="00235830">
        <w:t>-based definition of the domain</w:t>
      </w:r>
      <w:r>
        <w:t xml:space="preserve">. </w:t>
      </w:r>
      <w:r w:rsidRPr="00235830">
        <w:t>The original</w:t>
      </w:r>
      <w:r>
        <w:t xml:space="preserve"> ground </w:t>
      </w:r>
      <w:r w:rsidRPr="00235830">
        <w:t>boundary condition</w:t>
      </w:r>
      <w:r>
        <w:t xml:space="preserve"> is </w:t>
      </w:r>
      <w:r w:rsidRPr="00235830">
        <w:t>non-slip with</w:t>
      </w:r>
      <w:r>
        <w:t xml:space="preserve"> </w:t>
      </w:r>
      <w:r w:rsidRPr="00235830">
        <w:t>a parameterization for surface stress based on Monin-Obukhov similarity theory</w:t>
      </w:r>
      <w:r>
        <w:t xml:space="preserve">. </w:t>
      </w:r>
      <w:r w:rsidRPr="00235830">
        <w:t>The surface boundary is assumed to be flat with a uniform surface roughness, z0, set to 30</w:t>
      </w:r>
      <w:r w:rsidR="00E44C4D">
        <w:t xml:space="preserve"> </w:t>
      </w:r>
      <w:r w:rsidRPr="00235830">
        <w:t>cm.</w:t>
      </w:r>
      <w:r>
        <w:t xml:space="preserve"> The lateral boundaries, South-North and West-East, are open/outflow. The top </w:t>
      </w:r>
      <w:r w:rsidR="00E44C4D">
        <w:t xml:space="preserve">boundary has a closed/free-slip condition. </w:t>
      </w:r>
    </w:p>
    <w:p w14:paraId="752C6EE4" w14:textId="2884C45A" w:rsidR="00F058C6" w:rsidRDefault="00E44C4D" w:rsidP="007D7FD0">
      <w:r>
        <w:t>To perform the refinement,</w:t>
      </w:r>
      <w:r w:rsidR="00A01043">
        <w:t xml:space="preserve"> </w:t>
      </w:r>
      <w:r w:rsidR="008D42C3">
        <w:t>TASS software</w:t>
      </w:r>
      <w:r w:rsidR="00B600C9">
        <w:t xml:space="preserve"> already</w:t>
      </w:r>
      <w:r w:rsidR="008A72C1">
        <w:t xml:space="preserve"> incorporate</w:t>
      </w:r>
      <w:r w:rsidR="00F058C6">
        <w:t>s</w:t>
      </w:r>
      <w:r w:rsidR="008D42C3">
        <w:t xml:space="preserve"> two pre-processing codes, </w:t>
      </w:r>
      <w:r w:rsidR="00F058C6">
        <w:t>intended</w:t>
      </w:r>
      <w:r w:rsidR="008D42C3">
        <w:t xml:space="preserve"> to refine </w:t>
      </w:r>
      <w:r w:rsidR="008A72C1">
        <w:t>the actual</w:t>
      </w:r>
      <w:r w:rsidR="008D42C3">
        <w:t xml:space="preserve"> grid and extrapolate the different variables </w:t>
      </w:r>
      <w:r w:rsidR="00AA7ADE">
        <w:t xml:space="preserve">using a restart file. For </w:t>
      </w:r>
      <w:r w:rsidR="008A72C1">
        <w:t>this</w:t>
      </w:r>
      <w:r w:rsidR="00AA7ADE">
        <w:t xml:space="preserve"> study, </w:t>
      </w:r>
      <w:r w:rsidR="008A72C1">
        <w:t>it was necessary</w:t>
      </w:r>
      <w:r w:rsidR="00AA7ADE">
        <w:t xml:space="preserve"> to modify the </w:t>
      </w:r>
      <w:r w:rsidR="008A72C1">
        <w:t xml:space="preserve">TASS grid refinement </w:t>
      </w:r>
      <w:r w:rsidR="00F058C6">
        <w:t>scheme</w:t>
      </w:r>
      <w:r w:rsidR="00AA7ADE">
        <w:t>. The original</w:t>
      </w:r>
      <w:r w:rsidR="008A72C1">
        <w:t xml:space="preserve"> </w:t>
      </w:r>
      <w:r w:rsidR="00F058C6">
        <w:t xml:space="preserve">computer </w:t>
      </w:r>
      <w:r w:rsidR="008A72C1">
        <w:t>code</w:t>
      </w:r>
      <w:r w:rsidR="00AA7ADE">
        <w:t xml:space="preserve"> </w:t>
      </w:r>
      <w:r w:rsidR="00F058C6">
        <w:t xml:space="preserve">utilized </w:t>
      </w:r>
      <w:r w:rsidR="00AA7ADE">
        <w:t>inputs</w:t>
      </w:r>
      <w:r w:rsidR="00F058C6">
        <w:t xml:space="preserve"> that</w:t>
      </w:r>
      <w:r w:rsidR="00AA7ADE">
        <w:t xml:space="preserve"> define</w:t>
      </w:r>
      <w:r w:rsidR="008A72C1">
        <w:t>d</w:t>
      </w:r>
      <w:r w:rsidR="00AA7ADE">
        <w:t xml:space="preserve"> the</w:t>
      </w:r>
      <w:r w:rsidR="008A66FC">
        <w:t xml:space="preserve"> static</w:t>
      </w:r>
      <w:r w:rsidR="00AA7ADE">
        <w:t xml:space="preserve"> dimensions of the grid and</w:t>
      </w:r>
      <w:r w:rsidR="00F058C6">
        <w:t xml:space="preserve"> required a</w:t>
      </w:r>
      <w:r w:rsidR="008A72C1">
        <w:t xml:space="preserve"> specified</w:t>
      </w:r>
      <w:r w:rsidR="00AA7ADE">
        <w:t xml:space="preserve"> refining ratio.  </w:t>
      </w:r>
      <w:r w:rsidR="007A69F2">
        <w:t>M</w:t>
      </w:r>
      <w:r w:rsidR="00AA7ADE">
        <w:t>odifications were</w:t>
      </w:r>
      <w:r w:rsidR="007A69F2">
        <w:t xml:space="preserve"> required</w:t>
      </w:r>
      <w:r w:rsidR="00AA7ADE">
        <w:t xml:space="preserve"> to </w:t>
      </w:r>
      <w:r w:rsidR="007A69F2">
        <w:t>en</w:t>
      </w:r>
      <w:r w:rsidR="00AA7ADE">
        <w:t xml:space="preserve">able the user to </w:t>
      </w:r>
      <w:r w:rsidR="00B600C9">
        <w:t xml:space="preserve">incorporate and </w:t>
      </w:r>
      <w:r w:rsidR="00AA7ADE">
        <w:t xml:space="preserve">specify </w:t>
      </w:r>
      <w:r w:rsidR="007A69F2">
        <w:t>moving</w:t>
      </w:r>
      <w:r w:rsidR="00242654">
        <w:t xml:space="preserve"> </w:t>
      </w:r>
      <w:r w:rsidR="007A69F2">
        <w:t xml:space="preserve">grid </w:t>
      </w:r>
      <w:r w:rsidR="00242654">
        <w:t>bound</w:t>
      </w:r>
      <w:r w:rsidR="007A69F2">
        <w:t>arie</w:t>
      </w:r>
      <w:r w:rsidR="00242654">
        <w:t>s</w:t>
      </w:r>
      <w:r w:rsidR="00467DDB">
        <w:t xml:space="preserve">. </w:t>
      </w:r>
      <w:r w:rsidR="0032031B">
        <w:t>R</w:t>
      </w:r>
      <w:r w:rsidR="00467DDB">
        <w:t>esizing of the domain was only</w:t>
      </w:r>
      <w:r w:rsidR="0032031B">
        <w:t xml:space="preserve"> utilized</w:t>
      </w:r>
      <w:r w:rsidR="00467DDB">
        <w:t xml:space="preserve"> in the lateral directions. Therefore</w:t>
      </w:r>
      <w:r w:rsidR="0032031B">
        <w:t>,</w:t>
      </w:r>
      <w:r w:rsidR="00467DDB">
        <w:t xml:space="preserve"> the top and </w:t>
      </w:r>
      <w:r w:rsidR="0032031B">
        <w:t>bottom-</w:t>
      </w:r>
      <w:r w:rsidR="00467DDB">
        <w:t xml:space="preserve">surface boundaries were not a concern and were conserved during the process of resizing. The open lateral boundaries </w:t>
      </w:r>
      <w:r w:rsidR="00ED3825">
        <w:t xml:space="preserve">allow </w:t>
      </w:r>
      <w:r w:rsidR="000D3A63">
        <w:t xml:space="preserve">the flow to </w:t>
      </w:r>
      <w:r w:rsidR="00CB1A2E">
        <w:t xml:space="preserve">leave the domain without reflection </w:t>
      </w:r>
      <w:r w:rsidR="006E2BC9">
        <w:t>and should not pose any issue</w:t>
      </w:r>
      <w:r w:rsidR="00F058C6">
        <w:t>s</w:t>
      </w:r>
      <w:r w:rsidR="006E2BC9">
        <w:t xml:space="preserve"> when </w:t>
      </w:r>
      <w:r w:rsidR="007D7FD0">
        <w:t>downsizing the domain</w:t>
      </w:r>
      <w:r w:rsidR="006E2BC9">
        <w:t>.</w:t>
      </w:r>
    </w:p>
    <w:p w14:paraId="46344508" w14:textId="69D19C50" w:rsidR="00757163" w:rsidRDefault="00242654" w:rsidP="008721E5">
      <w:r>
        <w:t xml:space="preserve">To verify the correctness of </w:t>
      </w:r>
      <w:r w:rsidR="007A69F2">
        <w:t>these modifications</w:t>
      </w:r>
      <w:r>
        <w:t xml:space="preserve"> the</w:t>
      </w:r>
      <w:r w:rsidR="007A69F2">
        <w:t xml:space="preserve"> TASS</w:t>
      </w:r>
      <w:r>
        <w:t xml:space="preserve"> code </w:t>
      </w:r>
      <w:r w:rsidR="007A69F2">
        <w:t>was</w:t>
      </w:r>
      <w:r w:rsidR="0032031B">
        <w:t xml:space="preserve"> run</w:t>
      </w:r>
      <w:r w:rsidR="007A69F2">
        <w:t xml:space="preserve"> </w:t>
      </w:r>
      <w:r>
        <w:t>using only</w:t>
      </w:r>
      <w:r w:rsidR="007A69F2">
        <w:t xml:space="preserve"> the moving grid modification,</w:t>
      </w:r>
      <w:r>
        <w:t xml:space="preserve"> with a refining ratio of 1, meaning</w:t>
      </w:r>
      <w:r w:rsidR="007A69F2">
        <w:t xml:space="preserve"> there was</w:t>
      </w:r>
      <w:r>
        <w:t xml:space="preserve"> no</w:t>
      </w:r>
      <w:r w:rsidR="007A69F2">
        <w:t xml:space="preserve"> </w:t>
      </w:r>
      <w:r>
        <w:t>refin</w:t>
      </w:r>
      <w:r w:rsidR="0032031B">
        <w:t>ement</w:t>
      </w:r>
      <w:r w:rsidR="007A69F2">
        <w:t>.</w:t>
      </w:r>
      <w:r>
        <w:t xml:space="preserve"> </w:t>
      </w:r>
      <w:r w:rsidR="007A69F2">
        <w:t xml:space="preserve"> Those simulations demonstrated that there weren’t</w:t>
      </w:r>
      <w:r>
        <w:t xml:space="preserve"> any i</w:t>
      </w:r>
      <w:r w:rsidR="000E7CCA">
        <w:t>nconsistencies</w:t>
      </w:r>
      <w:r w:rsidR="007A69F2">
        <w:t xml:space="preserve"> associated with the moving grid</w:t>
      </w:r>
      <w:r>
        <w:t>. However, when</w:t>
      </w:r>
      <w:r w:rsidR="007A69F2">
        <w:t xml:space="preserve"> the moving grid modifications were tested with a</w:t>
      </w:r>
      <w:r>
        <w:t xml:space="preserve"> specifi</w:t>
      </w:r>
      <w:r w:rsidR="007A69F2">
        <w:t>ed</w:t>
      </w:r>
      <w:r>
        <w:t xml:space="preserve"> </w:t>
      </w:r>
      <w:r w:rsidR="007A69F2">
        <w:t>grid refinement</w:t>
      </w:r>
      <w:r>
        <w:t xml:space="preserve"> ratio of 2, </w:t>
      </w:r>
      <w:r w:rsidR="007A69F2">
        <w:t>it was</w:t>
      </w:r>
      <w:r>
        <w:t xml:space="preserve"> found that </w:t>
      </w:r>
      <w:r w:rsidR="007A69F2">
        <w:t>the grid</w:t>
      </w:r>
      <w:r>
        <w:t xml:space="preserve"> cutting and refining method and/or technique</w:t>
      </w:r>
      <w:r w:rsidR="007A69F2">
        <w:t xml:space="preserve"> did not perform properly</w:t>
      </w:r>
      <w:r w:rsidR="007D7FD0">
        <w:t xml:space="preserve">. </w:t>
      </w:r>
      <w:r w:rsidR="00855162">
        <w:t>Indeed when performing the interpolation, the subroutine computing the variables at the new boundaries was issuing an error about arrays out-of-bound. In other words, t</w:t>
      </w:r>
      <w:r w:rsidR="008721E5">
        <w:t>he</w:t>
      </w:r>
      <w:r w:rsidR="008721E5" w:rsidRPr="008721E5">
        <w:t xml:space="preserve"> pre-processing code</w:t>
      </w:r>
      <w:r w:rsidR="008721E5">
        <w:t xml:space="preserve">, which interpolates the original TASS data, was not designed and coded to redefine the boundaries and to interpolate the data simultaneously. </w:t>
      </w:r>
    </w:p>
    <w:p w14:paraId="03E6B8AD" w14:textId="67FE06A4" w:rsidR="0058318F" w:rsidRDefault="000E7CCA" w:rsidP="007D7FD0">
      <w:r>
        <w:t>Based on an in-depth</w:t>
      </w:r>
      <w:r w:rsidR="00712CC7">
        <w:t xml:space="preserve"> study</w:t>
      </w:r>
      <w:r>
        <w:t xml:space="preserve"> of</w:t>
      </w:r>
      <w:r w:rsidR="00712CC7">
        <w:t xml:space="preserve"> the </w:t>
      </w:r>
      <w:r w:rsidR="007A69F2">
        <w:t>original</w:t>
      </w:r>
      <w:r w:rsidR="00712CC7">
        <w:t xml:space="preserve"> code </w:t>
      </w:r>
      <w:r w:rsidR="007A69F2">
        <w:t>and the modified code</w:t>
      </w:r>
      <w:r w:rsidR="00712CC7">
        <w:t xml:space="preserve">, </w:t>
      </w:r>
      <w:r w:rsidR="00F7505B">
        <w:t>a two-step strategy was developed. The new code was</w:t>
      </w:r>
      <w:r w:rsidR="00712CC7">
        <w:t xml:space="preserve"> modifi</w:t>
      </w:r>
      <w:r w:rsidR="00F7505B">
        <w:t>ed</w:t>
      </w:r>
      <w:r w:rsidR="00712CC7">
        <w:t xml:space="preserve"> to proceed </w:t>
      </w:r>
      <w:r w:rsidR="00F7505B">
        <w:t>by</w:t>
      </w:r>
      <w:r w:rsidR="00712CC7">
        <w:t xml:space="preserve"> first </w:t>
      </w:r>
      <w:r w:rsidR="00467DDB">
        <w:t xml:space="preserve">resizing the computational domain </w:t>
      </w:r>
      <w:r>
        <w:t>utilizing</w:t>
      </w:r>
      <w:r w:rsidR="00467DDB">
        <w:t xml:space="preserve"> a </w:t>
      </w:r>
      <w:r w:rsidR="006B293F">
        <w:t xml:space="preserve">reduced </w:t>
      </w:r>
      <w:r>
        <w:t xml:space="preserve">overall </w:t>
      </w:r>
      <w:r w:rsidR="00467DDB">
        <w:t xml:space="preserve">size </w:t>
      </w:r>
      <w:r w:rsidR="00712CC7">
        <w:lastRenderedPageBreak/>
        <w:t>and the</w:t>
      </w:r>
      <w:r w:rsidR="00F7505B">
        <w:t>n</w:t>
      </w:r>
      <w:r w:rsidR="00712CC7">
        <w:t xml:space="preserve"> refining</w:t>
      </w:r>
      <w:r w:rsidR="00467DDB">
        <w:t xml:space="preserve"> the grid spacing </w:t>
      </w:r>
      <w:r w:rsidR="0032031B">
        <w:t>for</w:t>
      </w:r>
      <w:r w:rsidR="00467DDB">
        <w:t xml:space="preserve"> this reduced domain</w:t>
      </w:r>
      <w:r w:rsidR="00712CC7">
        <w:t xml:space="preserve">. </w:t>
      </w:r>
      <w:r w:rsidR="00F7505B">
        <w:t xml:space="preserve"> </w:t>
      </w:r>
      <w:r w:rsidR="00712CC7">
        <w:t>Using the restart</w:t>
      </w:r>
      <w:r w:rsidR="00F7505B">
        <w:t xml:space="preserve"> file</w:t>
      </w:r>
      <w:r w:rsidR="0032031B">
        <w:t xml:space="preserve"> approach</w:t>
      </w:r>
      <w:r w:rsidR="00F7505B">
        <w:t xml:space="preserve">, </w:t>
      </w:r>
      <w:r w:rsidR="00712CC7">
        <w:t>new South-North and West-East bound</w:t>
      </w:r>
      <w:r w:rsidR="00F7505B">
        <w:t>arie</w:t>
      </w:r>
      <w:r w:rsidR="00712CC7">
        <w:t>s</w:t>
      </w:r>
      <w:r w:rsidR="00F7505B">
        <w:t xml:space="preserve"> were defined</w:t>
      </w:r>
      <w:r w:rsidR="00712CC7">
        <w:t xml:space="preserve"> and the variables for this new domain</w:t>
      </w:r>
      <w:r w:rsidR="00F7505B">
        <w:t xml:space="preserve"> were extrapolated from the previous data set</w:t>
      </w:r>
      <w:r w:rsidR="00712CC7">
        <w:t xml:space="preserve">.  </w:t>
      </w:r>
      <w:r w:rsidR="00F7505B">
        <w:t>The</w:t>
      </w:r>
      <w:r w:rsidR="00712CC7">
        <w:t xml:space="preserve"> TASS</w:t>
      </w:r>
      <w:r w:rsidR="00F7505B">
        <w:t xml:space="preserve"> code was tested</w:t>
      </w:r>
      <w:r w:rsidR="00712CC7">
        <w:t xml:space="preserve"> with this</w:t>
      </w:r>
      <w:r w:rsidR="00F7505B">
        <w:t xml:space="preserve"> new</w:t>
      </w:r>
      <w:r w:rsidR="00712CC7">
        <w:t xml:space="preserve"> cut</w:t>
      </w:r>
      <w:r>
        <w:t>-</w:t>
      </w:r>
      <w:r w:rsidR="00712CC7">
        <w:t xml:space="preserve">restart file and </w:t>
      </w:r>
      <w:r w:rsidR="00F7505B">
        <w:t xml:space="preserve">that simulation was </w:t>
      </w:r>
      <w:r w:rsidR="00712CC7">
        <w:t xml:space="preserve">compared with the initial </w:t>
      </w:r>
      <w:r w:rsidR="00EF43E4">
        <w:t>uncut solution</w:t>
      </w:r>
      <w:r w:rsidR="00F7505B">
        <w:t>, in order</w:t>
      </w:r>
      <w:r w:rsidR="00EF43E4">
        <w:t xml:space="preserve"> to validate </w:t>
      </w:r>
      <w:r w:rsidR="00F7505B">
        <w:t>the two-step</w:t>
      </w:r>
      <w:r w:rsidR="00712CC7">
        <w:t xml:space="preserve"> methodology</w:t>
      </w:r>
      <w:r w:rsidR="00F91F1F">
        <w:t>.</w:t>
      </w:r>
      <w:r w:rsidR="00BF1AA8">
        <w:t xml:space="preserve"> </w:t>
      </w:r>
      <w:r w:rsidR="00F05CC2">
        <w:t>For the three cases, u</w:t>
      </w:r>
      <w:r w:rsidR="00BF1AA8">
        <w:t>sing the solution files extracted from the original simulations at the time of the restart file (40</w:t>
      </w:r>
      <w:r w:rsidR="0032031B">
        <w:t xml:space="preserve"> </w:t>
      </w:r>
      <w:r w:rsidR="00BF1AA8">
        <w:t>min) and from the new simulations at the</w:t>
      </w:r>
      <w:r w:rsidR="006B293F">
        <w:t xml:space="preserve"> initial </w:t>
      </w:r>
      <w:r w:rsidR="00BF1AA8">
        <w:t>time</w:t>
      </w:r>
      <w:r w:rsidR="006B293F">
        <w:t xml:space="preserve"> (0 min)</w:t>
      </w:r>
      <w:r w:rsidR="00BF1AA8">
        <w:t xml:space="preserve">, </w:t>
      </w:r>
      <w:r w:rsidR="00BF1AA8">
        <w:fldChar w:fldCharType="begin"/>
      </w:r>
      <w:r w:rsidR="00BF1AA8">
        <w:instrText xml:space="preserve"> REF _Ref428274630 \h </w:instrText>
      </w:r>
      <w:r w:rsidR="00BF1AA8">
        <w:fldChar w:fldCharType="separate"/>
      </w:r>
      <w:r w:rsidR="002B46D6">
        <w:t xml:space="preserve">Table </w:t>
      </w:r>
      <w:r w:rsidR="002B46D6">
        <w:rPr>
          <w:noProof/>
        </w:rPr>
        <w:t>5</w:t>
      </w:r>
      <w:r w:rsidR="00BF1AA8">
        <w:fldChar w:fldCharType="end"/>
      </w:r>
      <w:r w:rsidR="00BF1AA8">
        <w:t xml:space="preserve"> </w:t>
      </w:r>
      <w:r>
        <w:t xml:space="preserve">is a </w:t>
      </w:r>
      <w:r w:rsidR="0032031B">
        <w:t>compar</w:t>
      </w:r>
      <w:r>
        <w:t>ison of</w:t>
      </w:r>
      <w:r w:rsidR="00BF1AA8">
        <w:t xml:space="preserve"> the maximum values of the radar reflectivity</w:t>
      </w:r>
      <w:r w:rsidR="0032031B">
        <w:t xml:space="preserve"> (RRF)</w:t>
      </w:r>
      <w:r w:rsidR="00BF1AA8">
        <w:t xml:space="preserve"> and the range of </w:t>
      </w:r>
      <w:r w:rsidR="0032031B">
        <w:t>simulated</w:t>
      </w:r>
      <w:r w:rsidR="00BF1AA8">
        <w:t xml:space="preserve"> pressure</w:t>
      </w:r>
      <w:r w:rsidR="0032031B">
        <w:t>s</w:t>
      </w:r>
      <w:r w:rsidR="00BF1AA8">
        <w:t xml:space="preserve"> inside the computational domain. </w:t>
      </w:r>
      <w:r w:rsidR="00F05CC2">
        <w:t xml:space="preserve">Comparing the results between the simulation using the grid </w:t>
      </w:r>
      <w:r w:rsidR="00F058C6">
        <w:t>employ</w:t>
      </w:r>
      <w:r w:rsidR="00F05CC2">
        <w:t xml:space="preserve">ed by Proctor et al (2012) and the simulation using the resized grid, no </w:t>
      </w:r>
      <w:r>
        <w:t xml:space="preserve">appreciable </w:t>
      </w:r>
      <w:r w:rsidR="00F05CC2">
        <w:t>differences</w:t>
      </w:r>
      <w:r w:rsidR="0063757E">
        <w:t xml:space="preserve"> were observed</w:t>
      </w:r>
      <w:r w:rsidR="00F05CC2">
        <w:t xml:space="preserve"> in the radar reflectivity maximum value</w:t>
      </w:r>
      <w:r>
        <w:t>s,</w:t>
      </w:r>
      <w:r w:rsidR="00F05CC2">
        <w:t xml:space="preserve"> as well as the minimum and maximum values of </w:t>
      </w:r>
      <w:r w:rsidR="0063757E">
        <w:t>simulated</w:t>
      </w:r>
      <w:r w:rsidR="00F05CC2">
        <w:t xml:space="preserve"> pressure. This </w:t>
      </w:r>
      <w:r w:rsidR="0063757E">
        <w:t>comparison demonstrat</w:t>
      </w:r>
      <w:r w:rsidR="00F05CC2">
        <w:t>ed that the</w:t>
      </w:r>
      <w:r w:rsidR="0063757E">
        <w:t xml:space="preserve"> simulated</w:t>
      </w:r>
      <w:r w:rsidR="00F05CC2">
        <w:t xml:space="preserve"> storm features </w:t>
      </w:r>
      <w:r w:rsidR="0063757E">
        <w:t>were not altered</w:t>
      </w:r>
      <w:r w:rsidR="00F05CC2">
        <w:t xml:space="preserve"> during the process of resizing the computational domain. There </w:t>
      </w:r>
      <w:r w:rsidR="009A5920">
        <w:t>we</w:t>
      </w:r>
      <w:r w:rsidR="00F05CC2">
        <w:t>re slight difference</w:t>
      </w:r>
      <w:r w:rsidR="0063757E">
        <w:t>s</w:t>
      </w:r>
      <w:r w:rsidR="00F05CC2">
        <w:t xml:space="preserve"> between the average values for the radar reflectivity and pressure</w:t>
      </w:r>
      <w:r w:rsidR="0063757E">
        <w:t>,</w:t>
      </w:r>
      <w:r w:rsidR="00F05CC2">
        <w:t xml:space="preserve"> due to the fact that the </w:t>
      </w:r>
      <w:r w:rsidR="0063757E">
        <w:t>aft portion</w:t>
      </w:r>
      <w:r w:rsidR="00F05CC2">
        <w:t xml:space="preserve"> of the storm </w:t>
      </w:r>
      <w:r w:rsidR="009A5920">
        <w:t>wa</w:t>
      </w:r>
      <w:r w:rsidR="00F05CC2">
        <w:t xml:space="preserve">s </w:t>
      </w:r>
      <w:r w:rsidR="0063757E">
        <w:t>lost</w:t>
      </w:r>
      <w:r w:rsidR="00F05CC2">
        <w:t xml:space="preserve"> during the</w:t>
      </w:r>
      <w:r w:rsidR="0063757E">
        <w:t xml:space="preserve"> convection</w:t>
      </w:r>
      <w:r w:rsidR="00F05CC2">
        <w:t xml:space="preserve"> process (</w:t>
      </w:r>
      <w:r w:rsidR="006B293F">
        <w:fldChar w:fldCharType="begin"/>
      </w:r>
      <w:r w:rsidR="006B293F">
        <w:instrText xml:space="preserve"> REF _Ref429733444 \h </w:instrText>
      </w:r>
      <w:r w:rsidR="006B293F">
        <w:fldChar w:fldCharType="separate"/>
      </w:r>
      <w:r w:rsidR="002B46D6">
        <w:t xml:space="preserve">Figure </w:t>
      </w:r>
      <w:r w:rsidR="002B46D6">
        <w:rPr>
          <w:noProof/>
        </w:rPr>
        <w:t>18</w:t>
      </w:r>
      <w:r w:rsidR="006B293F">
        <w:fldChar w:fldCharType="end"/>
      </w:r>
      <w:r w:rsidR="00F05CC2">
        <w:t xml:space="preserve">). When comparing the </w:t>
      </w:r>
      <w:r w:rsidR="0063757E">
        <w:t xml:space="preserve">interpolated </w:t>
      </w:r>
      <w:r w:rsidR="00F05CC2">
        <w:t>results of the simulations using the resized grid and the refined grid, t</w:t>
      </w:r>
      <w:r w:rsidR="00BF1AA8">
        <w:t xml:space="preserve">he differences </w:t>
      </w:r>
      <w:r w:rsidR="009A5920">
        <w:t>we</w:t>
      </w:r>
      <w:r w:rsidR="00BF1AA8">
        <w:t xml:space="preserve">re </w:t>
      </w:r>
      <w:r w:rsidR="009A5920">
        <w:t xml:space="preserve">observed to be </w:t>
      </w:r>
      <w:r w:rsidR="00BF1AA8">
        <w:t>less than 5%.</w:t>
      </w:r>
    </w:p>
    <w:p w14:paraId="2D169BE0" w14:textId="0AA87423" w:rsidR="008629E2" w:rsidRDefault="008629E2" w:rsidP="008629E2">
      <w:pPr>
        <w:pStyle w:val="Caption"/>
      </w:pPr>
      <w:bookmarkStart w:id="67" w:name="_Ref428274630"/>
      <w:bookmarkStart w:id="68" w:name="_Toc450806427"/>
      <w:r>
        <w:t xml:space="preserve">Table </w:t>
      </w:r>
      <w:r>
        <w:fldChar w:fldCharType="begin"/>
      </w:r>
      <w:r>
        <w:instrText xml:space="preserve"> SEQ Table \* ARABIC </w:instrText>
      </w:r>
      <w:r>
        <w:fldChar w:fldCharType="separate"/>
      </w:r>
      <w:r w:rsidR="002B46D6">
        <w:t>5</w:t>
      </w:r>
      <w:r>
        <w:fldChar w:fldCharType="end"/>
      </w:r>
      <w:bookmarkEnd w:id="67"/>
      <w:r>
        <w:t>. RRF and pressure comparisons between original</w:t>
      </w:r>
      <w:r w:rsidR="00F05CC2">
        <w:t>, resized,</w:t>
      </w:r>
      <w:r>
        <w:t xml:space="preserve"> and refined grids</w:t>
      </w:r>
      <w:bookmarkEnd w:id="68"/>
    </w:p>
    <w:tbl>
      <w:tblPr>
        <w:tblStyle w:val="TableGrid"/>
        <w:tblW w:w="0" w:type="auto"/>
        <w:jc w:val="center"/>
        <w:tblLook w:val="04A0" w:firstRow="1" w:lastRow="0" w:firstColumn="1" w:lastColumn="0" w:noHBand="0" w:noVBand="1"/>
      </w:tblPr>
      <w:tblGrid>
        <w:gridCol w:w="1122"/>
        <w:gridCol w:w="2592"/>
        <w:gridCol w:w="1440"/>
        <w:gridCol w:w="1440"/>
        <w:gridCol w:w="1440"/>
      </w:tblGrid>
      <w:tr w:rsidR="000910F3" w14:paraId="58F87537" w14:textId="77777777" w:rsidTr="000910F3">
        <w:trPr>
          <w:jc w:val="center"/>
        </w:trPr>
        <w:tc>
          <w:tcPr>
            <w:tcW w:w="2592" w:type="dxa"/>
            <w:gridSpan w:val="2"/>
            <w:vMerge w:val="restart"/>
            <w:vAlign w:val="center"/>
          </w:tcPr>
          <w:p w14:paraId="4C07840F" w14:textId="77777777" w:rsidR="000910F3" w:rsidRDefault="000910F3" w:rsidP="000910F3">
            <w:pPr>
              <w:pStyle w:val="tableformat"/>
            </w:pPr>
          </w:p>
        </w:tc>
        <w:tc>
          <w:tcPr>
            <w:tcW w:w="1440" w:type="dxa"/>
            <w:shd w:val="clear" w:color="auto" w:fill="8DB3E2" w:themeFill="text2" w:themeFillTint="66"/>
            <w:vAlign w:val="center"/>
          </w:tcPr>
          <w:p w14:paraId="57621767" w14:textId="77777777" w:rsidR="000910F3" w:rsidRDefault="000910F3" w:rsidP="000910F3">
            <w:pPr>
              <w:pStyle w:val="tableformat"/>
            </w:pPr>
            <w:r>
              <w:t>RRF (dBz)</w:t>
            </w:r>
          </w:p>
        </w:tc>
        <w:tc>
          <w:tcPr>
            <w:tcW w:w="1440" w:type="dxa"/>
            <w:gridSpan w:val="2"/>
            <w:shd w:val="clear" w:color="auto" w:fill="8DB3E2" w:themeFill="text2" w:themeFillTint="66"/>
            <w:vAlign w:val="center"/>
          </w:tcPr>
          <w:p w14:paraId="6928B018" w14:textId="77777777" w:rsidR="000910F3" w:rsidRDefault="000910F3" w:rsidP="000910F3">
            <w:pPr>
              <w:pStyle w:val="tableformat"/>
            </w:pPr>
            <w:r>
              <w:t>Pressure (mb)</w:t>
            </w:r>
          </w:p>
        </w:tc>
      </w:tr>
      <w:tr w:rsidR="000910F3" w14:paraId="5B594B18" w14:textId="77777777" w:rsidTr="000910F3">
        <w:trPr>
          <w:jc w:val="center"/>
        </w:trPr>
        <w:tc>
          <w:tcPr>
            <w:tcW w:w="2592" w:type="dxa"/>
            <w:gridSpan w:val="2"/>
            <w:vMerge/>
            <w:vAlign w:val="center"/>
          </w:tcPr>
          <w:p w14:paraId="4EB5996B" w14:textId="77777777" w:rsidR="000910F3" w:rsidRDefault="000910F3" w:rsidP="000910F3">
            <w:pPr>
              <w:pStyle w:val="tableformat"/>
            </w:pPr>
          </w:p>
        </w:tc>
        <w:tc>
          <w:tcPr>
            <w:tcW w:w="1440" w:type="dxa"/>
            <w:shd w:val="clear" w:color="auto" w:fill="8DB3E2" w:themeFill="text2" w:themeFillTint="66"/>
            <w:vAlign w:val="center"/>
          </w:tcPr>
          <w:p w14:paraId="27CB80EE" w14:textId="77777777" w:rsidR="000910F3" w:rsidRDefault="000910F3" w:rsidP="000910F3">
            <w:pPr>
              <w:pStyle w:val="tableformat"/>
            </w:pPr>
            <w:r>
              <w:t>Max</w:t>
            </w:r>
          </w:p>
        </w:tc>
        <w:tc>
          <w:tcPr>
            <w:tcW w:w="1440" w:type="dxa"/>
            <w:shd w:val="clear" w:color="auto" w:fill="8DB3E2" w:themeFill="text2" w:themeFillTint="66"/>
            <w:vAlign w:val="center"/>
          </w:tcPr>
          <w:p w14:paraId="451DE2E2" w14:textId="77777777" w:rsidR="000910F3" w:rsidRDefault="000910F3" w:rsidP="000910F3">
            <w:pPr>
              <w:pStyle w:val="tableformat"/>
            </w:pPr>
            <w:r>
              <w:t>Min</w:t>
            </w:r>
          </w:p>
        </w:tc>
        <w:tc>
          <w:tcPr>
            <w:tcW w:w="1440" w:type="dxa"/>
            <w:shd w:val="clear" w:color="auto" w:fill="8DB3E2" w:themeFill="text2" w:themeFillTint="66"/>
            <w:vAlign w:val="center"/>
          </w:tcPr>
          <w:p w14:paraId="2695C953" w14:textId="77777777" w:rsidR="000910F3" w:rsidRDefault="000910F3" w:rsidP="000910F3">
            <w:pPr>
              <w:pStyle w:val="tableformat"/>
            </w:pPr>
            <w:r>
              <w:t>Max</w:t>
            </w:r>
          </w:p>
        </w:tc>
      </w:tr>
      <w:tr w:rsidR="000910F3" w14:paraId="1979172C" w14:textId="77777777" w:rsidTr="000910F3">
        <w:trPr>
          <w:jc w:val="center"/>
        </w:trPr>
        <w:tc>
          <w:tcPr>
            <w:tcW w:w="1122" w:type="dxa"/>
            <w:vMerge w:val="restart"/>
            <w:vAlign w:val="center"/>
          </w:tcPr>
          <w:p w14:paraId="0BA2BEAC" w14:textId="014D02D6" w:rsidR="000910F3" w:rsidRDefault="00056EFE" w:rsidP="000910F3">
            <w:pPr>
              <w:pStyle w:val="tableformat"/>
            </w:pPr>
            <w:r>
              <w:t>Reference</w:t>
            </w:r>
          </w:p>
        </w:tc>
        <w:tc>
          <w:tcPr>
            <w:tcW w:w="2592" w:type="dxa"/>
            <w:shd w:val="clear" w:color="auto" w:fill="FFFFFF" w:themeFill="background1"/>
            <w:vAlign w:val="center"/>
          </w:tcPr>
          <w:p w14:paraId="7D7995FC" w14:textId="77777777" w:rsidR="000910F3" w:rsidRDefault="000910F3" w:rsidP="000910F3">
            <w:pPr>
              <w:pStyle w:val="tableformat"/>
            </w:pPr>
            <w:r>
              <w:t>Original grid</w:t>
            </w:r>
          </w:p>
        </w:tc>
        <w:tc>
          <w:tcPr>
            <w:tcW w:w="1440" w:type="dxa"/>
            <w:shd w:val="clear" w:color="auto" w:fill="FFFFFF" w:themeFill="background1"/>
            <w:vAlign w:val="center"/>
          </w:tcPr>
          <w:p w14:paraId="3C7BEC05" w14:textId="77777777" w:rsidR="000910F3" w:rsidRDefault="000910F3" w:rsidP="000910F3">
            <w:pPr>
              <w:pStyle w:val="tableformat"/>
            </w:pPr>
            <w:r>
              <w:t>71.2</w:t>
            </w:r>
          </w:p>
        </w:tc>
        <w:tc>
          <w:tcPr>
            <w:tcW w:w="1440" w:type="dxa"/>
            <w:shd w:val="clear" w:color="auto" w:fill="FFFFFF" w:themeFill="background1"/>
            <w:vAlign w:val="center"/>
          </w:tcPr>
          <w:p w14:paraId="791A3EE0" w14:textId="77777777" w:rsidR="000910F3" w:rsidRDefault="000910F3" w:rsidP="000910F3">
            <w:pPr>
              <w:pStyle w:val="tableformat"/>
            </w:pPr>
            <w:r>
              <w:t>-10.68</w:t>
            </w:r>
          </w:p>
        </w:tc>
        <w:tc>
          <w:tcPr>
            <w:tcW w:w="1440" w:type="dxa"/>
            <w:shd w:val="clear" w:color="auto" w:fill="FFFFFF" w:themeFill="background1"/>
            <w:vAlign w:val="center"/>
          </w:tcPr>
          <w:p w14:paraId="7EEB0704" w14:textId="77777777" w:rsidR="000910F3" w:rsidRDefault="000910F3" w:rsidP="000910F3">
            <w:pPr>
              <w:pStyle w:val="tableformat"/>
            </w:pPr>
            <w:r>
              <w:t>1.66</w:t>
            </w:r>
          </w:p>
        </w:tc>
      </w:tr>
      <w:tr w:rsidR="000910F3" w14:paraId="3F8743C2" w14:textId="77777777" w:rsidTr="000910F3">
        <w:trPr>
          <w:jc w:val="center"/>
        </w:trPr>
        <w:tc>
          <w:tcPr>
            <w:tcW w:w="1122" w:type="dxa"/>
            <w:vMerge/>
            <w:vAlign w:val="center"/>
          </w:tcPr>
          <w:p w14:paraId="557AAA0E" w14:textId="77777777" w:rsidR="000910F3" w:rsidRDefault="000910F3" w:rsidP="000910F3">
            <w:pPr>
              <w:pStyle w:val="tableformat"/>
            </w:pPr>
          </w:p>
        </w:tc>
        <w:tc>
          <w:tcPr>
            <w:tcW w:w="2592" w:type="dxa"/>
            <w:shd w:val="clear" w:color="auto" w:fill="FFFFFF" w:themeFill="background1"/>
            <w:vAlign w:val="center"/>
          </w:tcPr>
          <w:p w14:paraId="5DDAC854" w14:textId="77777777" w:rsidR="000910F3" w:rsidRDefault="000910F3" w:rsidP="000910F3">
            <w:pPr>
              <w:pStyle w:val="tableformat"/>
            </w:pPr>
            <w:r>
              <w:t>Resized grid</w:t>
            </w:r>
          </w:p>
        </w:tc>
        <w:tc>
          <w:tcPr>
            <w:tcW w:w="1440" w:type="dxa"/>
            <w:shd w:val="clear" w:color="auto" w:fill="FFFFFF" w:themeFill="background1"/>
            <w:vAlign w:val="center"/>
          </w:tcPr>
          <w:p w14:paraId="2D443847" w14:textId="77777777" w:rsidR="000910F3" w:rsidRDefault="000910F3" w:rsidP="000910F3">
            <w:pPr>
              <w:pStyle w:val="tableformat"/>
            </w:pPr>
            <w:r>
              <w:t>71.2</w:t>
            </w:r>
          </w:p>
        </w:tc>
        <w:tc>
          <w:tcPr>
            <w:tcW w:w="1440" w:type="dxa"/>
            <w:shd w:val="clear" w:color="auto" w:fill="FFFFFF" w:themeFill="background1"/>
            <w:vAlign w:val="center"/>
          </w:tcPr>
          <w:p w14:paraId="2D2FB5A4" w14:textId="77777777" w:rsidR="000910F3" w:rsidRDefault="000910F3" w:rsidP="000910F3">
            <w:pPr>
              <w:pStyle w:val="tableformat"/>
            </w:pPr>
            <w:r>
              <w:t>-10.68</w:t>
            </w:r>
          </w:p>
        </w:tc>
        <w:tc>
          <w:tcPr>
            <w:tcW w:w="1440" w:type="dxa"/>
            <w:shd w:val="clear" w:color="auto" w:fill="FFFFFF" w:themeFill="background1"/>
            <w:vAlign w:val="center"/>
          </w:tcPr>
          <w:p w14:paraId="1A5810C0" w14:textId="77777777" w:rsidR="000910F3" w:rsidRDefault="000910F3" w:rsidP="000910F3">
            <w:pPr>
              <w:pStyle w:val="tableformat"/>
            </w:pPr>
            <w:r>
              <w:t>1.66</w:t>
            </w:r>
          </w:p>
        </w:tc>
      </w:tr>
      <w:tr w:rsidR="000910F3" w14:paraId="75BF83A2" w14:textId="77777777" w:rsidTr="000910F3">
        <w:trPr>
          <w:jc w:val="center"/>
        </w:trPr>
        <w:tc>
          <w:tcPr>
            <w:tcW w:w="1122" w:type="dxa"/>
            <w:vMerge/>
            <w:vAlign w:val="center"/>
          </w:tcPr>
          <w:p w14:paraId="433F312F" w14:textId="77777777" w:rsidR="000910F3" w:rsidRDefault="000910F3" w:rsidP="000910F3">
            <w:pPr>
              <w:pStyle w:val="tableformat"/>
            </w:pPr>
          </w:p>
        </w:tc>
        <w:tc>
          <w:tcPr>
            <w:tcW w:w="2592" w:type="dxa"/>
            <w:shd w:val="clear" w:color="auto" w:fill="B6DDE8" w:themeFill="accent5" w:themeFillTint="66"/>
            <w:vAlign w:val="center"/>
          </w:tcPr>
          <w:p w14:paraId="6A4EAB64" w14:textId="77777777" w:rsidR="000910F3" w:rsidRDefault="000910F3" w:rsidP="000910F3">
            <w:pPr>
              <w:pStyle w:val="tableformat"/>
            </w:pPr>
            <w:r>
              <w:t>Refined grid</w:t>
            </w:r>
          </w:p>
        </w:tc>
        <w:tc>
          <w:tcPr>
            <w:tcW w:w="1440" w:type="dxa"/>
            <w:shd w:val="clear" w:color="auto" w:fill="B6DDE8" w:themeFill="accent5" w:themeFillTint="66"/>
            <w:vAlign w:val="center"/>
          </w:tcPr>
          <w:p w14:paraId="67121AEE" w14:textId="77777777" w:rsidR="000910F3" w:rsidRDefault="000910F3" w:rsidP="000910F3">
            <w:pPr>
              <w:pStyle w:val="tableformat"/>
            </w:pPr>
            <w:r>
              <w:t>72.2</w:t>
            </w:r>
          </w:p>
        </w:tc>
        <w:tc>
          <w:tcPr>
            <w:tcW w:w="1440" w:type="dxa"/>
            <w:shd w:val="clear" w:color="auto" w:fill="B6DDE8" w:themeFill="accent5" w:themeFillTint="66"/>
            <w:vAlign w:val="center"/>
          </w:tcPr>
          <w:p w14:paraId="3CA0031D" w14:textId="77777777" w:rsidR="000910F3" w:rsidRDefault="000910F3" w:rsidP="000910F3">
            <w:pPr>
              <w:pStyle w:val="tableformat"/>
            </w:pPr>
            <w:r>
              <w:t>-11.22</w:t>
            </w:r>
          </w:p>
        </w:tc>
        <w:tc>
          <w:tcPr>
            <w:tcW w:w="1440" w:type="dxa"/>
            <w:shd w:val="clear" w:color="auto" w:fill="B6DDE8" w:themeFill="accent5" w:themeFillTint="66"/>
            <w:vAlign w:val="center"/>
          </w:tcPr>
          <w:p w14:paraId="61A44387" w14:textId="77777777" w:rsidR="000910F3" w:rsidRDefault="000910F3" w:rsidP="000910F3">
            <w:pPr>
              <w:pStyle w:val="tableformat"/>
            </w:pPr>
            <w:r>
              <w:t>1.74</w:t>
            </w:r>
          </w:p>
        </w:tc>
      </w:tr>
      <w:tr w:rsidR="000910F3" w14:paraId="46E8F9A6" w14:textId="77777777" w:rsidTr="000910F3">
        <w:trPr>
          <w:jc w:val="center"/>
        </w:trPr>
        <w:tc>
          <w:tcPr>
            <w:tcW w:w="1122" w:type="dxa"/>
            <w:vMerge w:val="restart"/>
            <w:vAlign w:val="center"/>
          </w:tcPr>
          <w:p w14:paraId="4F29C5C7" w14:textId="77777777" w:rsidR="000910F3" w:rsidRDefault="000910F3" w:rsidP="000910F3">
            <w:pPr>
              <w:pStyle w:val="tableformat"/>
            </w:pPr>
            <w:r>
              <w:t>Wet</w:t>
            </w:r>
          </w:p>
        </w:tc>
        <w:tc>
          <w:tcPr>
            <w:tcW w:w="2592" w:type="dxa"/>
            <w:shd w:val="clear" w:color="auto" w:fill="FFFFFF" w:themeFill="background1"/>
            <w:vAlign w:val="center"/>
          </w:tcPr>
          <w:p w14:paraId="10953ABD" w14:textId="77777777" w:rsidR="000910F3" w:rsidRDefault="000910F3" w:rsidP="000910F3">
            <w:pPr>
              <w:pStyle w:val="tableformat"/>
            </w:pPr>
            <w:r w:rsidRPr="00946C3B">
              <w:t>Original grid</w:t>
            </w:r>
          </w:p>
        </w:tc>
        <w:tc>
          <w:tcPr>
            <w:tcW w:w="1440" w:type="dxa"/>
            <w:shd w:val="clear" w:color="auto" w:fill="FFFFFF" w:themeFill="background1"/>
            <w:vAlign w:val="center"/>
          </w:tcPr>
          <w:p w14:paraId="47FB1729" w14:textId="77777777" w:rsidR="000910F3" w:rsidRDefault="000910F3" w:rsidP="000910F3">
            <w:pPr>
              <w:pStyle w:val="tableformat"/>
            </w:pPr>
            <w:r>
              <w:t>74.2</w:t>
            </w:r>
          </w:p>
        </w:tc>
        <w:tc>
          <w:tcPr>
            <w:tcW w:w="1440" w:type="dxa"/>
            <w:shd w:val="clear" w:color="auto" w:fill="FFFFFF" w:themeFill="background1"/>
            <w:vAlign w:val="center"/>
          </w:tcPr>
          <w:p w14:paraId="06B46A12" w14:textId="77777777" w:rsidR="000910F3" w:rsidRDefault="000910F3" w:rsidP="000910F3">
            <w:pPr>
              <w:pStyle w:val="tableformat"/>
            </w:pPr>
            <w:r>
              <w:t>-7.66</w:t>
            </w:r>
          </w:p>
        </w:tc>
        <w:tc>
          <w:tcPr>
            <w:tcW w:w="1440" w:type="dxa"/>
            <w:shd w:val="clear" w:color="auto" w:fill="FFFFFF" w:themeFill="background1"/>
            <w:vAlign w:val="center"/>
          </w:tcPr>
          <w:p w14:paraId="5255F6C6" w14:textId="77777777" w:rsidR="000910F3" w:rsidRDefault="000910F3" w:rsidP="000910F3">
            <w:pPr>
              <w:pStyle w:val="tableformat"/>
            </w:pPr>
            <w:r>
              <w:t>1.80</w:t>
            </w:r>
          </w:p>
        </w:tc>
      </w:tr>
      <w:tr w:rsidR="000910F3" w14:paraId="09F1D3CB" w14:textId="77777777" w:rsidTr="000910F3">
        <w:trPr>
          <w:jc w:val="center"/>
        </w:trPr>
        <w:tc>
          <w:tcPr>
            <w:tcW w:w="1122" w:type="dxa"/>
            <w:vMerge/>
            <w:vAlign w:val="center"/>
          </w:tcPr>
          <w:p w14:paraId="72BE2879" w14:textId="77777777" w:rsidR="000910F3" w:rsidRDefault="000910F3" w:rsidP="000910F3">
            <w:pPr>
              <w:pStyle w:val="tableformat"/>
            </w:pPr>
          </w:p>
        </w:tc>
        <w:tc>
          <w:tcPr>
            <w:tcW w:w="2592" w:type="dxa"/>
            <w:shd w:val="clear" w:color="auto" w:fill="DAEEF3" w:themeFill="accent5" w:themeFillTint="33"/>
            <w:vAlign w:val="center"/>
          </w:tcPr>
          <w:p w14:paraId="04239BA1" w14:textId="77777777" w:rsidR="000910F3" w:rsidRPr="00946C3B" w:rsidRDefault="000910F3" w:rsidP="000910F3">
            <w:pPr>
              <w:pStyle w:val="tableformat"/>
            </w:pPr>
            <w:r>
              <w:t>Resized grid</w:t>
            </w:r>
          </w:p>
        </w:tc>
        <w:tc>
          <w:tcPr>
            <w:tcW w:w="1440" w:type="dxa"/>
            <w:shd w:val="clear" w:color="auto" w:fill="DAEEF3" w:themeFill="accent5" w:themeFillTint="33"/>
            <w:vAlign w:val="center"/>
          </w:tcPr>
          <w:p w14:paraId="651611BB" w14:textId="77777777" w:rsidR="000910F3" w:rsidRDefault="000910F3" w:rsidP="000910F3">
            <w:pPr>
              <w:pStyle w:val="tableformat"/>
            </w:pPr>
            <w:r>
              <w:t>74.2</w:t>
            </w:r>
          </w:p>
        </w:tc>
        <w:tc>
          <w:tcPr>
            <w:tcW w:w="1440" w:type="dxa"/>
            <w:shd w:val="clear" w:color="auto" w:fill="DAEEF3" w:themeFill="accent5" w:themeFillTint="33"/>
            <w:vAlign w:val="center"/>
          </w:tcPr>
          <w:p w14:paraId="1AB30D26" w14:textId="77777777" w:rsidR="000910F3" w:rsidRDefault="000910F3" w:rsidP="000910F3">
            <w:pPr>
              <w:pStyle w:val="tableformat"/>
            </w:pPr>
            <w:r>
              <w:t>-7.66</w:t>
            </w:r>
          </w:p>
        </w:tc>
        <w:tc>
          <w:tcPr>
            <w:tcW w:w="1440" w:type="dxa"/>
            <w:shd w:val="clear" w:color="auto" w:fill="DAEEF3" w:themeFill="accent5" w:themeFillTint="33"/>
            <w:vAlign w:val="center"/>
          </w:tcPr>
          <w:p w14:paraId="620C38F4" w14:textId="77777777" w:rsidR="000910F3" w:rsidRDefault="000910F3" w:rsidP="000910F3">
            <w:pPr>
              <w:pStyle w:val="tableformat"/>
            </w:pPr>
            <w:r>
              <w:t>1.80</w:t>
            </w:r>
          </w:p>
        </w:tc>
      </w:tr>
      <w:tr w:rsidR="000910F3" w14:paraId="301919AE" w14:textId="77777777" w:rsidTr="000910F3">
        <w:trPr>
          <w:jc w:val="center"/>
        </w:trPr>
        <w:tc>
          <w:tcPr>
            <w:tcW w:w="1122" w:type="dxa"/>
            <w:vMerge/>
            <w:vAlign w:val="center"/>
          </w:tcPr>
          <w:p w14:paraId="1D56BC7C" w14:textId="77777777" w:rsidR="000910F3" w:rsidRDefault="000910F3" w:rsidP="000910F3">
            <w:pPr>
              <w:pStyle w:val="tableformat"/>
            </w:pPr>
          </w:p>
        </w:tc>
        <w:tc>
          <w:tcPr>
            <w:tcW w:w="2592" w:type="dxa"/>
            <w:shd w:val="clear" w:color="auto" w:fill="B6DDE8" w:themeFill="accent5" w:themeFillTint="66"/>
            <w:vAlign w:val="center"/>
          </w:tcPr>
          <w:p w14:paraId="23899B31" w14:textId="77777777" w:rsidR="000910F3" w:rsidRDefault="000910F3" w:rsidP="000910F3">
            <w:pPr>
              <w:pStyle w:val="tableformat"/>
            </w:pPr>
            <w:r w:rsidRPr="00946C3B">
              <w:t>Refined grid</w:t>
            </w:r>
          </w:p>
        </w:tc>
        <w:tc>
          <w:tcPr>
            <w:tcW w:w="1440" w:type="dxa"/>
            <w:shd w:val="clear" w:color="auto" w:fill="B6DDE8" w:themeFill="accent5" w:themeFillTint="66"/>
            <w:vAlign w:val="center"/>
          </w:tcPr>
          <w:p w14:paraId="71137ED7" w14:textId="77777777" w:rsidR="000910F3" w:rsidRDefault="000910F3" w:rsidP="000910F3">
            <w:pPr>
              <w:pStyle w:val="tableformat"/>
            </w:pPr>
            <w:r>
              <w:t>74.4</w:t>
            </w:r>
          </w:p>
        </w:tc>
        <w:tc>
          <w:tcPr>
            <w:tcW w:w="1440" w:type="dxa"/>
            <w:shd w:val="clear" w:color="auto" w:fill="B6DDE8" w:themeFill="accent5" w:themeFillTint="66"/>
            <w:vAlign w:val="center"/>
          </w:tcPr>
          <w:p w14:paraId="13F5E85B" w14:textId="77777777" w:rsidR="000910F3" w:rsidRDefault="000910F3" w:rsidP="000910F3">
            <w:pPr>
              <w:pStyle w:val="tableformat"/>
            </w:pPr>
            <w:r>
              <w:t>-7.93</w:t>
            </w:r>
          </w:p>
        </w:tc>
        <w:tc>
          <w:tcPr>
            <w:tcW w:w="1440" w:type="dxa"/>
            <w:shd w:val="clear" w:color="auto" w:fill="B6DDE8" w:themeFill="accent5" w:themeFillTint="66"/>
            <w:vAlign w:val="center"/>
          </w:tcPr>
          <w:p w14:paraId="5BDFB469" w14:textId="77777777" w:rsidR="000910F3" w:rsidRDefault="000910F3" w:rsidP="000910F3">
            <w:pPr>
              <w:pStyle w:val="tableformat"/>
            </w:pPr>
            <w:r>
              <w:t>1.89</w:t>
            </w:r>
          </w:p>
        </w:tc>
      </w:tr>
      <w:tr w:rsidR="000910F3" w14:paraId="3895B331" w14:textId="77777777" w:rsidTr="000910F3">
        <w:trPr>
          <w:jc w:val="center"/>
        </w:trPr>
        <w:tc>
          <w:tcPr>
            <w:tcW w:w="1122" w:type="dxa"/>
            <w:vMerge w:val="restart"/>
            <w:vAlign w:val="center"/>
          </w:tcPr>
          <w:p w14:paraId="4DFAF383" w14:textId="77777777" w:rsidR="000910F3" w:rsidRDefault="000910F3" w:rsidP="000910F3">
            <w:pPr>
              <w:pStyle w:val="tableformat"/>
            </w:pPr>
            <w:r>
              <w:t>Dry</w:t>
            </w:r>
          </w:p>
        </w:tc>
        <w:tc>
          <w:tcPr>
            <w:tcW w:w="2592" w:type="dxa"/>
            <w:shd w:val="clear" w:color="auto" w:fill="FFFFFF" w:themeFill="background1"/>
            <w:vAlign w:val="center"/>
          </w:tcPr>
          <w:p w14:paraId="2F5CD77C" w14:textId="77777777" w:rsidR="000910F3" w:rsidRDefault="000910F3" w:rsidP="000910F3">
            <w:pPr>
              <w:pStyle w:val="tableformat"/>
            </w:pPr>
            <w:r w:rsidRPr="004033F3">
              <w:t>Original grid</w:t>
            </w:r>
          </w:p>
        </w:tc>
        <w:tc>
          <w:tcPr>
            <w:tcW w:w="1440" w:type="dxa"/>
            <w:shd w:val="clear" w:color="auto" w:fill="FFFFFF" w:themeFill="background1"/>
            <w:vAlign w:val="center"/>
          </w:tcPr>
          <w:p w14:paraId="17C3834C" w14:textId="77777777" w:rsidR="000910F3" w:rsidRDefault="000910F3" w:rsidP="000910F3">
            <w:pPr>
              <w:pStyle w:val="tableformat"/>
            </w:pPr>
            <w:r>
              <w:t>67.6</w:t>
            </w:r>
          </w:p>
        </w:tc>
        <w:tc>
          <w:tcPr>
            <w:tcW w:w="1440" w:type="dxa"/>
            <w:shd w:val="clear" w:color="auto" w:fill="FFFFFF" w:themeFill="background1"/>
            <w:vAlign w:val="center"/>
          </w:tcPr>
          <w:p w14:paraId="4290A684" w14:textId="77777777" w:rsidR="000910F3" w:rsidRDefault="000910F3" w:rsidP="000910F3">
            <w:pPr>
              <w:pStyle w:val="tableformat"/>
            </w:pPr>
            <w:r>
              <w:t>-5.92</w:t>
            </w:r>
          </w:p>
        </w:tc>
        <w:tc>
          <w:tcPr>
            <w:tcW w:w="1440" w:type="dxa"/>
            <w:shd w:val="clear" w:color="auto" w:fill="FFFFFF" w:themeFill="background1"/>
            <w:vAlign w:val="center"/>
          </w:tcPr>
          <w:p w14:paraId="425100BA" w14:textId="77777777" w:rsidR="000910F3" w:rsidRDefault="000910F3" w:rsidP="000910F3">
            <w:pPr>
              <w:pStyle w:val="tableformat"/>
            </w:pPr>
            <w:r>
              <w:t>1.38</w:t>
            </w:r>
          </w:p>
        </w:tc>
      </w:tr>
      <w:tr w:rsidR="000910F3" w14:paraId="5F309092" w14:textId="77777777" w:rsidTr="000910F3">
        <w:trPr>
          <w:jc w:val="center"/>
        </w:trPr>
        <w:tc>
          <w:tcPr>
            <w:tcW w:w="1122" w:type="dxa"/>
            <w:vMerge/>
            <w:vAlign w:val="center"/>
          </w:tcPr>
          <w:p w14:paraId="62082D8C" w14:textId="77777777" w:rsidR="000910F3" w:rsidRDefault="000910F3" w:rsidP="000910F3">
            <w:pPr>
              <w:pStyle w:val="tableformat"/>
            </w:pPr>
          </w:p>
        </w:tc>
        <w:tc>
          <w:tcPr>
            <w:tcW w:w="2592" w:type="dxa"/>
            <w:shd w:val="clear" w:color="auto" w:fill="DAEEF3" w:themeFill="accent5" w:themeFillTint="33"/>
            <w:vAlign w:val="center"/>
          </w:tcPr>
          <w:p w14:paraId="6EC85063" w14:textId="77777777" w:rsidR="000910F3" w:rsidRPr="004033F3" w:rsidRDefault="000910F3" w:rsidP="000910F3">
            <w:pPr>
              <w:pStyle w:val="tableformat"/>
            </w:pPr>
            <w:r>
              <w:t>Resized grid</w:t>
            </w:r>
          </w:p>
        </w:tc>
        <w:tc>
          <w:tcPr>
            <w:tcW w:w="1440" w:type="dxa"/>
            <w:shd w:val="clear" w:color="auto" w:fill="DAEEF3" w:themeFill="accent5" w:themeFillTint="33"/>
            <w:vAlign w:val="center"/>
          </w:tcPr>
          <w:p w14:paraId="15C0E1D3" w14:textId="77777777" w:rsidR="000910F3" w:rsidRDefault="000910F3" w:rsidP="000910F3">
            <w:pPr>
              <w:pStyle w:val="tableformat"/>
            </w:pPr>
            <w:r>
              <w:t>67.6</w:t>
            </w:r>
          </w:p>
        </w:tc>
        <w:tc>
          <w:tcPr>
            <w:tcW w:w="1440" w:type="dxa"/>
            <w:shd w:val="clear" w:color="auto" w:fill="DAEEF3" w:themeFill="accent5" w:themeFillTint="33"/>
            <w:vAlign w:val="center"/>
          </w:tcPr>
          <w:p w14:paraId="23A418DF" w14:textId="77777777" w:rsidR="000910F3" w:rsidRDefault="000910F3" w:rsidP="000910F3">
            <w:pPr>
              <w:pStyle w:val="tableformat"/>
            </w:pPr>
            <w:r>
              <w:t>-5.92</w:t>
            </w:r>
          </w:p>
        </w:tc>
        <w:tc>
          <w:tcPr>
            <w:tcW w:w="1440" w:type="dxa"/>
            <w:shd w:val="clear" w:color="auto" w:fill="DAEEF3" w:themeFill="accent5" w:themeFillTint="33"/>
            <w:vAlign w:val="center"/>
          </w:tcPr>
          <w:p w14:paraId="695AE5D8" w14:textId="77777777" w:rsidR="000910F3" w:rsidRDefault="000910F3" w:rsidP="000910F3">
            <w:pPr>
              <w:pStyle w:val="tableformat"/>
            </w:pPr>
            <w:r>
              <w:t>1.38</w:t>
            </w:r>
          </w:p>
        </w:tc>
      </w:tr>
      <w:tr w:rsidR="000910F3" w14:paraId="65A1D1E5" w14:textId="77777777" w:rsidTr="000910F3">
        <w:trPr>
          <w:jc w:val="center"/>
        </w:trPr>
        <w:tc>
          <w:tcPr>
            <w:tcW w:w="1122" w:type="dxa"/>
            <w:vMerge/>
            <w:vAlign w:val="center"/>
          </w:tcPr>
          <w:p w14:paraId="6527099A" w14:textId="77777777" w:rsidR="000910F3" w:rsidRDefault="000910F3" w:rsidP="000910F3">
            <w:pPr>
              <w:pStyle w:val="tableformat"/>
            </w:pPr>
          </w:p>
        </w:tc>
        <w:tc>
          <w:tcPr>
            <w:tcW w:w="2592" w:type="dxa"/>
            <w:shd w:val="clear" w:color="auto" w:fill="B6DDE8" w:themeFill="accent5" w:themeFillTint="66"/>
            <w:vAlign w:val="center"/>
          </w:tcPr>
          <w:p w14:paraId="25A84D9C" w14:textId="77777777" w:rsidR="000910F3" w:rsidRDefault="000910F3" w:rsidP="000910F3">
            <w:pPr>
              <w:pStyle w:val="tableformat"/>
            </w:pPr>
            <w:r w:rsidRPr="004033F3">
              <w:t>Refined grid</w:t>
            </w:r>
          </w:p>
        </w:tc>
        <w:tc>
          <w:tcPr>
            <w:tcW w:w="1440" w:type="dxa"/>
            <w:shd w:val="clear" w:color="auto" w:fill="B6DDE8" w:themeFill="accent5" w:themeFillTint="66"/>
            <w:vAlign w:val="center"/>
          </w:tcPr>
          <w:p w14:paraId="44B62C65" w14:textId="77777777" w:rsidR="000910F3" w:rsidRDefault="000910F3" w:rsidP="000910F3">
            <w:pPr>
              <w:pStyle w:val="tableformat"/>
            </w:pPr>
            <w:r>
              <w:t>68.4</w:t>
            </w:r>
          </w:p>
        </w:tc>
        <w:tc>
          <w:tcPr>
            <w:tcW w:w="1440" w:type="dxa"/>
            <w:shd w:val="clear" w:color="auto" w:fill="B6DDE8" w:themeFill="accent5" w:themeFillTint="66"/>
            <w:vAlign w:val="center"/>
          </w:tcPr>
          <w:p w14:paraId="1BD1E68D" w14:textId="77777777" w:rsidR="000910F3" w:rsidRDefault="000910F3" w:rsidP="000910F3">
            <w:pPr>
              <w:pStyle w:val="tableformat"/>
            </w:pPr>
            <w:r>
              <w:t>-6.18</w:t>
            </w:r>
          </w:p>
        </w:tc>
        <w:tc>
          <w:tcPr>
            <w:tcW w:w="1440" w:type="dxa"/>
            <w:shd w:val="clear" w:color="auto" w:fill="B6DDE8" w:themeFill="accent5" w:themeFillTint="66"/>
            <w:vAlign w:val="center"/>
          </w:tcPr>
          <w:p w14:paraId="5E866A1D" w14:textId="77777777" w:rsidR="000910F3" w:rsidRDefault="000910F3" w:rsidP="000910F3">
            <w:pPr>
              <w:pStyle w:val="tableformat"/>
            </w:pPr>
            <w:r>
              <w:t>1.44</w:t>
            </w:r>
          </w:p>
        </w:tc>
      </w:tr>
    </w:tbl>
    <w:p w14:paraId="2FF5052C" w14:textId="77777777" w:rsidR="000910F3" w:rsidRDefault="000910F3" w:rsidP="00F05CC2"/>
    <w:p w14:paraId="0C4A12EF" w14:textId="332B4DDE" w:rsidR="00B917C3" w:rsidRDefault="006B293F" w:rsidP="00F05CC2">
      <w:r>
        <w:fldChar w:fldCharType="begin"/>
      </w:r>
      <w:r>
        <w:instrText xml:space="preserve"> REF _Ref429733444 \h </w:instrText>
      </w:r>
      <w:r>
        <w:fldChar w:fldCharType="separate"/>
      </w:r>
      <w:r w:rsidR="002B46D6">
        <w:t xml:space="preserve">Figure </w:t>
      </w:r>
      <w:r w:rsidR="002B46D6">
        <w:rPr>
          <w:noProof/>
        </w:rPr>
        <w:t>18</w:t>
      </w:r>
      <w:r>
        <w:fldChar w:fldCharType="end"/>
      </w:r>
      <w:r w:rsidR="00F91F1F">
        <w:t xml:space="preserve"> </w:t>
      </w:r>
      <w:r w:rsidR="00AB0C5E">
        <w:t>is a simulated</w:t>
      </w:r>
      <w:r w:rsidR="000646E3">
        <w:t xml:space="preserve"> radar reflecti</w:t>
      </w:r>
      <w:r w:rsidR="007911E8">
        <w:t>vity</w:t>
      </w:r>
      <w:r w:rsidR="00AB0C5E">
        <w:t xml:space="preserve"> pattern</w:t>
      </w:r>
      <w:r w:rsidR="007911E8">
        <w:t xml:space="preserve"> at 400 m</w:t>
      </w:r>
      <w:r w:rsidR="00CA0405">
        <w:t>,</w:t>
      </w:r>
      <w:r w:rsidR="007911E8">
        <w:t xml:space="preserve"> </w:t>
      </w:r>
      <w:r w:rsidR="009A5920">
        <w:t xml:space="preserve">corresponding with the conditions observed </w:t>
      </w:r>
      <w:r w:rsidR="007911E8">
        <w:t xml:space="preserve">for the </w:t>
      </w:r>
      <w:r w:rsidR="00F05CC2">
        <w:t xml:space="preserve">actual </w:t>
      </w:r>
      <w:r w:rsidR="0063757E">
        <w:t xml:space="preserve">Raleigh </w:t>
      </w:r>
      <w:r w:rsidR="007911E8">
        <w:t xml:space="preserve">case. </w:t>
      </w:r>
      <w:r>
        <w:fldChar w:fldCharType="begin"/>
      </w:r>
      <w:r>
        <w:instrText xml:space="preserve"> REF _Ref429733444 \h </w:instrText>
      </w:r>
      <w:r>
        <w:fldChar w:fldCharType="separate"/>
      </w:r>
      <w:r w:rsidR="002B46D6">
        <w:t xml:space="preserve">Figure </w:t>
      </w:r>
      <w:r w:rsidR="002B46D6">
        <w:rPr>
          <w:noProof/>
        </w:rPr>
        <w:t>18</w:t>
      </w:r>
      <w:r>
        <w:fldChar w:fldCharType="end"/>
      </w:r>
      <w:r w:rsidR="00F05CC2">
        <w:t xml:space="preserve"> (a) </w:t>
      </w:r>
      <w:r w:rsidR="0063757E">
        <w:t>wa</w:t>
      </w:r>
      <w:r w:rsidR="007911E8">
        <w:t xml:space="preserve">s produced using the TASS output file written at the same simulation time </w:t>
      </w:r>
      <w:r w:rsidR="00AB0C5E">
        <w:t>as</w:t>
      </w:r>
      <w:r w:rsidR="007911E8">
        <w:t xml:space="preserve"> the restart file</w:t>
      </w:r>
      <w:r w:rsidR="00AB0C5E">
        <w:t xml:space="preserve"> </w:t>
      </w:r>
      <w:r w:rsidR="007911E8">
        <w:t xml:space="preserve">selected to generate the new grid and to extrapolate the variables. </w:t>
      </w:r>
      <w:r w:rsidR="00F05CC2">
        <w:t xml:space="preserve"> </w:t>
      </w:r>
      <w:r>
        <w:fldChar w:fldCharType="begin"/>
      </w:r>
      <w:r>
        <w:instrText xml:space="preserve"> REF _Ref429733444 \h </w:instrText>
      </w:r>
      <w:r>
        <w:fldChar w:fldCharType="separate"/>
      </w:r>
      <w:r w:rsidR="002B46D6">
        <w:t xml:space="preserve">Figure </w:t>
      </w:r>
      <w:r w:rsidR="002B46D6">
        <w:rPr>
          <w:noProof/>
        </w:rPr>
        <w:t>18</w:t>
      </w:r>
      <w:r>
        <w:fldChar w:fldCharType="end"/>
      </w:r>
      <w:r w:rsidR="00F05CC2">
        <w:t xml:space="preserve"> (b) </w:t>
      </w:r>
      <w:r w:rsidR="007911E8">
        <w:t xml:space="preserve">represents the storm in the </w:t>
      </w:r>
      <w:r w:rsidR="007C5154">
        <w:t>cut</w:t>
      </w:r>
      <w:r w:rsidR="0063757E">
        <w:t>,</w:t>
      </w:r>
      <w:r w:rsidR="007911E8">
        <w:t xml:space="preserve"> non-refined domain. The South-North and West-East ax</w:t>
      </w:r>
      <w:r w:rsidR="00AB0C5E">
        <w:t>e</w:t>
      </w:r>
      <w:r w:rsidR="007911E8">
        <w:t xml:space="preserve">s differ </w:t>
      </w:r>
      <w:r w:rsidR="009A5920">
        <w:t>because</w:t>
      </w:r>
      <w:r w:rsidR="007C5154">
        <w:t xml:space="preserve"> the pre-processing code redefined the ax</w:t>
      </w:r>
      <w:r w:rsidR="00AB0C5E">
        <w:t>e</w:t>
      </w:r>
      <w:r w:rsidR="007C5154">
        <w:t xml:space="preserve">s </w:t>
      </w:r>
      <w:r w:rsidR="00AB0C5E">
        <w:t>with respect to</w:t>
      </w:r>
      <w:r w:rsidR="007C5154">
        <w:t xml:space="preserve"> the center of the storm, where the wind </w:t>
      </w:r>
      <w:r w:rsidR="0063757E">
        <w:t>wa</w:t>
      </w:r>
      <w:r w:rsidR="007C5154">
        <w:t>s maximum.</w:t>
      </w:r>
      <w:r w:rsidR="00F05A3F">
        <w:t xml:space="preserve"> </w:t>
      </w:r>
      <w:r w:rsidR="007C5154">
        <w:t xml:space="preserve">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F05CC2">
        <w:t xml:space="preserve">(c) </w:t>
      </w:r>
      <w:r w:rsidR="007C5154">
        <w:t>represents the</w:t>
      </w:r>
      <w:r w:rsidR="009A5920">
        <w:t xml:space="preserve"> simulated radar reflectivity pattern for the</w:t>
      </w:r>
      <w:r w:rsidR="007C5154">
        <w:t xml:space="preserve"> storm after refining the grid.</w:t>
      </w:r>
      <w:r w:rsidR="00F05CC2">
        <w:t xml:space="preserve">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F05CC2">
        <w:t>(b) is a zoom</w:t>
      </w:r>
      <w:r w:rsidR="0063757E">
        <w:t>ed in version</w:t>
      </w:r>
      <w:r w:rsidR="00F05CC2">
        <w:t xml:space="preserve"> of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F05CC2">
        <w:t xml:space="preserve">(a) and shows that the process of resizing </w:t>
      </w:r>
      <w:r w:rsidR="0063757E">
        <w:t xml:space="preserve">the </w:t>
      </w:r>
      <w:r w:rsidR="00F05CC2">
        <w:t>domain d</w:t>
      </w:r>
      <w:r w:rsidR="0063757E">
        <w:t>id</w:t>
      </w:r>
      <w:r w:rsidR="00F05CC2">
        <w:t xml:space="preserve"> not modify the storm.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E966D3">
        <w:t xml:space="preserve">(b) and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E966D3">
        <w:t>(c) are quasi</w:t>
      </w:r>
      <w:r w:rsidR="0063757E">
        <w:t>-</w:t>
      </w:r>
      <w:r w:rsidR="00E966D3">
        <w:t>similar with small differences due</w:t>
      </w:r>
      <w:r w:rsidR="0063757E">
        <w:t xml:space="preserve"> primarily</w:t>
      </w:r>
      <w:r w:rsidR="00E966D3">
        <w:t xml:space="preserve"> to the interpolation method. One </w:t>
      </w:r>
      <w:r w:rsidR="0063757E">
        <w:t>such</w:t>
      </w:r>
      <w:r w:rsidR="00E966D3">
        <w:t xml:space="preserve"> differences is </w:t>
      </w:r>
      <w:r w:rsidR="0063757E">
        <w:t>highligh</w:t>
      </w:r>
      <w:r w:rsidR="00E966D3">
        <w:t xml:space="preserve">ted on </w:t>
      </w:r>
      <w:r>
        <w:fldChar w:fldCharType="begin"/>
      </w:r>
      <w:r>
        <w:instrText xml:space="preserve"> REF _Ref429555414 \h </w:instrText>
      </w:r>
      <w:r>
        <w:fldChar w:fldCharType="separate"/>
      </w:r>
      <w:r w:rsidR="002B46D6">
        <w:t xml:space="preserve">Figure </w:t>
      </w:r>
      <w:r w:rsidR="002B46D6">
        <w:rPr>
          <w:noProof/>
        </w:rPr>
        <w:t>19</w:t>
      </w:r>
      <w:r>
        <w:fldChar w:fldCharType="end"/>
      </w:r>
      <w:r w:rsidR="00E966D3">
        <w:t>.</w:t>
      </w:r>
      <w:r w:rsidR="008721E5">
        <w:t xml:space="preserve">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represents the radar reflectivity at 400m for the reference case.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(a) </w:t>
      </w:r>
      <w:r w:rsidR="00CA0405">
        <w:t>represents</w:t>
      </w:r>
      <w:r w:rsidR="001509E3">
        <w:t xml:space="preserve"> the solution for the non-refined grid whereas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(b) </w:t>
      </w:r>
      <w:r w:rsidR="00CA0405">
        <w:t>represents</w:t>
      </w:r>
      <w:r w:rsidR="001509E3">
        <w:t xml:space="preserve"> the</w:t>
      </w:r>
      <w:r w:rsidR="00CA0405">
        <w:t xml:space="preserve"> simulation</w:t>
      </w:r>
      <w:r w:rsidR="001509E3">
        <w:t xml:space="preserve"> solution for the finest grid. The two plots showed that the storms are similar in shape and rain intensity. However</w:t>
      </w:r>
      <w:r w:rsidR="00CA0405">
        <w:t>,</w:t>
      </w:r>
      <w:r w:rsidR="001509E3">
        <w:t xml:space="preserve"> in some location</w:t>
      </w:r>
      <w:r w:rsidR="00CA0405">
        <w:t>s</w:t>
      </w:r>
      <w:r w:rsidR="001509E3">
        <w:t xml:space="preserve"> in the storms there are differences, as pointed in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w:t>
      </w:r>
      <w:r w:rsidR="000020E7">
        <w:t>The differences are due to the interpolation routine.</w:t>
      </w:r>
    </w:p>
    <w:p w14:paraId="1618E7C0" w14:textId="08F13DB8" w:rsidR="00174F1E" w:rsidRPr="00174F1E" w:rsidRDefault="00784E79" w:rsidP="00174F1E">
      <w:r>
        <w:rPr>
          <w:noProof/>
        </w:rPr>
        <w:lastRenderedPageBreak/>
        <w:drawing>
          <wp:inline distT="0" distB="0" distL="0" distR="0" wp14:anchorId="2752E24E" wp14:editId="218F13A4">
            <wp:extent cx="5943600" cy="5555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utting_refining.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555615"/>
                    </a:xfrm>
                    <a:prstGeom prst="rect">
                      <a:avLst/>
                    </a:prstGeom>
                  </pic:spPr>
                </pic:pic>
              </a:graphicData>
            </a:graphic>
          </wp:inline>
        </w:drawing>
      </w:r>
    </w:p>
    <w:p w14:paraId="62AE55DE" w14:textId="391A1BAB" w:rsidR="00F91F1F" w:rsidRDefault="00ED5248" w:rsidP="00ED5248">
      <w:pPr>
        <w:pStyle w:val="Caption"/>
      </w:pPr>
      <w:bookmarkStart w:id="69" w:name="_Ref429733444"/>
      <w:bookmarkStart w:id="70" w:name="_Toc450806397"/>
      <w:r>
        <w:t xml:space="preserve">Figure </w:t>
      </w:r>
      <w:r>
        <w:fldChar w:fldCharType="begin"/>
      </w:r>
      <w:r>
        <w:instrText xml:space="preserve"> SEQ Figure \* ARABIC </w:instrText>
      </w:r>
      <w:r>
        <w:fldChar w:fldCharType="separate"/>
      </w:r>
      <w:r w:rsidR="004738FF">
        <w:t>18</w:t>
      </w:r>
      <w:r>
        <w:fldChar w:fldCharType="end"/>
      </w:r>
      <w:bookmarkEnd w:id="69"/>
      <w:r w:rsidR="00F91F1F">
        <w:t xml:space="preserve">. </w:t>
      </w:r>
      <w:r w:rsidR="00AB0C5E">
        <w:t xml:space="preserve">Simulated </w:t>
      </w:r>
      <w:r w:rsidR="00F91F1F" w:rsidRPr="00F91F1F">
        <w:t>Radar Reflectivity at 400m</w:t>
      </w:r>
      <w:r w:rsidR="00AB0C5E">
        <w:t>, from left to right,</w:t>
      </w:r>
      <w:r w:rsidR="00F91F1F" w:rsidRPr="00F91F1F">
        <w:t xml:space="preserve"> </w:t>
      </w:r>
      <w:r w:rsidR="00F91F1F">
        <w:t xml:space="preserve">for </w:t>
      </w:r>
      <w:r w:rsidR="00050D7C">
        <w:t xml:space="preserve">(a) </w:t>
      </w:r>
      <w:r w:rsidR="00F91F1F">
        <w:t xml:space="preserve">the </w:t>
      </w:r>
      <w:r w:rsidR="00056EFE">
        <w:t>reference</w:t>
      </w:r>
      <w:r w:rsidR="00174F1E">
        <w:t xml:space="preserve"> </w:t>
      </w:r>
      <w:r w:rsidR="00F91F1F">
        <w:t>case with</w:t>
      </w:r>
      <w:r w:rsidR="00AB0C5E">
        <w:t xml:space="preserve"> the</w:t>
      </w:r>
      <w:r w:rsidR="00F91F1F">
        <w:t xml:space="preserve"> original grid</w:t>
      </w:r>
      <w:r w:rsidR="00AD308E">
        <w:t xml:space="preserve"> </w:t>
      </w:r>
      <w:r w:rsidR="00050D7C">
        <w:t xml:space="preserve"> at 40 min of original simulation</w:t>
      </w:r>
      <w:r w:rsidR="00F91F1F">
        <w:t xml:space="preserve">, </w:t>
      </w:r>
      <w:r w:rsidR="00050D7C">
        <w:t xml:space="preserve">(b) </w:t>
      </w:r>
      <w:r w:rsidR="00AB0C5E">
        <w:t xml:space="preserve">the </w:t>
      </w:r>
      <w:r w:rsidR="00F91F1F">
        <w:t>cut grid, and</w:t>
      </w:r>
      <w:r w:rsidR="00AB0C5E">
        <w:t xml:space="preserve"> </w:t>
      </w:r>
      <w:r w:rsidR="00050D7C">
        <w:t xml:space="preserve">(c) </w:t>
      </w:r>
      <w:r w:rsidR="00AB0C5E">
        <w:t>the</w:t>
      </w:r>
      <w:r w:rsidR="00F91F1F">
        <w:t xml:space="preserve"> refine</w:t>
      </w:r>
      <w:r w:rsidR="00AB0C5E">
        <w:t>d</w:t>
      </w:r>
      <w:r w:rsidR="00F91F1F">
        <w:t xml:space="preserve"> </w:t>
      </w:r>
      <w:r w:rsidR="00F91F1F" w:rsidRPr="00F91F1F">
        <w:t>grid</w:t>
      </w:r>
      <w:r w:rsidR="00050D7C">
        <w:t xml:space="preserve"> at</w:t>
      </w:r>
      <w:r w:rsidR="00AD308E">
        <w:t xml:space="preserve"> </w:t>
      </w:r>
      <w:r w:rsidR="007C5154">
        <w:t>0</w:t>
      </w:r>
      <w:r w:rsidR="00AB0C5E">
        <w:t xml:space="preserve"> </w:t>
      </w:r>
      <w:r w:rsidR="007C5154">
        <w:t>min</w:t>
      </w:r>
      <w:r w:rsidR="000646E3" w:rsidRPr="000646E3">
        <w:t xml:space="preserve"> </w:t>
      </w:r>
      <w:r w:rsidR="00050D7C">
        <w:t>of</w:t>
      </w:r>
      <w:r w:rsidR="00050D7C" w:rsidRPr="000646E3">
        <w:t xml:space="preserve"> </w:t>
      </w:r>
      <w:r w:rsidR="000646E3" w:rsidRPr="000646E3">
        <w:t>the new simulation</w:t>
      </w:r>
      <w:r w:rsidR="00AB0C5E">
        <w:t>s</w:t>
      </w:r>
      <w:r w:rsidR="000646E3" w:rsidRPr="000646E3">
        <w:t>.</w:t>
      </w:r>
      <w:bookmarkEnd w:id="70"/>
    </w:p>
    <w:p w14:paraId="55210C86" w14:textId="6F1E5461" w:rsidR="00F91F1F" w:rsidRDefault="00E966D3" w:rsidP="00F91F1F">
      <w:r>
        <w:rPr>
          <w:noProof/>
        </w:rPr>
        <w:lastRenderedPageBreak/>
        <w:drawing>
          <wp:inline distT="0" distB="0" distL="0" distR="0" wp14:anchorId="17ACB393" wp14:editId="492156BD">
            <wp:extent cx="5943600" cy="4751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tting_refining_diff.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751070"/>
                    </a:xfrm>
                    <a:prstGeom prst="rect">
                      <a:avLst/>
                    </a:prstGeom>
                  </pic:spPr>
                </pic:pic>
              </a:graphicData>
            </a:graphic>
          </wp:inline>
        </w:drawing>
      </w:r>
    </w:p>
    <w:p w14:paraId="08F8D8B7" w14:textId="25893E55" w:rsidR="00E966D3" w:rsidRDefault="00ED5248" w:rsidP="00ED5248">
      <w:pPr>
        <w:pStyle w:val="Caption"/>
      </w:pPr>
      <w:bookmarkStart w:id="71" w:name="_Ref429555414"/>
      <w:bookmarkStart w:id="72" w:name="_Toc450806398"/>
      <w:r>
        <w:t xml:space="preserve">Figure </w:t>
      </w:r>
      <w:r>
        <w:fldChar w:fldCharType="begin"/>
      </w:r>
      <w:r>
        <w:instrText xml:space="preserve"> SEQ Figure \* ARABIC </w:instrText>
      </w:r>
      <w:r>
        <w:fldChar w:fldCharType="separate"/>
      </w:r>
      <w:r w:rsidR="004738FF">
        <w:t>19</w:t>
      </w:r>
      <w:r>
        <w:fldChar w:fldCharType="end"/>
      </w:r>
      <w:bookmarkEnd w:id="71"/>
      <w:r w:rsidR="00E966D3">
        <w:t>. Zoom on a difference between solutions using resized domain (a) and refined domain (b).</w:t>
      </w:r>
      <w:bookmarkEnd w:id="72"/>
    </w:p>
    <w:p w14:paraId="107A4E0F" w14:textId="77777777" w:rsidR="003B27FA" w:rsidRPr="00F91F1F" w:rsidRDefault="003B27FA" w:rsidP="00F91F1F"/>
    <w:p w14:paraId="6FEA5994" w14:textId="77777777" w:rsidR="007573E1" w:rsidRDefault="007573E1" w:rsidP="007573E1">
      <w:pPr>
        <w:pStyle w:val="Heading2"/>
      </w:pPr>
      <w:bookmarkStart w:id="73" w:name="_Toc450806339"/>
      <w:r>
        <w:t>Post-processing</w:t>
      </w:r>
      <w:bookmarkEnd w:id="73"/>
    </w:p>
    <w:p w14:paraId="0A7BD114" w14:textId="325C4100" w:rsidR="00C503ED" w:rsidRDefault="00D34882" w:rsidP="00680D5C">
      <w:r>
        <w:t xml:space="preserve">Once the simulations were run, </w:t>
      </w:r>
      <w:r w:rsidR="00AB0C5E">
        <w:t>it was necessary to</w:t>
      </w:r>
      <w:r>
        <w:t xml:space="preserve"> extract the information </w:t>
      </w:r>
      <w:r w:rsidR="00AB0C5E">
        <w:t>required</w:t>
      </w:r>
      <w:r>
        <w:t xml:space="preserve"> for</w:t>
      </w:r>
      <w:r w:rsidR="007D4914">
        <w:t xml:space="preserve"> interpretation of</w:t>
      </w:r>
      <w:r>
        <w:t xml:space="preserve"> </w:t>
      </w:r>
      <w:r w:rsidR="00AB0C5E">
        <w:t>this</w:t>
      </w:r>
      <w:r>
        <w:t xml:space="preserve"> research. </w:t>
      </w:r>
      <w:r w:rsidR="00C94EEA">
        <w:t xml:space="preserve">After generating the new grid incorporating the data from the 40-minute restart file for all the three cases, </w:t>
      </w:r>
      <w:r w:rsidR="00C503ED">
        <w:t>TASS was run for 20 min of simulation</w:t>
      </w:r>
      <w:r w:rsidR="00C94EEA">
        <w:t xml:space="preserve"> </w:t>
      </w:r>
      <w:r w:rsidR="00C503ED">
        <w:t>outputting a graph file every 30 seconds. In other words 41 graph files per simulation were generated. The size of e</w:t>
      </w:r>
      <w:r w:rsidR="000020E7">
        <w:t>ach</w:t>
      </w:r>
      <w:r w:rsidR="00A653DA">
        <w:t xml:space="preserve"> </w:t>
      </w:r>
      <w:r w:rsidR="000020E7">
        <w:t>graph file</w:t>
      </w:r>
      <w:r w:rsidR="00C503ED">
        <w:t xml:space="preserve"> was </w:t>
      </w:r>
      <w:r w:rsidR="00C503ED" w:rsidRPr="00C503ED">
        <w:t>17.3 Gbytes</w:t>
      </w:r>
      <w:r w:rsidR="000020E7">
        <w:t xml:space="preserve"> </w:t>
      </w:r>
      <w:r w:rsidR="00C503ED">
        <w:t>and was</w:t>
      </w:r>
      <w:r w:rsidR="00A653DA">
        <w:t xml:space="preserve"> a three-dimensional data</w:t>
      </w:r>
      <w:r w:rsidR="005E41E1">
        <w:t xml:space="preserve"> field, made up</w:t>
      </w:r>
      <w:r w:rsidR="00A653DA">
        <w:t xml:space="preserve"> of 29 variables</w:t>
      </w:r>
      <w:r w:rsidR="005E41E1">
        <w:t xml:space="preserve"> at each location,</w:t>
      </w:r>
      <w:r w:rsidR="00A653DA">
        <w:t xml:space="preserve"> including the coordinates. Those graph files </w:t>
      </w:r>
      <w:r w:rsidR="005E41E1">
        <w:t>we</w:t>
      </w:r>
      <w:r w:rsidR="00A653DA">
        <w:t xml:space="preserve">re too massive to be post-processed directly to analyze and visualize the solutions. </w:t>
      </w:r>
      <w:r w:rsidR="00C503ED">
        <w:t>Hence, d</w:t>
      </w:r>
      <w:r w:rsidR="00C503ED" w:rsidRPr="00C503ED">
        <w:t xml:space="preserve">ue to the quantity of data and file sizes, a very </w:t>
      </w:r>
      <w:r w:rsidR="00C503ED" w:rsidRPr="00C503ED">
        <w:lastRenderedPageBreak/>
        <w:t>efficient file processing procedure was required</w:t>
      </w:r>
      <w:r w:rsidR="00C503ED">
        <w:t xml:space="preserve">. </w:t>
      </w:r>
      <w:r w:rsidR="00C503ED" w:rsidRPr="00C503ED">
        <w:t xml:space="preserve"> </w:t>
      </w:r>
      <w:r w:rsidR="00A653DA">
        <w:t>The post-process procedure allow</w:t>
      </w:r>
      <w:r w:rsidR="00C503ED">
        <w:t>ed</w:t>
      </w:r>
      <w:r w:rsidR="00A653DA">
        <w:t xml:space="preserve"> select</w:t>
      </w:r>
      <w:r w:rsidR="005E41E1">
        <w:t>ion of</w:t>
      </w:r>
      <w:r w:rsidR="00A653DA">
        <w:t xml:space="preserve"> the variables </w:t>
      </w:r>
      <w:r w:rsidR="005E41E1">
        <w:t>desir</w:t>
      </w:r>
      <w:r w:rsidR="00A653DA">
        <w:t>ed fo</w:t>
      </w:r>
      <w:r w:rsidR="005E41E1">
        <w:t>r this</w:t>
      </w:r>
      <w:r w:rsidR="00A653DA">
        <w:t xml:space="preserve"> study,</w:t>
      </w:r>
      <w:r w:rsidR="005E41E1">
        <w:t xml:space="preserve"> in order</w:t>
      </w:r>
      <w:r w:rsidR="00A653DA">
        <w:t xml:space="preserve"> to reduce the size of the data</w:t>
      </w:r>
      <w:r w:rsidR="005E41E1">
        <w:t xml:space="preserve"> files</w:t>
      </w:r>
      <w:r w:rsidR="00A653DA">
        <w:t xml:space="preserve"> into </w:t>
      </w:r>
      <w:r w:rsidR="005E41E1">
        <w:t>more</w:t>
      </w:r>
      <w:r w:rsidR="00A653DA">
        <w:t xml:space="preserve"> manageable </w:t>
      </w:r>
      <w:r w:rsidR="005E41E1">
        <w:t>sizes</w:t>
      </w:r>
      <w:r w:rsidR="00A653DA">
        <w:t xml:space="preserve">. </w:t>
      </w:r>
    </w:p>
    <w:p w14:paraId="70462B7C" w14:textId="7FBDED12" w:rsidR="006564D6" w:rsidRDefault="00D34882" w:rsidP="00680D5C">
      <w:r>
        <w:t xml:space="preserve">One of the </w:t>
      </w:r>
      <w:r w:rsidR="00AB0C5E">
        <w:t xml:space="preserve">TASS </w:t>
      </w:r>
      <w:r>
        <w:t>post-processing code</w:t>
      </w:r>
      <w:r w:rsidR="00AB0C5E">
        <w:t>s</w:t>
      </w:r>
      <w:r>
        <w:t xml:space="preserve"> is called </w:t>
      </w:r>
      <w:r w:rsidRPr="00175C9A">
        <w:rPr>
          <w:i/>
        </w:rPr>
        <w:t>Tecmz</w:t>
      </w:r>
      <w:r w:rsidR="00AB0C5E">
        <w:t>,</w:t>
      </w:r>
      <w:r w:rsidR="002A5AAE">
        <w:t xml:space="preserve"> written in FORTRAN</w:t>
      </w:r>
      <w:r>
        <w:t>. Th</w:t>
      </w:r>
      <w:r w:rsidR="00AB0C5E">
        <w:t>at</w:t>
      </w:r>
      <w:r>
        <w:t xml:space="preserve"> code extract</w:t>
      </w:r>
      <w:r w:rsidR="00AB0C5E">
        <w:t>s</w:t>
      </w:r>
      <w:r>
        <w:t xml:space="preserve"> the </w:t>
      </w:r>
      <w:r w:rsidR="00AB0C5E">
        <w:t xml:space="preserve">numerical </w:t>
      </w:r>
      <w:r>
        <w:t xml:space="preserve">values of the variables for each graph file generated during the simulations. The output files can either be </w:t>
      </w:r>
      <w:r w:rsidR="007D4914">
        <w:t xml:space="preserve">stored </w:t>
      </w:r>
      <w:r>
        <w:t>in Excel or Tecplot format</w:t>
      </w:r>
      <w:r w:rsidR="00F85639">
        <w:t>s</w:t>
      </w:r>
      <w:r>
        <w:t xml:space="preserve">. </w:t>
      </w:r>
      <w:r w:rsidR="00F85639">
        <w:t xml:space="preserve"> T</w:t>
      </w:r>
      <w:r>
        <w:t>he Tecplot format</w:t>
      </w:r>
      <w:r w:rsidR="00F85639">
        <w:t xml:space="preserve"> was selected for this research</w:t>
      </w:r>
      <w:r>
        <w:t xml:space="preserve"> because </w:t>
      </w:r>
      <w:r w:rsidR="00F85639">
        <w:t>the simulations have been performed in a</w:t>
      </w:r>
      <w:r>
        <w:t xml:space="preserve"> UNIX </w:t>
      </w:r>
      <w:r w:rsidR="00F85639">
        <w:t>environment</w:t>
      </w:r>
      <w:r w:rsidR="00C94EEA">
        <w:t>. Other reasons to use Tecplot was that Tecplot can manage bigger files than Excel, and was numerous tool to better visualize the flow field data</w:t>
      </w:r>
      <w:r>
        <w:t>.</w:t>
      </w:r>
      <w:r w:rsidR="00C503ED">
        <w:t xml:space="preserve"> Now the size of the solution files are a</w:t>
      </w:r>
      <w:r w:rsidR="005E41E1">
        <w:t>pproximately</w:t>
      </w:r>
      <w:r w:rsidR="00C503ED">
        <w:t xml:space="preserve"> 300 Mbytes</w:t>
      </w:r>
      <w:r w:rsidR="005E64A4">
        <w:t xml:space="preserve">. </w:t>
      </w:r>
      <w:r w:rsidR="007D4914">
        <w:t xml:space="preserve">The </w:t>
      </w:r>
      <w:r w:rsidR="005E64A4">
        <w:t>Perl</w:t>
      </w:r>
      <w:r w:rsidR="007D4914">
        <w:t xml:space="preserve"> programming language was selected for this study</w:t>
      </w:r>
      <w:r w:rsidR="005E64A4">
        <w:t xml:space="preserve">. Perl is an interpreted programming language, which </w:t>
      </w:r>
      <w:r w:rsidR="007D4914">
        <w:t>does n</w:t>
      </w:r>
      <w:r w:rsidR="00A739BC">
        <w:t>o</w:t>
      </w:r>
      <w:r w:rsidR="007D4914">
        <w:t>t require</w:t>
      </w:r>
      <w:r w:rsidR="00A739BC">
        <w:t xml:space="preserve"> compilation</w:t>
      </w:r>
      <w:r w:rsidR="00D260B6">
        <w:t>, enabling direct implementation</w:t>
      </w:r>
      <w:r w:rsidR="00A739BC">
        <w:t xml:space="preserve">. </w:t>
      </w:r>
      <w:r w:rsidR="006B293F">
        <w:t>Perl c</w:t>
      </w:r>
      <w:r w:rsidR="00A739BC">
        <w:t>oding is derived from the C language, but also u</w:t>
      </w:r>
      <w:r w:rsidR="00D260B6">
        <w:t>tilizes</w:t>
      </w:r>
      <w:r w:rsidR="00A739BC">
        <w:t xml:space="preserve"> features from the shell programming</w:t>
      </w:r>
      <w:r w:rsidR="006B293F">
        <w:t xml:space="preserve">, which </w:t>
      </w:r>
      <w:r w:rsidR="005E41E1">
        <w:t>makes</w:t>
      </w:r>
      <w:r w:rsidR="006B293F">
        <w:t xml:space="preserve"> use of the UNIX commands</w:t>
      </w:r>
      <w:r w:rsidR="00A739BC">
        <w:t xml:space="preserve">. Perl language </w:t>
      </w:r>
      <w:r w:rsidR="00D260B6">
        <w:t>wa</w:t>
      </w:r>
      <w:r w:rsidR="00A739BC">
        <w:t>s ideal for processing and manipulating</w:t>
      </w:r>
      <w:r w:rsidR="00D260B6">
        <w:t xml:space="preserve"> the</w:t>
      </w:r>
      <w:r w:rsidR="00A739BC">
        <w:t xml:space="preserve"> large data files</w:t>
      </w:r>
      <w:r w:rsidR="00D260B6">
        <w:t xml:space="preserve"> produced by these simulations</w:t>
      </w:r>
      <w:r w:rsidR="00A739BC">
        <w:t xml:space="preserve">. </w:t>
      </w:r>
      <w:r w:rsidR="0031669C">
        <w:t>The Perl codes, also called scripts, are</w:t>
      </w:r>
      <w:r w:rsidR="005E64A4">
        <w:t xml:space="preserve"> </w:t>
      </w:r>
      <w:r w:rsidR="0031669C">
        <w:t xml:space="preserve">more compact and </w:t>
      </w:r>
      <w:r w:rsidR="00D260B6">
        <w:t>permit linkages with</w:t>
      </w:r>
      <w:r w:rsidR="0031669C">
        <w:t xml:space="preserve"> other systems a</w:t>
      </w:r>
      <w:r w:rsidR="0088469C">
        <w:t xml:space="preserve">nd interfaces. </w:t>
      </w:r>
      <w:r w:rsidR="00D260B6">
        <w:t xml:space="preserve"> It was on the basis of these characteristics that Perl was selected for the simulation</w:t>
      </w:r>
      <w:r w:rsidR="0088469C">
        <w:t xml:space="preserve"> post-process</w:t>
      </w:r>
      <w:r w:rsidR="00D260B6">
        <w:t>ing study</w:t>
      </w:r>
      <w:r w:rsidR="0088469C">
        <w:t xml:space="preserve">. </w:t>
      </w:r>
      <w:r>
        <w:t xml:space="preserve"> </w:t>
      </w:r>
      <w:r w:rsidR="00D260B6">
        <w:t>T</w:t>
      </w:r>
      <w:r w:rsidR="0088469C">
        <w:t>wo main Perl scripts</w:t>
      </w:r>
      <w:r w:rsidR="00D260B6">
        <w:t xml:space="preserve"> were written</w:t>
      </w:r>
      <w:r w:rsidR="00C624D1">
        <w:t xml:space="preserve"> and run to post-process and </w:t>
      </w:r>
      <w:r w:rsidR="005E41E1">
        <w:t xml:space="preserve">then </w:t>
      </w:r>
      <w:r w:rsidR="00C624D1">
        <w:t>visualize the data</w:t>
      </w:r>
      <w:r w:rsidR="0088469C">
        <w:t xml:space="preserve">. The first </w:t>
      </w:r>
      <w:r w:rsidR="00D260B6">
        <w:t>script</w:t>
      </w:r>
      <w:r w:rsidR="0088469C">
        <w:t xml:space="preserve"> extract</w:t>
      </w:r>
      <w:r w:rsidR="00D260B6">
        <w:t>ed</w:t>
      </w:r>
      <w:r w:rsidR="0088469C">
        <w:t xml:space="preserve"> the data from the TASS output files by </w:t>
      </w:r>
      <w:r w:rsidR="008B1457">
        <w:t>runnin</w:t>
      </w:r>
      <w:r w:rsidR="0088469C">
        <w:t>g the executable for Tecmz</w:t>
      </w:r>
      <w:r w:rsidR="00D260B6">
        <w:t>.  The second script</w:t>
      </w:r>
      <w:r w:rsidR="0088469C">
        <w:t xml:space="preserve"> </w:t>
      </w:r>
      <w:r w:rsidR="00D260B6">
        <w:t>enabled</w:t>
      </w:r>
      <w:r w:rsidR="0088469C">
        <w:t xml:space="preserve"> visualiz</w:t>
      </w:r>
      <w:r w:rsidR="00D260B6">
        <w:t>ation of</w:t>
      </w:r>
      <w:r w:rsidR="0088469C">
        <w:t xml:space="preserve"> </w:t>
      </w:r>
      <w:r w:rsidR="008B1457">
        <w:t>the results by running Tecplot. The scripts</w:t>
      </w:r>
      <w:r w:rsidR="002A5AAE">
        <w:t xml:space="preserve"> help</w:t>
      </w:r>
      <w:r w:rsidR="00D260B6">
        <w:t>ed</w:t>
      </w:r>
      <w:r w:rsidR="002A5AAE">
        <w:t xml:space="preserve"> increase the</w:t>
      </w:r>
      <w:r w:rsidR="00D260B6">
        <w:t xml:space="preserve"> overall simulation</w:t>
      </w:r>
      <w:r w:rsidR="002A5AAE">
        <w:t xml:space="preserve"> efficiency </w:t>
      </w:r>
      <w:r w:rsidR="008B1457">
        <w:t>b</w:t>
      </w:r>
      <w:r w:rsidR="00D260B6">
        <w:t>y automating the post-processing</w:t>
      </w:r>
      <w:r w:rsidR="008B1457">
        <w:t xml:space="preserve"> process</w:t>
      </w:r>
      <w:r w:rsidR="00C624D1">
        <w:t xml:space="preserve">. </w:t>
      </w:r>
      <w:r w:rsidR="00C624D1">
        <w:fldChar w:fldCharType="begin"/>
      </w:r>
      <w:r w:rsidR="00C624D1">
        <w:instrText xml:space="preserve"> REF _Ref430592523 \h </w:instrText>
      </w:r>
      <w:r w:rsidR="00C624D1">
        <w:fldChar w:fldCharType="separate"/>
      </w:r>
      <w:r w:rsidR="002B46D6">
        <w:t xml:space="preserve">Figure </w:t>
      </w:r>
      <w:r w:rsidR="002B46D6">
        <w:rPr>
          <w:noProof/>
        </w:rPr>
        <w:t>20</w:t>
      </w:r>
      <w:r w:rsidR="00C624D1">
        <w:fldChar w:fldCharType="end"/>
      </w:r>
      <w:r w:rsidR="00C624D1">
        <w:t xml:space="preserve"> represents the flowchart of the TASS solution post-processing. </w:t>
      </w:r>
    </w:p>
    <w:p w14:paraId="6B3D7F45" w14:textId="418ADD37" w:rsidR="00C624D1" w:rsidRDefault="00C624D1" w:rsidP="00C624D1">
      <w:pPr>
        <w:jc w:val="center"/>
      </w:pPr>
      <w:r>
        <w:rPr>
          <w:noProof/>
        </w:rPr>
        <w:lastRenderedPageBreak/>
        <w:drawing>
          <wp:inline distT="0" distB="0" distL="0" distR="0" wp14:anchorId="07555702" wp14:editId="6B3CFC5A">
            <wp:extent cx="4295145"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lowch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5145" cy="2743200"/>
                    </a:xfrm>
                    <a:prstGeom prst="rect">
                      <a:avLst/>
                    </a:prstGeom>
                  </pic:spPr>
                </pic:pic>
              </a:graphicData>
            </a:graphic>
          </wp:inline>
        </w:drawing>
      </w:r>
    </w:p>
    <w:p w14:paraId="45F4628C" w14:textId="65CA44BA" w:rsidR="00C624D1" w:rsidRDefault="00C624D1" w:rsidP="00C624D1">
      <w:pPr>
        <w:pStyle w:val="Caption"/>
      </w:pPr>
      <w:bookmarkStart w:id="74" w:name="_Ref430592523"/>
      <w:bookmarkStart w:id="75" w:name="_Toc450806399"/>
      <w:r>
        <w:t xml:space="preserve">Figure </w:t>
      </w:r>
      <w:r>
        <w:fldChar w:fldCharType="begin"/>
      </w:r>
      <w:r>
        <w:instrText xml:space="preserve"> SEQ Figure \* ARABIC </w:instrText>
      </w:r>
      <w:r>
        <w:fldChar w:fldCharType="separate"/>
      </w:r>
      <w:r w:rsidR="004738FF">
        <w:t>20</w:t>
      </w:r>
      <w:r>
        <w:fldChar w:fldCharType="end"/>
      </w:r>
      <w:bookmarkEnd w:id="74"/>
      <w:r>
        <w:t>. Post-processing flowchart</w:t>
      </w:r>
      <w:bookmarkEnd w:id="75"/>
    </w:p>
    <w:p w14:paraId="5B7D4498" w14:textId="0C96C146" w:rsidR="00306A3F" w:rsidRDefault="00F85639" w:rsidP="006564D6">
      <w:r>
        <w:t>This research</w:t>
      </w:r>
      <w:r w:rsidR="006564D6">
        <w:t xml:space="preserve"> also </w:t>
      </w:r>
      <w:r>
        <w:t>developed</w:t>
      </w:r>
      <w:r w:rsidR="006564D6">
        <w:t xml:space="preserve"> a FORTRAN code, which allow</w:t>
      </w:r>
      <w:r w:rsidR="00D260B6">
        <w:t>s</w:t>
      </w:r>
      <w:r>
        <w:t xml:space="preserve"> users</w:t>
      </w:r>
      <w:r w:rsidR="006564D6">
        <w:t xml:space="preserve"> to follow the</w:t>
      </w:r>
      <w:r>
        <w:t xml:space="preserve"> trajectories of</w:t>
      </w:r>
      <w:r w:rsidR="006564D6">
        <w:t xml:space="preserve"> </w:t>
      </w:r>
      <w:r w:rsidR="00E370F3">
        <w:t>imaginary</w:t>
      </w:r>
      <w:r w:rsidR="00D260B6">
        <w:t>,</w:t>
      </w:r>
      <w:r w:rsidR="00E370F3">
        <w:t xml:space="preserve"> massless particles released in the </w:t>
      </w:r>
      <w:r w:rsidR="00D260B6">
        <w:t>“</w:t>
      </w:r>
      <w:r w:rsidR="00E370F3">
        <w:t>air</w:t>
      </w:r>
      <w:r w:rsidR="00D260B6">
        <w:t>” at arbitrary locations</w:t>
      </w:r>
      <w:r w:rsidR="00E370F3">
        <w:t xml:space="preserve"> </w:t>
      </w:r>
      <w:r w:rsidR="006564D6">
        <w:t xml:space="preserve">inside the </w:t>
      </w:r>
      <w:r>
        <w:t xml:space="preserve">computational </w:t>
      </w:r>
      <w:r w:rsidR="006564D6">
        <w:t>domain.</w:t>
      </w:r>
      <w:r w:rsidR="00E370F3">
        <w:t xml:space="preserve"> </w:t>
      </w:r>
      <w:r w:rsidR="00D260B6">
        <w:t>T</w:t>
      </w:r>
      <w:r w:rsidR="00E370F3">
        <w:t xml:space="preserve">hose </w:t>
      </w:r>
      <w:r w:rsidR="00D260B6">
        <w:t xml:space="preserve">massless </w:t>
      </w:r>
      <w:r w:rsidR="00E370F3">
        <w:t>particles</w:t>
      </w:r>
      <w:r w:rsidR="00D260B6">
        <w:t xml:space="preserve"> have been called</w:t>
      </w:r>
      <w:r w:rsidR="00E370F3">
        <w:t xml:space="preserve"> “air particles”. </w:t>
      </w:r>
      <w:r w:rsidR="006564D6">
        <w:t xml:space="preserve">Using the </w:t>
      </w:r>
      <w:r w:rsidR="00810A37">
        <w:t>outputs of the velocity components</w:t>
      </w:r>
      <w:r w:rsidR="00BA692C">
        <w:t xml:space="preserve"> (u, v, and w)</w:t>
      </w:r>
      <w:r w:rsidR="00F64BF5">
        <w:t xml:space="preserve"> extracted from the TASS over</w:t>
      </w:r>
      <w:r w:rsidR="00D260B6">
        <w:t xml:space="preserve"> the simulation</w:t>
      </w:r>
      <w:r w:rsidR="00F64BF5">
        <w:t xml:space="preserve"> time</w:t>
      </w:r>
      <w:r w:rsidR="00306A3F">
        <w:t xml:space="preserve"> </w:t>
      </w:r>
      <w:r w:rsidR="00BA692C">
        <w:t xml:space="preserve">and written in </w:t>
      </w:r>
      <w:r w:rsidR="00306A3F">
        <w:t>the</w:t>
      </w:r>
      <w:r w:rsidR="00F64BF5">
        <w:t xml:space="preserve"> </w:t>
      </w:r>
      <w:r w:rsidR="00810A37">
        <w:t>Tecmz</w:t>
      </w:r>
      <w:r w:rsidR="00306A3F">
        <w:t xml:space="preserve"> output files</w:t>
      </w:r>
      <w:r w:rsidR="00BA692C">
        <w:t xml:space="preserve">, the particle paths for these air particles </w:t>
      </w:r>
      <w:r w:rsidR="00306A3F">
        <w:t xml:space="preserve">were </w:t>
      </w:r>
      <w:r w:rsidR="00F64BF5">
        <w:t>generate</w:t>
      </w:r>
      <w:r w:rsidR="00BA692C">
        <w:t>d and written onto a Tecplot format</w:t>
      </w:r>
      <w:r w:rsidR="00810A37">
        <w:t>.</w:t>
      </w:r>
    </w:p>
    <w:p w14:paraId="0907F5C6" w14:textId="6948E31C" w:rsidR="00F038DB" w:rsidRDefault="00810A37" w:rsidP="006564D6">
      <w:r>
        <w:t>To obtain a better visualization</w:t>
      </w:r>
      <w:r w:rsidR="000116A8">
        <w:t xml:space="preserve"> of particle path</w:t>
      </w:r>
      <w:r w:rsidR="00F85639">
        <w:t>s</w:t>
      </w:r>
      <w:r w:rsidR="000116A8">
        <w:t xml:space="preserve"> in the</w:t>
      </w:r>
      <w:r w:rsidR="00F85639">
        <w:t xml:space="preserve"> simulated</w:t>
      </w:r>
      <w:r w:rsidR="000116A8">
        <w:t xml:space="preserve"> storm</w:t>
      </w:r>
      <w:r w:rsidR="00306A3F">
        <w:t xml:space="preserve"> region</w:t>
      </w:r>
      <w:r w:rsidR="000116A8">
        <w:t>,</w:t>
      </w:r>
      <w:r>
        <w:t xml:space="preserve"> the </w:t>
      </w:r>
      <w:r w:rsidR="00202D51">
        <w:t xml:space="preserve">vertical </w:t>
      </w:r>
      <w:r>
        <w:t xml:space="preserve">domain </w:t>
      </w:r>
      <w:r w:rsidR="00202D51">
        <w:t>was partitioned</w:t>
      </w:r>
      <w:r>
        <w:t xml:space="preserve"> into five zones. The zone </w:t>
      </w:r>
      <w:r w:rsidR="00202D51">
        <w:t>layers were</w:t>
      </w:r>
      <w:r>
        <w:t xml:space="preserve"> 0-1km, 1-5km, 5-10km, 10-15km, and above 15km.  Those</w:t>
      </w:r>
      <w:r w:rsidR="00CA3080">
        <w:t xml:space="preserve"> bounding</w:t>
      </w:r>
      <w:r>
        <w:t xml:space="preserve"> altitudes were </w:t>
      </w:r>
      <w:r w:rsidR="00F038DB">
        <w:t>selected</w:t>
      </w:r>
      <w:r w:rsidR="00680D5C">
        <w:t xml:space="preserve"> based </w:t>
      </w:r>
      <w:r w:rsidR="00F038DB">
        <w:t xml:space="preserve">on </w:t>
      </w:r>
      <w:r w:rsidR="00D3256A">
        <w:t>the origins of the two downdrafts, 3-5km and 7-10 km AGL, the origin of the updraft, 3-5 km AGL,</w:t>
      </w:r>
      <w:r w:rsidR="00306A3F">
        <w:t xml:space="preserve"> and</w:t>
      </w:r>
      <w:r w:rsidR="00D3256A">
        <w:t xml:space="preserve"> the altitude of the mesocyclone formation (7-10 km AGL) (Leslie et al., 1979)</w:t>
      </w:r>
      <w:r w:rsidR="000B1DDE">
        <w:t xml:space="preserve">. </w:t>
      </w:r>
      <w:r w:rsidR="005B59A3">
        <w:t xml:space="preserve"> </w:t>
      </w:r>
      <w:r w:rsidR="000B1DDE">
        <w:t>The strong storm-relative helicity at altitude</w:t>
      </w:r>
      <w:r w:rsidR="00306A3F">
        <w:t>s</w:t>
      </w:r>
      <w:r w:rsidR="000B1DDE">
        <w:t xml:space="preserve"> </w:t>
      </w:r>
      <w:r w:rsidR="00306A3F">
        <w:t xml:space="preserve">below </w:t>
      </w:r>
      <w:r w:rsidR="000B1DDE">
        <w:t>1km AGL is associated with</w:t>
      </w:r>
      <w:r w:rsidR="00306A3F">
        <w:t xml:space="preserve"> a</w:t>
      </w:r>
      <w:r w:rsidR="000B1DDE">
        <w:t xml:space="preserve"> tornadic supercell (Markowski et al., 2003)</w:t>
      </w:r>
      <w:r w:rsidR="00C03183">
        <w:t xml:space="preserve">. The </w:t>
      </w:r>
      <w:r w:rsidR="00A7522B">
        <w:t>overshooting top is usually located</w:t>
      </w:r>
      <w:r w:rsidR="00C03183">
        <w:t xml:space="preserve"> </w:t>
      </w:r>
      <w:r w:rsidR="00F038DB">
        <w:t>at the equilibrium level height, which is near 12 km AGL, but depending on the strength of the updraft the equilibrium level height can vary between 11 and 15 km AGL (Thompson et al., 2007).</w:t>
      </w:r>
      <w:r w:rsidR="000116A8">
        <w:t xml:space="preserve"> </w:t>
      </w:r>
    </w:p>
    <w:p w14:paraId="4EFF3646" w14:textId="7BC14E0E" w:rsidR="008A52CB" w:rsidRDefault="000116A8" w:rsidP="006564D6">
      <w:r>
        <w:t>A</w:t>
      </w:r>
      <w:r w:rsidR="00CA3080">
        <w:t>fter</w:t>
      </w:r>
      <w:r>
        <w:t xml:space="preserve"> each </w:t>
      </w:r>
      <w:r w:rsidR="006C75EE">
        <w:t xml:space="preserve">30-second </w:t>
      </w:r>
      <w:r>
        <w:t>time</w:t>
      </w:r>
      <w:r w:rsidR="00202D51">
        <w:t xml:space="preserve"> step</w:t>
      </w:r>
      <w:r>
        <w:t xml:space="preserve">, all the particles are </w:t>
      </w:r>
      <w:r w:rsidR="00CA3080">
        <w:t>displaced</w:t>
      </w:r>
      <w:r>
        <w:t xml:space="preserve"> </w:t>
      </w:r>
      <w:r w:rsidR="008A52CB">
        <w:t>by</w:t>
      </w:r>
      <w:r w:rsidR="006C75EE">
        <w:t xml:space="preserve"> several meters</w:t>
      </w:r>
      <w:r w:rsidR="008A52CB">
        <w:t xml:space="preserve"> at least. </w:t>
      </w:r>
      <w:r w:rsidR="002D4959">
        <w:t>Therefore if there was no discrimination</w:t>
      </w:r>
      <w:r w:rsidR="006C75EE">
        <w:t xml:space="preserve"> regarding particle selection, the user would not be able to identify storm features, as shown in </w:t>
      </w:r>
      <w:r w:rsidR="009903BB">
        <w:fldChar w:fldCharType="begin"/>
      </w:r>
      <w:r w:rsidR="009903BB">
        <w:instrText xml:space="preserve"> REF _Ref430593735 \h </w:instrText>
      </w:r>
      <w:r w:rsidR="009903BB">
        <w:fldChar w:fldCharType="separate"/>
      </w:r>
      <w:r w:rsidR="002B46D6">
        <w:t xml:space="preserve">Figure </w:t>
      </w:r>
      <w:r w:rsidR="002B46D6">
        <w:rPr>
          <w:noProof/>
        </w:rPr>
        <w:t>21</w:t>
      </w:r>
      <w:r w:rsidR="009903BB">
        <w:fldChar w:fldCharType="end"/>
      </w:r>
      <w:r w:rsidR="008A52CB">
        <w:t>. For this reason,</w:t>
      </w:r>
      <w:r w:rsidR="00306A3F">
        <w:t xml:space="preserve"> it was necessary</w:t>
      </w:r>
      <w:r w:rsidR="00AD0B83">
        <w:t xml:space="preserve"> to specify which particles</w:t>
      </w:r>
      <w:r w:rsidR="00306A3F">
        <w:t xml:space="preserve"> were desired for a particular</w:t>
      </w:r>
      <w:r w:rsidR="00AD0B83">
        <w:t xml:space="preserve"> visualiz</w:t>
      </w:r>
      <w:r w:rsidR="00306A3F">
        <w:t>ation</w:t>
      </w:r>
      <w:r w:rsidR="00AD0B83">
        <w:t xml:space="preserve">. </w:t>
      </w:r>
      <w:r w:rsidR="00AD0B83">
        <w:lastRenderedPageBreak/>
        <w:t xml:space="preserve">The </w:t>
      </w:r>
      <w:r w:rsidR="00CD1B8C">
        <w:t>mean</w:t>
      </w:r>
      <w:r w:rsidR="00AD0B83">
        <w:t xml:space="preserve"> wind speed in a supercell is </w:t>
      </w:r>
      <w:r w:rsidR="00306A3F">
        <w:t>primarily</w:t>
      </w:r>
      <w:r w:rsidR="00CD1B8C">
        <w:t xml:space="preserve"> between 8 and 20 m/s depending o</w:t>
      </w:r>
      <w:r w:rsidR="00CA3080">
        <w:t>n</w:t>
      </w:r>
      <w:r w:rsidR="00CD1B8C">
        <w:t xml:space="preserve"> the altitude (Kerr et al., 1996)</w:t>
      </w:r>
      <w:r w:rsidR="00AD0B83">
        <w:t>.</w:t>
      </w:r>
      <w:r w:rsidR="00CD1B8C">
        <w:t xml:space="preserve"> Based on the mean wind speed and to </w:t>
      </w:r>
      <w:r w:rsidR="00CA3080">
        <w:t>create</w:t>
      </w:r>
      <w:r w:rsidR="00CD1B8C">
        <w:t xml:space="preserve"> the best visualization</w:t>
      </w:r>
      <w:r w:rsidR="00CA3080">
        <w:t>s</w:t>
      </w:r>
      <w:r w:rsidR="00CD1B8C">
        <w:t xml:space="preserve"> of particle</w:t>
      </w:r>
      <w:r w:rsidR="00306A3F">
        <w:t xml:space="preserve"> motion</w:t>
      </w:r>
      <w:r w:rsidR="008A52CB">
        <w:t>, after multiple tries,</w:t>
      </w:r>
      <w:r w:rsidR="00306A3F">
        <w:t xml:space="preserve"> it was determined</w:t>
      </w:r>
      <w:r w:rsidR="008A52CB">
        <w:t xml:space="preserve"> that the particles had to travel at least 4 times the horizontal grid spacing over a </w:t>
      </w:r>
      <w:r w:rsidR="00306A3F">
        <w:t>simulation</w:t>
      </w:r>
      <w:r w:rsidR="008A52CB">
        <w:t xml:space="preserve"> time</w:t>
      </w:r>
      <w:r w:rsidR="00306A3F">
        <w:t xml:space="preserve"> interval</w:t>
      </w:r>
      <w:r w:rsidR="008A52CB">
        <w:t xml:space="preserve"> of 30 seconds. In others words the particle had to travel 4*62.5 = 250</w:t>
      </w:r>
      <w:r w:rsidR="00306A3F">
        <w:t xml:space="preserve"> </w:t>
      </w:r>
      <w:r w:rsidR="008A52CB">
        <w:t xml:space="preserve">m in 30 seconds, which is equivalent </w:t>
      </w:r>
      <w:r w:rsidR="00306A3F">
        <w:t>to</w:t>
      </w:r>
      <w:r w:rsidR="008A52CB">
        <w:t xml:space="preserve"> a speed of 8.33</w:t>
      </w:r>
      <w:r w:rsidR="00306A3F">
        <w:t xml:space="preserve"> </w:t>
      </w:r>
      <w:r w:rsidR="008A52CB">
        <w:t>m/sec</w:t>
      </w:r>
      <w:r w:rsidR="00C62F0C">
        <w:t>.</w:t>
      </w:r>
      <w:r w:rsidR="00D27B3A">
        <w:t xml:space="preserve"> </w:t>
      </w:r>
      <w:r w:rsidR="00C62F0C">
        <w:t>Other</w:t>
      </w:r>
      <w:r w:rsidR="00D27B3A">
        <w:t xml:space="preserve"> parameter</w:t>
      </w:r>
      <w:r w:rsidR="00202D51">
        <w:t>s</w:t>
      </w:r>
      <w:r w:rsidR="00D27B3A">
        <w:t xml:space="preserve"> had to be considered</w:t>
      </w:r>
      <w:r w:rsidR="00202D51">
        <w:t>, such as</w:t>
      </w:r>
      <w:r w:rsidR="00D27B3A">
        <w:t xml:space="preserve"> the size of the domain. Each particle </w:t>
      </w:r>
      <w:r w:rsidR="00306A3F">
        <w:t>that was</w:t>
      </w:r>
      <w:r w:rsidR="00D27B3A">
        <w:t xml:space="preserve"> followed </w:t>
      </w:r>
      <w:r w:rsidR="00306A3F">
        <w:t>required storage of a</w:t>
      </w:r>
      <w:r w:rsidR="00D27B3A">
        <w:t xml:space="preserve"> path </w:t>
      </w:r>
      <w:r w:rsidR="00202D51">
        <w:t>history</w:t>
      </w:r>
      <w:r w:rsidR="00D27B3A">
        <w:t xml:space="preserve">. If all </w:t>
      </w:r>
      <w:r w:rsidR="00306A3F">
        <w:t xml:space="preserve">the </w:t>
      </w:r>
      <w:r w:rsidR="00D27B3A">
        <w:t>particle</w:t>
      </w:r>
      <w:r w:rsidR="00202D51">
        <w:t>s</w:t>
      </w:r>
      <w:r w:rsidR="00D27B3A">
        <w:t xml:space="preserve"> at each node </w:t>
      </w:r>
      <w:r w:rsidR="00306A3F">
        <w:t>we</w:t>
      </w:r>
      <w:r w:rsidR="00B519EA">
        <w:t>re</w:t>
      </w:r>
      <w:r w:rsidR="00D27B3A">
        <w:t xml:space="preserve"> being followed, </w:t>
      </w:r>
      <w:r w:rsidR="00306A3F">
        <w:t>during</w:t>
      </w:r>
      <w:r w:rsidR="00D27B3A">
        <w:t xml:space="preserve"> the first </w:t>
      </w:r>
      <w:r w:rsidR="00B519EA">
        <w:t>time step</w:t>
      </w:r>
      <w:r w:rsidR="00D27B3A">
        <w:t xml:space="preserve">, </w:t>
      </w:r>
      <w:r w:rsidR="008A52CB" w:rsidRPr="008A52CB">
        <w:t>38,640,375</w:t>
      </w:r>
      <w:r w:rsidR="00D27B3A">
        <w:t xml:space="preserve"> particles would </w:t>
      </w:r>
      <w:r w:rsidR="00B519EA">
        <w:t xml:space="preserve">need to </w:t>
      </w:r>
      <w:r w:rsidR="00D27B3A">
        <w:t>be followed. Th</w:t>
      </w:r>
      <w:r w:rsidR="00B519EA">
        <w:t>at</w:t>
      </w:r>
      <w:r w:rsidR="00D27B3A">
        <w:t xml:space="preserve"> amount of data was not manageable and the visualization</w:t>
      </w:r>
      <w:r w:rsidR="00B519EA">
        <w:t xml:space="preserve"> was too</w:t>
      </w:r>
      <w:r w:rsidR="00D27B3A">
        <w:t xml:space="preserve"> difficult. Instead after multiple tries, </w:t>
      </w:r>
      <w:r w:rsidR="00B519EA">
        <w:t>it was found that by</w:t>
      </w:r>
      <w:r w:rsidR="00D27B3A">
        <w:t xml:space="preserve"> selecting every 4 grid points</w:t>
      </w:r>
      <w:r w:rsidR="00B519EA">
        <w:t xml:space="preserve"> as the initial locations of the particle set</w:t>
      </w:r>
      <w:r w:rsidR="00306A3F">
        <w:t>,</w:t>
      </w:r>
      <w:r w:rsidR="00D27B3A">
        <w:t xml:space="preserve"> satisf</w:t>
      </w:r>
      <w:r w:rsidR="00B519EA">
        <w:t>actory</w:t>
      </w:r>
      <w:r w:rsidR="00D27B3A">
        <w:t xml:space="preserve"> results</w:t>
      </w:r>
      <w:r w:rsidR="00306A3F">
        <w:t xml:space="preserve"> were produced</w:t>
      </w:r>
      <w:r w:rsidR="009903BB">
        <w:t xml:space="preserve"> (</w:t>
      </w:r>
      <w:r w:rsidR="009903BB">
        <w:fldChar w:fldCharType="begin"/>
      </w:r>
      <w:r w:rsidR="009903BB">
        <w:instrText xml:space="preserve"> REF _Ref430593783 \h </w:instrText>
      </w:r>
      <w:r w:rsidR="009903BB">
        <w:fldChar w:fldCharType="separate"/>
      </w:r>
      <w:r w:rsidR="002B46D6">
        <w:t xml:space="preserve">Figure </w:t>
      </w:r>
      <w:r w:rsidR="002B46D6">
        <w:rPr>
          <w:noProof/>
        </w:rPr>
        <w:t>22</w:t>
      </w:r>
      <w:r w:rsidR="009903BB">
        <w:fldChar w:fldCharType="end"/>
      </w:r>
      <w:r w:rsidR="009903BB">
        <w:t>)</w:t>
      </w:r>
      <w:r w:rsidR="00D27B3A">
        <w:t xml:space="preserve">. </w:t>
      </w:r>
    </w:p>
    <w:p w14:paraId="7E7498E9" w14:textId="5BADEF31" w:rsidR="005402C4" w:rsidRDefault="005402C4" w:rsidP="005402C4">
      <w:pPr>
        <w:jc w:val="center"/>
      </w:pPr>
      <w:r>
        <w:rPr>
          <w:noProof/>
        </w:rPr>
        <w:drawing>
          <wp:inline distT="0" distB="0" distL="0" distR="0" wp14:anchorId="3ABE247C" wp14:editId="47EEA404">
            <wp:extent cx="4385372"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disc_bubble.png"/>
                    <pic:cNvPicPr/>
                  </pic:nvPicPr>
                  <pic:blipFill>
                    <a:blip r:embed="rId33">
                      <a:extLst>
                        <a:ext uri="{28A0092B-C50C-407E-A947-70E740481C1C}">
                          <a14:useLocalDpi xmlns:a14="http://schemas.microsoft.com/office/drawing/2010/main" val="0"/>
                        </a:ext>
                      </a:extLst>
                    </a:blip>
                    <a:stretch>
                      <a:fillRect/>
                    </a:stretch>
                  </pic:blipFill>
                  <pic:spPr>
                    <a:xfrm>
                      <a:off x="0" y="0"/>
                      <a:ext cx="4385372" cy="2743200"/>
                    </a:xfrm>
                    <a:prstGeom prst="rect">
                      <a:avLst/>
                    </a:prstGeom>
                  </pic:spPr>
                </pic:pic>
              </a:graphicData>
            </a:graphic>
          </wp:inline>
        </w:drawing>
      </w:r>
    </w:p>
    <w:p w14:paraId="537202F1" w14:textId="6E0BD25F" w:rsidR="009903BB" w:rsidRDefault="009903BB" w:rsidP="009903BB">
      <w:pPr>
        <w:pStyle w:val="Caption"/>
      </w:pPr>
      <w:bookmarkStart w:id="76" w:name="_Ref430593735"/>
      <w:bookmarkStart w:id="77" w:name="_Toc450806400"/>
      <w:r>
        <w:t xml:space="preserve">Figure </w:t>
      </w:r>
      <w:r>
        <w:fldChar w:fldCharType="begin"/>
      </w:r>
      <w:r>
        <w:instrText xml:space="preserve"> SEQ Figure \* ARABIC </w:instrText>
      </w:r>
      <w:r>
        <w:fldChar w:fldCharType="separate"/>
      </w:r>
      <w:r w:rsidR="004738FF">
        <w:t>21</w:t>
      </w:r>
      <w:r>
        <w:fldChar w:fldCharType="end"/>
      </w:r>
      <w:bookmarkEnd w:id="76"/>
      <w:r>
        <w:t>. Particle representation with no discrimination regarding the particle selection</w:t>
      </w:r>
      <w:bookmarkEnd w:id="77"/>
    </w:p>
    <w:p w14:paraId="56927E05" w14:textId="77777777" w:rsidR="009903BB" w:rsidRDefault="009903BB" w:rsidP="009903BB"/>
    <w:p w14:paraId="4CF97B3B" w14:textId="0123FAEA" w:rsidR="009903BB" w:rsidRDefault="005402C4" w:rsidP="005402C4">
      <w:pPr>
        <w:jc w:val="center"/>
      </w:pPr>
      <w:r>
        <w:rPr>
          <w:noProof/>
        </w:rPr>
        <w:lastRenderedPageBreak/>
        <w:drawing>
          <wp:inline distT="0" distB="0" distL="0" distR="0" wp14:anchorId="5C5DA565" wp14:editId="1EE54735">
            <wp:extent cx="4385372"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disc_bubble.png"/>
                    <pic:cNvPicPr/>
                  </pic:nvPicPr>
                  <pic:blipFill>
                    <a:blip r:embed="rId34">
                      <a:extLst>
                        <a:ext uri="{28A0092B-C50C-407E-A947-70E740481C1C}">
                          <a14:useLocalDpi xmlns:a14="http://schemas.microsoft.com/office/drawing/2010/main" val="0"/>
                        </a:ext>
                      </a:extLst>
                    </a:blip>
                    <a:stretch>
                      <a:fillRect/>
                    </a:stretch>
                  </pic:blipFill>
                  <pic:spPr>
                    <a:xfrm>
                      <a:off x="0" y="0"/>
                      <a:ext cx="4385372" cy="2743200"/>
                    </a:xfrm>
                    <a:prstGeom prst="rect">
                      <a:avLst/>
                    </a:prstGeom>
                  </pic:spPr>
                </pic:pic>
              </a:graphicData>
            </a:graphic>
          </wp:inline>
        </w:drawing>
      </w:r>
    </w:p>
    <w:p w14:paraId="1EF2A480" w14:textId="59EB2417" w:rsidR="009903BB" w:rsidRPr="009903BB" w:rsidRDefault="009903BB" w:rsidP="009903BB">
      <w:pPr>
        <w:pStyle w:val="Caption"/>
      </w:pPr>
      <w:bookmarkStart w:id="78" w:name="_Ref430593783"/>
      <w:bookmarkStart w:id="79" w:name="_Toc450806401"/>
      <w:r>
        <w:t xml:space="preserve">Figure </w:t>
      </w:r>
      <w:r>
        <w:fldChar w:fldCharType="begin"/>
      </w:r>
      <w:r>
        <w:instrText xml:space="preserve"> SEQ Figure \* ARABIC </w:instrText>
      </w:r>
      <w:r>
        <w:fldChar w:fldCharType="separate"/>
      </w:r>
      <w:r w:rsidR="004738FF">
        <w:t>22</w:t>
      </w:r>
      <w:r>
        <w:fldChar w:fldCharType="end"/>
      </w:r>
      <w:bookmarkEnd w:id="78"/>
      <w:r>
        <w:t>. Particle representation with discrimination of particle motion</w:t>
      </w:r>
      <w:bookmarkEnd w:id="79"/>
      <w:r>
        <w:t xml:space="preserve"> </w:t>
      </w:r>
    </w:p>
    <w:p w14:paraId="2FD1E995" w14:textId="2D4C0822" w:rsidR="00D27B3A" w:rsidRDefault="00E966D3" w:rsidP="00E966D3">
      <w:pPr>
        <w:pStyle w:val="Caption"/>
      </w:pPr>
      <w:bookmarkStart w:id="80" w:name="_Toc450806428"/>
      <w:r>
        <w:t xml:space="preserve">Table </w:t>
      </w:r>
      <w:r>
        <w:fldChar w:fldCharType="begin"/>
      </w:r>
      <w:r>
        <w:instrText xml:space="preserve"> SEQ Table \* ARABIC </w:instrText>
      </w:r>
      <w:r>
        <w:fldChar w:fldCharType="separate"/>
      </w:r>
      <w:r w:rsidR="002B46D6">
        <w:t>6</w:t>
      </w:r>
      <w:r>
        <w:fldChar w:fldCharType="end"/>
      </w:r>
      <w:r>
        <w:t xml:space="preserve">. </w:t>
      </w:r>
      <w:r w:rsidR="00D27B3A">
        <w:t xml:space="preserve">Summary of the </w:t>
      </w:r>
      <w:r w:rsidR="00111150">
        <w:t>particles being followed</w:t>
      </w:r>
      <w:bookmarkEnd w:id="80"/>
    </w:p>
    <w:tbl>
      <w:tblPr>
        <w:tblStyle w:val="TableGrid"/>
        <w:tblW w:w="0" w:type="auto"/>
        <w:tblLook w:val="04A0" w:firstRow="1" w:lastRow="0" w:firstColumn="1" w:lastColumn="0" w:noHBand="0" w:noVBand="1"/>
      </w:tblPr>
      <w:tblGrid>
        <w:gridCol w:w="1302"/>
        <w:gridCol w:w="1349"/>
        <w:gridCol w:w="1348"/>
        <w:gridCol w:w="1348"/>
        <w:gridCol w:w="1352"/>
        <w:gridCol w:w="1349"/>
        <w:gridCol w:w="1302"/>
      </w:tblGrid>
      <w:tr w:rsidR="00CC2352" w14:paraId="5D891177" w14:textId="77777777" w:rsidTr="00111150">
        <w:tc>
          <w:tcPr>
            <w:tcW w:w="1302" w:type="dxa"/>
            <w:vMerge w:val="restart"/>
            <w:shd w:val="clear" w:color="auto" w:fill="8DB3E2" w:themeFill="text2" w:themeFillTint="66"/>
            <w:vAlign w:val="center"/>
          </w:tcPr>
          <w:p w14:paraId="22FABDEA" w14:textId="77777777" w:rsidR="00CC2352" w:rsidRPr="00111150" w:rsidRDefault="00CC2352" w:rsidP="00CC2352">
            <w:pPr>
              <w:pStyle w:val="tableformat"/>
              <w:rPr>
                <w:b/>
              </w:rPr>
            </w:pPr>
            <w:r w:rsidRPr="00111150">
              <w:rPr>
                <w:b/>
              </w:rPr>
              <w:t>Case</w:t>
            </w:r>
          </w:p>
        </w:tc>
        <w:tc>
          <w:tcPr>
            <w:tcW w:w="6746" w:type="dxa"/>
            <w:gridSpan w:val="5"/>
            <w:shd w:val="clear" w:color="auto" w:fill="8DB3E2" w:themeFill="text2" w:themeFillTint="66"/>
            <w:vAlign w:val="center"/>
          </w:tcPr>
          <w:p w14:paraId="08548A1C" w14:textId="613BAE6A" w:rsidR="00CC2352" w:rsidRPr="00111150" w:rsidRDefault="00CC2352" w:rsidP="00CC2352">
            <w:pPr>
              <w:pStyle w:val="tableformat"/>
              <w:rPr>
                <w:b/>
              </w:rPr>
            </w:pPr>
            <w:r>
              <w:rPr>
                <w:b/>
              </w:rPr>
              <w:t>Average number of active p</w:t>
            </w:r>
            <w:r w:rsidRPr="00111150">
              <w:rPr>
                <w:b/>
              </w:rPr>
              <w:t>articles followed per zone</w:t>
            </w:r>
          </w:p>
        </w:tc>
        <w:tc>
          <w:tcPr>
            <w:tcW w:w="1302" w:type="dxa"/>
            <w:vMerge w:val="restart"/>
            <w:shd w:val="clear" w:color="auto" w:fill="8DB3E2" w:themeFill="text2" w:themeFillTint="66"/>
            <w:vAlign w:val="center"/>
          </w:tcPr>
          <w:p w14:paraId="2E430E51" w14:textId="499F120B" w:rsidR="00CC2352" w:rsidRPr="00111150" w:rsidRDefault="00CC2352" w:rsidP="00CC2352">
            <w:pPr>
              <w:pStyle w:val="tableformat"/>
              <w:rPr>
                <w:b/>
              </w:rPr>
            </w:pPr>
            <w:r w:rsidRPr="00111150">
              <w:rPr>
                <w:b/>
              </w:rPr>
              <w:t>Total of particles</w:t>
            </w:r>
            <w:r>
              <w:rPr>
                <w:b/>
              </w:rPr>
              <w:t xml:space="preserve"> followed</w:t>
            </w:r>
          </w:p>
        </w:tc>
      </w:tr>
      <w:tr w:rsidR="00111150" w14:paraId="1646F663" w14:textId="77777777" w:rsidTr="00111150">
        <w:tc>
          <w:tcPr>
            <w:tcW w:w="1302" w:type="dxa"/>
            <w:vMerge/>
          </w:tcPr>
          <w:p w14:paraId="6E6FEC7A" w14:textId="77777777" w:rsidR="00111150" w:rsidRDefault="00111150" w:rsidP="00D27B3A">
            <w:pPr>
              <w:pStyle w:val="tableformat"/>
            </w:pPr>
          </w:p>
        </w:tc>
        <w:tc>
          <w:tcPr>
            <w:tcW w:w="1349" w:type="dxa"/>
            <w:shd w:val="clear" w:color="auto" w:fill="8DB3E2" w:themeFill="text2" w:themeFillTint="66"/>
            <w:vAlign w:val="center"/>
          </w:tcPr>
          <w:p w14:paraId="56CFF3E3" w14:textId="77777777" w:rsidR="00111150" w:rsidRPr="00111150" w:rsidRDefault="00111150" w:rsidP="00111150">
            <w:pPr>
              <w:pStyle w:val="tableformat"/>
              <w:rPr>
                <w:b/>
              </w:rPr>
            </w:pPr>
            <w:r w:rsidRPr="00111150">
              <w:rPr>
                <w:b/>
              </w:rPr>
              <w:t>0-1 km</w:t>
            </w:r>
          </w:p>
        </w:tc>
        <w:tc>
          <w:tcPr>
            <w:tcW w:w="1348" w:type="dxa"/>
            <w:shd w:val="clear" w:color="auto" w:fill="8DB3E2" w:themeFill="text2" w:themeFillTint="66"/>
            <w:vAlign w:val="center"/>
          </w:tcPr>
          <w:p w14:paraId="02CC3724" w14:textId="77777777" w:rsidR="00111150" w:rsidRPr="00111150" w:rsidRDefault="00111150" w:rsidP="00111150">
            <w:pPr>
              <w:pStyle w:val="tableformat"/>
              <w:rPr>
                <w:b/>
              </w:rPr>
            </w:pPr>
            <w:r w:rsidRPr="00111150">
              <w:rPr>
                <w:b/>
              </w:rPr>
              <w:t>1-5 km</w:t>
            </w:r>
          </w:p>
        </w:tc>
        <w:tc>
          <w:tcPr>
            <w:tcW w:w="1348" w:type="dxa"/>
            <w:shd w:val="clear" w:color="auto" w:fill="8DB3E2" w:themeFill="text2" w:themeFillTint="66"/>
            <w:vAlign w:val="center"/>
          </w:tcPr>
          <w:p w14:paraId="6F6C143A" w14:textId="77777777" w:rsidR="00111150" w:rsidRPr="00111150" w:rsidRDefault="00111150" w:rsidP="00111150">
            <w:pPr>
              <w:pStyle w:val="tableformat"/>
              <w:rPr>
                <w:b/>
              </w:rPr>
            </w:pPr>
            <w:r w:rsidRPr="00111150">
              <w:rPr>
                <w:b/>
              </w:rPr>
              <w:t>5-10 km</w:t>
            </w:r>
          </w:p>
        </w:tc>
        <w:tc>
          <w:tcPr>
            <w:tcW w:w="1352" w:type="dxa"/>
            <w:shd w:val="clear" w:color="auto" w:fill="8DB3E2" w:themeFill="text2" w:themeFillTint="66"/>
            <w:vAlign w:val="center"/>
          </w:tcPr>
          <w:p w14:paraId="2050DF19" w14:textId="77777777" w:rsidR="00111150" w:rsidRPr="00111150" w:rsidRDefault="00111150" w:rsidP="00111150">
            <w:pPr>
              <w:pStyle w:val="tableformat"/>
              <w:rPr>
                <w:b/>
              </w:rPr>
            </w:pPr>
            <w:r w:rsidRPr="00111150">
              <w:rPr>
                <w:b/>
              </w:rPr>
              <w:t>10-15 km</w:t>
            </w:r>
          </w:p>
        </w:tc>
        <w:tc>
          <w:tcPr>
            <w:tcW w:w="1349" w:type="dxa"/>
            <w:shd w:val="clear" w:color="auto" w:fill="8DB3E2" w:themeFill="text2" w:themeFillTint="66"/>
            <w:vAlign w:val="center"/>
          </w:tcPr>
          <w:p w14:paraId="598B8D62" w14:textId="77777777" w:rsidR="00111150" w:rsidRPr="00111150" w:rsidRDefault="00111150" w:rsidP="00111150">
            <w:pPr>
              <w:pStyle w:val="tableformat"/>
              <w:rPr>
                <w:b/>
              </w:rPr>
            </w:pPr>
            <w:r w:rsidRPr="00111150">
              <w:rPr>
                <w:b/>
              </w:rPr>
              <w:t>&gt; 15 km</w:t>
            </w:r>
          </w:p>
        </w:tc>
        <w:tc>
          <w:tcPr>
            <w:tcW w:w="1302" w:type="dxa"/>
            <w:vMerge/>
          </w:tcPr>
          <w:p w14:paraId="59BBD77F" w14:textId="77777777" w:rsidR="00111150" w:rsidRDefault="00111150" w:rsidP="00D27B3A">
            <w:pPr>
              <w:pStyle w:val="tableformat"/>
            </w:pPr>
          </w:p>
        </w:tc>
      </w:tr>
      <w:tr w:rsidR="00111150" w14:paraId="2F1DCF71" w14:textId="77777777" w:rsidTr="00111150">
        <w:tc>
          <w:tcPr>
            <w:tcW w:w="1302" w:type="dxa"/>
            <w:vAlign w:val="center"/>
          </w:tcPr>
          <w:p w14:paraId="3B66DFE0" w14:textId="3C1F6459" w:rsidR="00111150" w:rsidRDefault="00056EFE" w:rsidP="00111150">
            <w:pPr>
              <w:pStyle w:val="tableformat"/>
            </w:pPr>
            <w:r>
              <w:t>Reference</w:t>
            </w:r>
          </w:p>
        </w:tc>
        <w:tc>
          <w:tcPr>
            <w:tcW w:w="1349" w:type="dxa"/>
            <w:vAlign w:val="center"/>
          </w:tcPr>
          <w:p w14:paraId="74A758C8" w14:textId="32E800E8" w:rsidR="00111150" w:rsidRDefault="00F36AB2" w:rsidP="00111150">
            <w:pPr>
              <w:pStyle w:val="tableformat"/>
            </w:pPr>
            <w:r>
              <w:t>53,094.2</w:t>
            </w:r>
          </w:p>
        </w:tc>
        <w:tc>
          <w:tcPr>
            <w:tcW w:w="1348" w:type="dxa"/>
            <w:vAlign w:val="center"/>
          </w:tcPr>
          <w:p w14:paraId="5305EAA3" w14:textId="690224F9" w:rsidR="00111150" w:rsidRDefault="00F36AB2" w:rsidP="00111150">
            <w:pPr>
              <w:pStyle w:val="tableformat"/>
            </w:pPr>
            <w:r>
              <w:t>115,461.7</w:t>
            </w:r>
          </w:p>
        </w:tc>
        <w:tc>
          <w:tcPr>
            <w:tcW w:w="1348" w:type="dxa"/>
            <w:vAlign w:val="center"/>
          </w:tcPr>
          <w:p w14:paraId="25076454" w14:textId="12514245" w:rsidR="00111150" w:rsidRDefault="00F36AB2" w:rsidP="00111150">
            <w:pPr>
              <w:pStyle w:val="tableformat"/>
            </w:pPr>
            <w:r>
              <w:t>168,782.1</w:t>
            </w:r>
          </w:p>
        </w:tc>
        <w:tc>
          <w:tcPr>
            <w:tcW w:w="1352" w:type="dxa"/>
            <w:vAlign w:val="center"/>
          </w:tcPr>
          <w:p w14:paraId="27A0C0AF" w14:textId="1D292B47" w:rsidR="00111150" w:rsidRDefault="00F36AB2" w:rsidP="00111150">
            <w:pPr>
              <w:pStyle w:val="tableformat"/>
            </w:pPr>
            <w:r>
              <w:t>47,859</w:t>
            </w:r>
          </w:p>
        </w:tc>
        <w:tc>
          <w:tcPr>
            <w:tcW w:w="1349" w:type="dxa"/>
            <w:vAlign w:val="center"/>
          </w:tcPr>
          <w:p w14:paraId="5D0CCF11" w14:textId="456DA4B2" w:rsidR="00111150" w:rsidRDefault="00F36AB2" w:rsidP="00111150">
            <w:pPr>
              <w:pStyle w:val="tableformat"/>
            </w:pPr>
            <w:r>
              <w:t>0.45</w:t>
            </w:r>
          </w:p>
        </w:tc>
        <w:tc>
          <w:tcPr>
            <w:tcW w:w="1302" w:type="dxa"/>
            <w:vAlign w:val="center"/>
          </w:tcPr>
          <w:p w14:paraId="4F70A2AE" w14:textId="36BA7B13" w:rsidR="00111150" w:rsidRDefault="00F36AB2" w:rsidP="00111150">
            <w:pPr>
              <w:pStyle w:val="tableformat"/>
            </w:pPr>
            <w:r>
              <w:t>34,164,505</w:t>
            </w:r>
          </w:p>
        </w:tc>
      </w:tr>
      <w:tr w:rsidR="00111150" w14:paraId="1EE174F6" w14:textId="77777777" w:rsidTr="00111150">
        <w:tc>
          <w:tcPr>
            <w:tcW w:w="1302" w:type="dxa"/>
            <w:shd w:val="clear" w:color="auto" w:fill="DAEEF3" w:themeFill="accent5" w:themeFillTint="33"/>
            <w:vAlign w:val="center"/>
          </w:tcPr>
          <w:p w14:paraId="25AC00E9" w14:textId="77777777" w:rsidR="00111150" w:rsidRDefault="00111150" w:rsidP="00111150">
            <w:pPr>
              <w:pStyle w:val="tableformat"/>
            </w:pPr>
            <w:r>
              <w:t>Wet</w:t>
            </w:r>
          </w:p>
        </w:tc>
        <w:tc>
          <w:tcPr>
            <w:tcW w:w="1349" w:type="dxa"/>
            <w:shd w:val="clear" w:color="auto" w:fill="DAEEF3" w:themeFill="accent5" w:themeFillTint="33"/>
            <w:vAlign w:val="center"/>
          </w:tcPr>
          <w:p w14:paraId="52ABC2D6" w14:textId="00360199" w:rsidR="00111150" w:rsidRDefault="00F36AB2" w:rsidP="00111150">
            <w:pPr>
              <w:pStyle w:val="tableformat"/>
            </w:pPr>
            <w:r>
              <w:t>64,446.45</w:t>
            </w:r>
          </w:p>
        </w:tc>
        <w:tc>
          <w:tcPr>
            <w:tcW w:w="1348" w:type="dxa"/>
            <w:shd w:val="clear" w:color="auto" w:fill="DAEEF3" w:themeFill="accent5" w:themeFillTint="33"/>
            <w:vAlign w:val="center"/>
          </w:tcPr>
          <w:p w14:paraId="225E5D91" w14:textId="2D09B8C5" w:rsidR="00111150" w:rsidRDefault="00F36AB2" w:rsidP="00111150">
            <w:pPr>
              <w:pStyle w:val="tableformat"/>
            </w:pPr>
            <w:r>
              <w:t>171,391.4</w:t>
            </w:r>
          </w:p>
        </w:tc>
        <w:tc>
          <w:tcPr>
            <w:tcW w:w="1348" w:type="dxa"/>
            <w:shd w:val="clear" w:color="auto" w:fill="DAEEF3" w:themeFill="accent5" w:themeFillTint="33"/>
            <w:vAlign w:val="center"/>
          </w:tcPr>
          <w:p w14:paraId="193844A4" w14:textId="5268146D" w:rsidR="00111150" w:rsidRDefault="00F36AB2" w:rsidP="00111150">
            <w:pPr>
              <w:pStyle w:val="tableformat"/>
            </w:pPr>
            <w:r>
              <w:t>287,979.8</w:t>
            </w:r>
          </w:p>
        </w:tc>
        <w:tc>
          <w:tcPr>
            <w:tcW w:w="1352" w:type="dxa"/>
            <w:shd w:val="clear" w:color="auto" w:fill="DAEEF3" w:themeFill="accent5" w:themeFillTint="33"/>
            <w:vAlign w:val="center"/>
          </w:tcPr>
          <w:p w14:paraId="1EAE0D90" w14:textId="33855561" w:rsidR="00111150" w:rsidRDefault="00F36AB2" w:rsidP="00111150">
            <w:pPr>
              <w:pStyle w:val="tableformat"/>
            </w:pPr>
            <w:r>
              <w:t>93,849.45</w:t>
            </w:r>
          </w:p>
        </w:tc>
        <w:tc>
          <w:tcPr>
            <w:tcW w:w="1349" w:type="dxa"/>
            <w:shd w:val="clear" w:color="auto" w:fill="DAEEF3" w:themeFill="accent5" w:themeFillTint="33"/>
            <w:vAlign w:val="center"/>
          </w:tcPr>
          <w:p w14:paraId="164B19D1" w14:textId="4F6E0FBE" w:rsidR="00111150" w:rsidRDefault="00F36AB2" w:rsidP="00111150">
            <w:pPr>
              <w:pStyle w:val="tableformat"/>
            </w:pPr>
            <w:r>
              <w:t>1,272.35</w:t>
            </w:r>
          </w:p>
        </w:tc>
        <w:tc>
          <w:tcPr>
            <w:tcW w:w="1302" w:type="dxa"/>
            <w:shd w:val="clear" w:color="auto" w:fill="DAEEF3" w:themeFill="accent5" w:themeFillTint="33"/>
            <w:vAlign w:val="center"/>
          </w:tcPr>
          <w:p w14:paraId="5A2A2BDC" w14:textId="0C6B01F0" w:rsidR="00111150" w:rsidRDefault="00F36AB2" w:rsidP="00111150">
            <w:pPr>
              <w:pStyle w:val="tableformat"/>
            </w:pPr>
            <w:r>
              <w:t>34,892,127</w:t>
            </w:r>
          </w:p>
        </w:tc>
      </w:tr>
      <w:tr w:rsidR="00CC2352" w14:paraId="36148734" w14:textId="77777777" w:rsidTr="00111150">
        <w:tc>
          <w:tcPr>
            <w:tcW w:w="1302" w:type="dxa"/>
            <w:vAlign w:val="center"/>
          </w:tcPr>
          <w:p w14:paraId="4A50B345" w14:textId="77777777" w:rsidR="00CC2352" w:rsidRDefault="00CC2352" w:rsidP="00CC2352">
            <w:pPr>
              <w:pStyle w:val="tableformat"/>
            </w:pPr>
            <w:r>
              <w:t>Dry</w:t>
            </w:r>
          </w:p>
        </w:tc>
        <w:tc>
          <w:tcPr>
            <w:tcW w:w="1349" w:type="dxa"/>
            <w:vAlign w:val="center"/>
          </w:tcPr>
          <w:p w14:paraId="14FA36DC" w14:textId="09779236" w:rsidR="00CC2352" w:rsidRDefault="00CC2352" w:rsidP="00CC2352">
            <w:pPr>
              <w:pStyle w:val="tableformat"/>
            </w:pPr>
            <w:r>
              <w:t>24</w:t>
            </w:r>
            <w:r w:rsidR="00F36AB2">
              <w:t>,</w:t>
            </w:r>
            <w:r>
              <w:t>725.05</w:t>
            </w:r>
          </w:p>
        </w:tc>
        <w:tc>
          <w:tcPr>
            <w:tcW w:w="1348" w:type="dxa"/>
            <w:vAlign w:val="center"/>
          </w:tcPr>
          <w:p w14:paraId="5E1752C3" w14:textId="4B30DFE2" w:rsidR="00CC2352" w:rsidRDefault="00CC2352" w:rsidP="00CC2352">
            <w:pPr>
              <w:pStyle w:val="tableformat"/>
            </w:pPr>
            <w:r>
              <w:t>41</w:t>
            </w:r>
            <w:r w:rsidR="00F36AB2">
              <w:t>,</w:t>
            </w:r>
            <w:r>
              <w:t>473.9</w:t>
            </w:r>
          </w:p>
        </w:tc>
        <w:tc>
          <w:tcPr>
            <w:tcW w:w="1348" w:type="dxa"/>
            <w:vAlign w:val="center"/>
          </w:tcPr>
          <w:p w14:paraId="3FCEEF90" w14:textId="7DE47EBF" w:rsidR="00CC2352" w:rsidRDefault="00CC2352" w:rsidP="00CC2352">
            <w:pPr>
              <w:pStyle w:val="tableformat"/>
            </w:pPr>
            <w:r>
              <w:t>17</w:t>
            </w:r>
            <w:r w:rsidR="00F36AB2">
              <w:t>,</w:t>
            </w:r>
            <w:r>
              <w:t>421.85</w:t>
            </w:r>
          </w:p>
        </w:tc>
        <w:tc>
          <w:tcPr>
            <w:tcW w:w="1352" w:type="dxa"/>
            <w:vAlign w:val="center"/>
          </w:tcPr>
          <w:p w14:paraId="00C9304C" w14:textId="41DF6DD5" w:rsidR="00CC2352" w:rsidRDefault="00CC2352" w:rsidP="00CC2352">
            <w:pPr>
              <w:pStyle w:val="tableformat"/>
            </w:pPr>
            <w:r>
              <w:t>4</w:t>
            </w:r>
            <w:r w:rsidR="00F36AB2">
              <w:t>,</w:t>
            </w:r>
            <w:r>
              <w:t>698.1</w:t>
            </w:r>
          </w:p>
        </w:tc>
        <w:tc>
          <w:tcPr>
            <w:tcW w:w="1349" w:type="dxa"/>
            <w:vAlign w:val="center"/>
          </w:tcPr>
          <w:p w14:paraId="414E83F0" w14:textId="40BE6CD1" w:rsidR="00CC2352" w:rsidRDefault="00CC2352" w:rsidP="00CC2352">
            <w:pPr>
              <w:pStyle w:val="tableformat"/>
            </w:pPr>
            <w:r>
              <w:t>0.2</w:t>
            </w:r>
          </w:p>
        </w:tc>
        <w:tc>
          <w:tcPr>
            <w:tcW w:w="1302" w:type="dxa"/>
            <w:vAlign w:val="center"/>
          </w:tcPr>
          <w:p w14:paraId="7C286E18" w14:textId="6461709B" w:rsidR="00CC2352" w:rsidRDefault="00CC2352" w:rsidP="00CC2352">
            <w:pPr>
              <w:pStyle w:val="tableformat"/>
            </w:pPr>
            <w:r w:rsidRPr="001F70A8">
              <w:t>31</w:t>
            </w:r>
            <w:r>
              <w:t>,</w:t>
            </w:r>
            <w:r w:rsidRPr="001F70A8">
              <w:t>239</w:t>
            </w:r>
            <w:r>
              <w:t>,</w:t>
            </w:r>
            <w:r w:rsidRPr="001F70A8">
              <w:t>996</w:t>
            </w:r>
          </w:p>
        </w:tc>
      </w:tr>
    </w:tbl>
    <w:p w14:paraId="4C93B2BA" w14:textId="77777777" w:rsidR="00D27B3A" w:rsidRDefault="00D27B3A" w:rsidP="006564D6"/>
    <w:p w14:paraId="593C656E" w14:textId="77777777" w:rsidR="002A5AAE" w:rsidRDefault="002A5AAE" w:rsidP="006564D6">
      <w:pPr>
        <w:ind w:left="1080" w:firstLine="0"/>
      </w:pPr>
      <w:r>
        <w:br/>
      </w:r>
    </w:p>
    <w:p w14:paraId="7D0C2152" w14:textId="5BF27F7A" w:rsidR="009419D8" w:rsidRDefault="00AE1AF6" w:rsidP="00323327">
      <w:pPr>
        <w:pStyle w:val="Heading1"/>
      </w:pPr>
      <w:bookmarkStart w:id="81" w:name="_Toc450806340"/>
      <w:r>
        <w:t>Results</w:t>
      </w:r>
      <w:r w:rsidR="00C503ED">
        <w:t xml:space="preserve"> of the simulations</w:t>
      </w:r>
      <w:bookmarkEnd w:id="81"/>
    </w:p>
    <w:p w14:paraId="55674A5D" w14:textId="77777777" w:rsidR="006E097A" w:rsidRDefault="00090AB9" w:rsidP="006E097A">
      <w:r>
        <w:t>This section presents the results of the three simulations.</w:t>
      </w:r>
    </w:p>
    <w:p w14:paraId="769CAA1F" w14:textId="5423663B" w:rsidR="00090AB9" w:rsidRDefault="001B31E6" w:rsidP="006564D6">
      <w:pPr>
        <w:pStyle w:val="Heading2"/>
      </w:pPr>
      <w:bookmarkStart w:id="82" w:name="_Toc450806341"/>
      <w:r>
        <w:lastRenderedPageBreak/>
        <w:t xml:space="preserve">Domain </w:t>
      </w:r>
      <w:r w:rsidR="00035F5A">
        <w:t>size importance</w:t>
      </w:r>
      <w:bookmarkEnd w:id="82"/>
    </w:p>
    <w:p w14:paraId="774626DC" w14:textId="64F25EBD" w:rsidR="00CE777F" w:rsidRDefault="00E874E4" w:rsidP="00CE777F">
      <w:r>
        <w:t>During th</w:t>
      </w:r>
      <w:r w:rsidR="00B519EA">
        <w:t>is</w:t>
      </w:r>
      <w:r>
        <w:t xml:space="preserve"> study, it was </w:t>
      </w:r>
      <w:r w:rsidR="00B519EA">
        <w:t>demonstrated</w:t>
      </w:r>
      <w:r>
        <w:t xml:space="preserve"> that the computational domain ha</w:t>
      </w:r>
      <w:r w:rsidR="00B519EA">
        <w:t>d</w:t>
      </w:r>
      <w:r>
        <w:t xml:space="preserve"> to be large enough to simulate an overall storm. Indeed, if the computed storm </w:t>
      </w:r>
      <w:r w:rsidR="00B519EA">
        <w:t>wa</w:t>
      </w:r>
      <w:r>
        <w:t>s initialized in a</w:t>
      </w:r>
      <w:r w:rsidR="00B519EA">
        <w:t xml:space="preserve"> horizontal domain</w:t>
      </w:r>
      <w:r w:rsidR="00CA3080">
        <w:t xml:space="preserve"> area</w:t>
      </w:r>
      <w:r w:rsidR="00B519EA">
        <w:t xml:space="preserve"> that was too</w:t>
      </w:r>
      <w:r>
        <w:t xml:space="preserve"> small, in this case</w:t>
      </w:r>
      <w:r w:rsidR="002A29C5">
        <w:t>, a fixed</w:t>
      </w:r>
      <w:r>
        <w:t xml:space="preserve"> 40 km x 40 km, the </w:t>
      </w:r>
      <w:r w:rsidR="00B519EA">
        <w:t>resulting</w:t>
      </w:r>
      <w:r>
        <w:t xml:space="preserve"> storm</w:t>
      </w:r>
      <w:r w:rsidR="00B519EA">
        <w:t xml:space="preserve"> simulation</w:t>
      </w:r>
      <w:r>
        <w:t xml:space="preserve"> </w:t>
      </w:r>
      <w:r w:rsidR="00B519EA">
        <w:t>wa</w:t>
      </w:r>
      <w:r>
        <w:t xml:space="preserve">s smaller, weaker, </w:t>
      </w:r>
      <w:r w:rsidR="00B519EA">
        <w:t xml:space="preserve">and </w:t>
      </w:r>
      <w:r>
        <w:t>d</w:t>
      </w:r>
      <w:r w:rsidR="00B519EA">
        <w:t>id</w:t>
      </w:r>
      <w:r>
        <w:t xml:space="preserve"> not produce the same </w:t>
      </w:r>
      <w:r w:rsidR="002A29C5">
        <w:t>quantities</w:t>
      </w:r>
      <w:r>
        <w:t xml:space="preserve"> of rain</w:t>
      </w:r>
      <w:r w:rsidR="00B519EA">
        <w:t>.  The smaller simulation</w:t>
      </w:r>
      <w:r>
        <w:t xml:space="preserve"> </w:t>
      </w:r>
      <w:r w:rsidR="00B519EA">
        <w:t>region</w:t>
      </w:r>
      <w:r>
        <w:t xml:space="preserve"> d</w:t>
      </w:r>
      <w:r w:rsidR="00B519EA">
        <w:t>id</w:t>
      </w:r>
      <w:r>
        <w:t xml:space="preserve"> not represent </w:t>
      </w:r>
      <w:r w:rsidR="00B519EA">
        <w:t>adequately the</w:t>
      </w:r>
      <w:r>
        <w:t xml:space="preserve"> </w:t>
      </w:r>
      <w:r w:rsidR="00056EFE">
        <w:t>reference</w:t>
      </w:r>
      <w:r>
        <w:t xml:space="preserve"> storm</w:t>
      </w:r>
      <w:r w:rsidR="001862B8">
        <w:t>.</w:t>
      </w:r>
    </w:p>
    <w:p w14:paraId="460F761B" w14:textId="7A828B1C" w:rsidR="00126823" w:rsidRDefault="009903BB" w:rsidP="00126823">
      <w:r>
        <w:fldChar w:fldCharType="begin"/>
      </w:r>
      <w:r>
        <w:instrText xml:space="preserve"> REF _Ref430589282 \h </w:instrText>
      </w:r>
      <w:r>
        <w:fldChar w:fldCharType="separate"/>
      </w:r>
      <w:r w:rsidR="002B46D6">
        <w:t xml:space="preserve">Figure </w:t>
      </w:r>
      <w:r w:rsidR="002B46D6">
        <w:rPr>
          <w:noProof/>
        </w:rPr>
        <w:t>23</w:t>
      </w:r>
      <w:r>
        <w:fldChar w:fldCharType="end"/>
      </w:r>
      <w:r w:rsidR="000910F3">
        <w:t xml:space="preserve"> </w:t>
      </w:r>
      <w:r w:rsidR="005A38E8" w:rsidRPr="00BE0586">
        <w:t xml:space="preserve">demonstrates the need to utilize </w:t>
      </w:r>
      <w:r w:rsidR="00BE0586" w:rsidRPr="00BE0586">
        <w:t xml:space="preserve">initially </w:t>
      </w:r>
      <w:r w:rsidR="005A38E8" w:rsidRPr="00BE0586">
        <w:t>a substantially larger computational domain, even if it utilizes a coarse grid, in order to permit the use of a smaller, moving grid.</w:t>
      </w:r>
      <w:r w:rsidR="005A38E8">
        <w:rPr>
          <w:color w:val="FF0000"/>
        </w:rPr>
        <w:t xml:space="preserve">  </w:t>
      </w:r>
      <w:r w:rsidR="00BE0586">
        <w:rPr>
          <w:color w:val="FF0000"/>
        </w:rPr>
        <w:fldChar w:fldCharType="begin"/>
      </w:r>
      <w:r w:rsidR="00BE0586">
        <w:rPr>
          <w:color w:val="FF0000"/>
        </w:rPr>
        <w:instrText xml:space="preserve"> REF _Ref430589282 \h </w:instrText>
      </w:r>
      <w:r w:rsidR="00BE0586">
        <w:rPr>
          <w:color w:val="FF0000"/>
        </w:rPr>
      </w:r>
      <w:r w:rsidR="00BE0586">
        <w:rPr>
          <w:color w:val="FF0000"/>
        </w:rPr>
        <w:fldChar w:fldCharType="separate"/>
      </w:r>
      <w:r w:rsidR="002B46D6">
        <w:t xml:space="preserve">Figure </w:t>
      </w:r>
      <w:r w:rsidR="002B46D6">
        <w:rPr>
          <w:noProof/>
        </w:rPr>
        <w:t>23</w:t>
      </w:r>
      <w:r w:rsidR="00BE0586">
        <w:rPr>
          <w:color w:val="FF0000"/>
        </w:rPr>
        <w:fldChar w:fldCharType="end"/>
      </w:r>
      <w:r w:rsidR="00BE0586">
        <w:rPr>
          <w:color w:val="FF0000"/>
        </w:rPr>
        <w:t xml:space="preserve"> </w:t>
      </w:r>
      <w:r w:rsidR="002A29C5">
        <w:t>show</w:t>
      </w:r>
      <w:r w:rsidR="00CA3080">
        <w:t>s</w:t>
      </w:r>
      <w:r w:rsidR="0015584A">
        <w:t xml:space="preserve">, at equivalent computation time, </w:t>
      </w:r>
      <w:r w:rsidR="00126823">
        <w:t xml:space="preserve"> the</w:t>
      </w:r>
      <w:r w:rsidR="002A29C5">
        <w:t xml:space="preserve"> simulated</w:t>
      </w:r>
      <w:r w:rsidR="00126823">
        <w:t xml:space="preserve"> radar reflectivity at 400</w:t>
      </w:r>
      <w:r w:rsidR="002A29C5">
        <w:t xml:space="preserve"> </w:t>
      </w:r>
      <w:r w:rsidR="00126823">
        <w:t>m</w:t>
      </w:r>
      <w:r w:rsidR="002A29C5">
        <w:t>,</w:t>
      </w:r>
      <w:r w:rsidR="00126823">
        <w:t xml:space="preserve"> f</w:t>
      </w:r>
      <w:r w:rsidR="00050D7C">
        <w:t>or</w:t>
      </w:r>
      <w:r w:rsidR="00126823">
        <w:t xml:space="preserve"> the</w:t>
      </w:r>
      <w:r w:rsidR="00050D7C">
        <w:t xml:space="preserve"> original simulation with </w:t>
      </w:r>
      <w:r w:rsidR="00126823">
        <w:t>the original grid (80 km x 80 km) (</w:t>
      </w:r>
      <w:r>
        <w:fldChar w:fldCharType="begin"/>
      </w:r>
      <w:r>
        <w:instrText xml:space="preserve"> REF _Ref430589282 \h </w:instrText>
      </w:r>
      <w:r>
        <w:fldChar w:fldCharType="separate"/>
      </w:r>
      <w:r w:rsidR="002B46D6">
        <w:t xml:space="preserve">Figure </w:t>
      </w:r>
      <w:r w:rsidR="002B46D6">
        <w:rPr>
          <w:noProof/>
        </w:rPr>
        <w:t>23</w:t>
      </w:r>
      <w:r>
        <w:fldChar w:fldCharType="end"/>
      </w:r>
      <w:r w:rsidR="00056EFE">
        <w:t xml:space="preserve"> (a)</w:t>
      </w:r>
      <w:r w:rsidR="00126823">
        <w:t>), the simulation using the smaller grid (40 km x 40 km) initialized with the sounding</w:t>
      </w:r>
      <w:r w:rsidR="002A29C5">
        <w:t xml:space="preserve"> data,</w:t>
      </w:r>
      <w:r w:rsidR="00126823">
        <w:t xml:space="preserve"> but without the </w:t>
      </w:r>
      <w:r w:rsidR="006C6FD5">
        <w:t xml:space="preserve">40-minute, CFD-conditioning </w:t>
      </w:r>
      <w:r w:rsidR="00126823">
        <w:t>restart file</w:t>
      </w:r>
      <w:r w:rsidR="002A29C5">
        <w:t>,</w:t>
      </w:r>
      <w:r w:rsidR="00126823">
        <w:t xml:space="preserve"> generated </w:t>
      </w:r>
      <w:r w:rsidR="002A29C5">
        <w:t>from</w:t>
      </w:r>
      <w:r w:rsidR="00126823">
        <w:t xml:space="preserve"> the original simulation (</w:t>
      </w:r>
      <w:r w:rsidR="00EE7174">
        <w:fldChar w:fldCharType="begin"/>
      </w:r>
      <w:r w:rsidR="00EE7174">
        <w:instrText xml:space="preserve"> REF _Ref430589282 \h </w:instrText>
      </w:r>
      <w:r w:rsidR="00EE7174">
        <w:fldChar w:fldCharType="separate"/>
      </w:r>
      <w:r w:rsidR="002B46D6">
        <w:t xml:space="preserve">Figure </w:t>
      </w:r>
      <w:r w:rsidR="002B46D6">
        <w:rPr>
          <w:noProof/>
        </w:rPr>
        <w:t>23</w:t>
      </w:r>
      <w:r w:rsidR="00EE7174">
        <w:fldChar w:fldCharType="end"/>
      </w:r>
      <w:r w:rsidR="00056EFE">
        <w:t xml:space="preserve"> (</w:t>
      </w:r>
      <w:r w:rsidR="00126823">
        <w:t>b</w:t>
      </w:r>
      <w:r w:rsidR="00056EFE">
        <w:t>)</w:t>
      </w:r>
      <w:r w:rsidR="00126823">
        <w:t>), and the simulation using the smaller grid (40 km x 40 km) initialized with the sounding</w:t>
      </w:r>
      <w:r w:rsidR="002A29C5">
        <w:t xml:space="preserve"> data</w:t>
      </w:r>
      <w:r w:rsidR="00126823">
        <w:t xml:space="preserve"> and</w:t>
      </w:r>
      <w:r w:rsidR="006C6FD5">
        <w:t xml:space="preserve"> with</w:t>
      </w:r>
      <w:r w:rsidR="00126823">
        <w:t xml:space="preserve"> the</w:t>
      </w:r>
      <w:r w:rsidR="006C6FD5">
        <w:t xml:space="preserve"> conditioning</w:t>
      </w:r>
      <w:r w:rsidR="00126823">
        <w:t xml:space="preserve"> restart file (</w:t>
      </w:r>
      <w:r w:rsidR="00EE7174">
        <w:fldChar w:fldCharType="begin"/>
      </w:r>
      <w:r w:rsidR="00EE7174">
        <w:instrText xml:space="preserve"> REF _Ref430589282 \h </w:instrText>
      </w:r>
      <w:r w:rsidR="00EE7174">
        <w:fldChar w:fldCharType="separate"/>
      </w:r>
      <w:r w:rsidR="002B46D6">
        <w:t xml:space="preserve">Figure </w:t>
      </w:r>
      <w:r w:rsidR="002B46D6">
        <w:rPr>
          <w:noProof/>
        </w:rPr>
        <w:t>23</w:t>
      </w:r>
      <w:r w:rsidR="00EE7174">
        <w:fldChar w:fldCharType="end"/>
      </w:r>
      <w:r w:rsidR="00056EFE">
        <w:t xml:space="preserve"> (c)</w:t>
      </w:r>
      <w:r w:rsidR="00126823">
        <w:t xml:space="preserve">). When comparing the three simulated storms at an equivalent computation time, </w:t>
      </w:r>
      <w:r w:rsidR="002A29C5">
        <w:t>it was</w:t>
      </w:r>
      <w:r w:rsidR="00126823">
        <w:t xml:space="preserve"> </w:t>
      </w:r>
      <w:r w:rsidR="006C6FD5">
        <w:t>determined</w:t>
      </w:r>
      <w:r w:rsidR="00126823">
        <w:t xml:space="preserve"> that the simulation represented by </w:t>
      </w:r>
      <w:r w:rsidR="00EE7174">
        <w:fldChar w:fldCharType="begin"/>
      </w:r>
      <w:r w:rsidR="00EE7174">
        <w:instrText xml:space="preserve"> REF _Ref430589282 \h </w:instrText>
      </w:r>
      <w:r w:rsidR="00EE7174">
        <w:fldChar w:fldCharType="separate"/>
      </w:r>
      <w:r w:rsidR="002B46D6">
        <w:t xml:space="preserve">Figure </w:t>
      </w:r>
      <w:r w:rsidR="002B46D6">
        <w:rPr>
          <w:noProof/>
        </w:rPr>
        <w:t>23</w:t>
      </w:r>
      <w:r w:rsidR="00EE7174">
        <w:fldChar w:fldCharType="end"/>
      </w:r>
      <w:r w:rsidR="00056EFE">
        <w:t xml:space="preserve"> (b)</w:t>
      </w:r>
      <w:r w:rsidR="00126823">
        <w:t xml:space="preserve"> failed to reproduce the size and strength of the </w:t>
      </w:r>
      <w:r w:rsidR="00056EFE">
        <w:t>reference</w:t>
      </w:r>
      <w:r w:rsidR="00126823">
        <w:t xml:space="preserve"> storm. It was also </w:t>
      </w:r>
      <w:r w:rsidR="002A29C5">
        <w:t>observ</w:t>
      </w:r>
      <w:r w:rsidR="00126823">
        <w:t xml:space="preserve">ed that at a later time, when the </w:t>
      </w:r>
      <w:r w:rsidR="00056EFE">
        <w:t>reference</w:t>
      </w:r>
      <w:r w:rsidR="00126823">
        <w:t xml:space="preserve"> storm had formed and was producing tornadoes</w:t>
      </w:r>
      <w:r w:rsidR="002A29C5">
        <w:t>, as</w:t>
      </w:r>
      <w:r w:rsidR="00126823">
        <w:t xml:space="preserve"> reproduced utilizing the 80 km x 80 km footprint storm, the </w:t>
      </w:r>
      <w:r w:rsidR="006C6FD5">
        <w:t xml:space="preserve">unconditioned </w:t>
      </w:r>
      <w:r w:rsidR="00126823">
        <w:t xml:space="preserve">small-grid storm </w:t>
      </w:r>
      <w:r w:rsidR="002A29C5">
        <w:t xml:space="preserve">simulation </w:t>
      </w:r>
      <w:r w:rsidR="00126823">
        <w:t>had nearly dissipated.</w:t>
      </w:r>
      <w:r w:rsidR="0015584A">
        <w:t xml:space="preserve"> Those results showed that </w:t>
      </w:r>
      <w:r w:rsidR="0015584A" w:rsidRPr="0015584A">
        <w:t>the</w:t>
      </w:r>
      <w:r w:rsidR="0015584A">
        <w:t xml:space="preserve"> size of the </w:t>
      </w:r>
      <w:r w:rsidR="0015584A" w:rsidRPr="0015584A">
        <w:t>computational domain</w:t>
      </w:r>
      <w:r w:rsidR="0015584A">
        <w:t xml:space="preserve"> coupled with the initialization of the simulation is primordial</w:t>
      </w:r>
      <w:r w:rsidR="0015584A" w:rsidRPr="0015584A">
        <w:t>.</w:t>
      </w:r>
      <w:r w:rsidR="0015584A">
        <w:t xml:space="preserve"> Indeed the supercell simulation is sensitive to the</w:t>
      </w:r>
      <w:r w:rsidR="00661FCC">
        <w:t xml:space="preserve"> size of the</w:t>
      </w:r>
      <w:r w:rsidR="0015584A">
        <w:t xml:space="preserve"> computational </w:t>
      </w:r>
      <w:r w:rsidR="00661FCC">
        <w:t xml:space="preserve">domain combined with the </w:t>
      </w:r>
      <w:r w:rsidR="00A33A56">
        <w:t xml:space="preserve">method of the </w:t>
      </w:r>
      <w:r w:rsidR="00661FCC">
        <w:t xml:space="preserve">initialization. </w:t>
      </w:r>
      <w:r w:rsidR="006C6FD5" w:rsidRPr="00BE0586">
        <w:t>Utilization of a smaller, moving computational domain is only possible when those simulations are conditioned using a restart file</w:t>
      </w:r>
      <w:r w:rsidR="00BE0586" w:rsidRPr="00BE0586">
        <w:t>, that contains data of a fully-develop storm generated by a larger-domain simulation</w:t>
      </w:r>
      <w:r w:rsidR="006C6FD5" w:rsidRPr="00BE0586">
        <w:t>.  The restart file is necessary, in order to properly impose the inflow and outflow conditions associate</w:t>
      </w:r>
      <w:r w:rsidR="005A38E8" w:rsidRPr="00BE0586">
        <w:t>d</w:t>
      </w:r>
      <w:r w:rsidR="006C6FD5" w:rsidRPr="00BE0586">
        <w:t xml:space="preserve"> with the larger storm.  </w:t>
      </w:r>
      <w:r w:rsidR="005A38E8" w:rsidRPr="00BE0586">
        <w:t xml:space="preserve">In that way, as the domain move forward, the appropriate boundary specifications are maintained.  </w:t>
      </w:r>
      <w:r w:rsidR="00A33A56">
        <w:t xml:space="preserve">Combining a too small domain with </w:t>
      </w:r>
      <w:r w:rsidR="006647D3">
        <w:t xml:space="preserve">only </w:t>
      </w:r>
      <w:r w:rsidR="00A33A56">
        <w:t>the vertical sounding of the atmosphere as a starting point of the simulation affects the mechanism</w:t>
      </w:r>
      <w:r w:rsidR="006647D3">
        <w:t>s</w:t>
      </w:r>
      <w:r w:rsidR="00A33A56">
        <w:t xml:space="preserve"> </w:t>
      </w:r>
      <w:r w:rsidR="006647D3">
        <w:t xml:space="preserve">of the supercell storm. Not only the tornado cannot be decoupled from its supercell storm (Fiedler, 1995) but </w:t>
      </w:r>
      <w:r w:rsidR="00BC0EDC">
        <w:t>when the supercell storm is at its early age of formation, it cannot be decoupled from its environment, or else the storm is losing its intensity.</w:t>
      </w:r>
    </w:p>
    <w:p w14:paraId="5723A287" w14:textId="0579B8A3" w:rsidR="002F4B20" w:rsidRDefault="000910F3" w:rsidP="002F4B20">
      <w:pPr>
        <w:jc w:val="center"/>
      </w:pPr>
      <w:r>
        <w:rPr>
          <w:noProof/>
        </w:rPr>
        <w:lastRenderedPageBreak/>
        <w:drawing>
          <wp:inline distT="0" distB="0" distL="0" distR="0" wp14:anchorId="29ACFBD7" wp14:editId="5BA0C392">
            <wp:extent cx="5943600" cy="5591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ization_newpic.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591810"/>
                    </a:xfrm>
                    <a:prstGeom prst="rect">
                      <a:avLst/>
                    </a:prstGeom>
                  </pic:spPr>
                </pic:pic>
              </a:graphicData>
            </a:graphic>
          </wp:inline>
        </w:drawing>
      </w:r>
    </w:p>
    <w:p w14:paraId="306C27D6" w14:textId="63B44898" w:rsidR="00570A8E" w:rsidRDefault="002F4B20" w:rsidP="002F4B20">
      <w:pPr>
        <w:pStyle w:val="Caption"/>
      </w:pPr>
      <w:bookmarkStart w:id="83" w:name="_Ref430589282"/>
      <w:bookmarkStart w:id="84" w:name="_Toc450806402"/>
      <w:r>
        <w:t xml:space="preserve">Figure </w:t>
      </w:r>
      <w:r>
        <w:fldChar w:fldCharType="begin"/>
      </w:r>
      <w:r>
        <w:instrText xml:space="preserve"> SEQ Figure \* ARABIC </w:instrText>
      </w:r>
      <w:r>
        <w:fldChar w:fldCharType="separate"/>
      </w:r>
      <w:r w:rsidR="004738FF">
        <w:t>23</w:t>
      </w:r>
      <w:r>
        <w:fldChar w:fldCharType="end"/>
      </w:r>
      <w:bookmarkEnd w:id="83"/>
      <w:r>
        <w:t xml:space="preserve">. </w:t>
      </w:r>
      <w:r w:rsidR="00AD308E">
        <w:t>Radar reflectivity r</w:t>
      </w:r>
      <w:r w:rsidR="00CE777F">
        <w:t>esults</w:t>
      </w:r>
      <w:r w:rsidR="00AD308E">
        <w:t xml:space="preserve"> </w:t>
      </w:r>
      <w:r w:rsidR="00CE777F">
        <w:t>showing the importance of the computational domain</w:t>
      </w:r>
      <w:r w:rsidR="00050D7C">
        <w:t xml:space="preserve"> for</w:t>
      </w:r>
      <w:r w:rsidR="00AD308E">
        <w:t xml:space="preserve"> (a) </w:t>
      </w:r>
      <w:r w:rsidR="00AD308E" w:rsidRPr="00AD308E">
        <w:t xml:space="preserve">the original </w:t>
      </w:r>
      <w:r w:rsidR="00AD308E">
        <w:t>simulation</w:t>
      </w:r>
      <w:r w:rsidR="00050D7C">
        <w:t>,</w:t>
      </w:r>
      <w:r w:rsidR="00AD308E">
        <w:t xml:space="preserve"> (b) </w:t>
      </w:r>
      <w:r w:rsidR="00050D7C">
        <w:t xml:space="preserve"> the </w:t>
      </w:r>
      <w:r w:rsidR="00AD308E">
        <w:t xml:space="preserve">simulation for a </w:t>
      </w:r>
      <w:r w:rsidR="00AD308E" w:rsidRPr="00AD308E">
        <w:t xml:space="preserve">40 km x 40 km grid </w:t>
      </w:r>
      <w:r w:rsidR="00AD308E">
        <w:t xml:space="preserve">and </w:t>
      </w:r>
      <w:r w:rsidR="00AD308E" w:rsidRPr="00AD308E">
        <w:t>initialized with the sounding data, but without the restart fil</w:t>
      </w:r>
      <w:r w:rsidR="00AD308E">
        <w:t>e</w:t>
      </w:r>
      <w:r w:rsidR="00050D7C">
        <w:t xml:space="preserve">, and </w:t>
      </w:r>
      <w:r w:rsidR="00AD308E">
        <w:t>(c)</w:t>
      </w:r>
      <w:r w:rsidR="00050D7C">
        <w:t xml:space="preserve"> the</w:t>
      </w:r>
      <w:r w:rsidR="00AD308E">
        <w:t xml:space="preserve"> </w:t>
      </w:r>
      <w:r w:rsidR="00AD308E" w:rsidRPr="00AD308E">
        <w:t xml:space="preserve">simulation for a 40 km x 40 km grid and </w:t>
      </w:r>
      <w:r w:rsidR="00050D7C" w:rsidRPr="00050D7C">
        <w:t xml:space="preserve">initialized </w:t>
      </w:r>
      <w:r w:rsidR="00050D7C">
        <w:t xml:space="preserve">with </w:t>
      </w:r>
      <w:r w:rsidR="00AD308E">
        <w:t>the restart file.</w:t>
      </w:r>
      <w:bookmarkEnd w:id="84"/>
    </w:p>
    <w:p w14:paraId="2E27A5E1" w14:textId="74D0C02B" w:rsidR="00090AB9" w:rsidRDefault="00090AB9" w:rsidP="00056EFE">
      <w:r>
        <w:t xml:space="preserve">Comparing the radar reflectivity for the three refined simulations </w:t>
      </w:r>
      <w:r w:rsidR="00EA296A">
        <w:t>versus</w:t>
      </w:r>
      <w:r>
        <w:t xml:space="preserve"> the original ones (</w:t>
      </w:r>
      <w:r w:rsidR="00EE7174">
        <w:fldChar w:fldCharType="begin"/>
      </w:r>
      <w:r w:rsidR="00EE7174">
        <w:instrText xml:space="preserve"> REF _Ref430589424 \h </w:instrText>
      </w:r>
      <w:r w:rsidR="00EE7174">
        <w:fldChar w:fldCharType="separate"/>
      </w:r>
      <w:r w:rsidR="002B46D6">
        <w:t xml:space="preserve">Figure </w:t>
      </w:r>
      <w:r w:rsidR="002B46D6">
        <w:rPr>
          <w:noProof/>
        </w:rPr>
        <w:t>24</w:t>
      </w:r>
      <w:r w:rsidR="00EE7174">
        <w:fldChar w:fldCharType="end"/>
      </w:r>
      <w:r w:rsidR="00EA1FE5">
        <w:t xml:space="preserve">, </w:t>
      </w:r>
      <w:r w:rsidR="00EE7174">
        <w:fldChar w:fldCharType="begin"/>
      </w:r>
      <w:r w:rsidR="00EE7174">
        <w:instrText xml:space="preserve"> REF _Ref430589431 \h </w:instrText>
      </w:r>
      <w:r w:rsidR="00EE7174">
        <w:fldChar w:fldCharType="separate"/>
      </w:r>
      <w:r w:rsidR="002B46D6">
        <w:t xml:space="preserve">Figure </w:t>
      </w:r>
      <w:r w:rsidR="002B46D6">
        <w:rPr>
          <w:noProof/>
        </w:rPr>
        <w:t>25</w:t>
      </w:r>
      <w:r w:rsidR="00EE7174">
        <w:fldChar w:fldCharType="end"/>
      </w:r>
      <w:r w:rsidR="00EA1FE5">
        <w:t xml:space="preserve">, and </w:t>
      </w:r>
      <w:r w:rsidR="00EE7174">
        <w:fldChar w:fldCharType="begin"/>
      </w:r>
      <w:r w:rsidR="00EE7174">
        <w:instrText xml:space="preserve"> REF _Ref430589439 \h </w:instrText>
      </w:r>
      <w:r w:rsidR="00EE7174">
        <w:fldChar w:fldCharType="separate"/>
      </w:r>
      <w:r w:rsidR="002B46D6">
        <w:t xml:space="preserve">Figure </w:t>
      </w:r>
      <w:r w:rsidR="002B46D6">
        <w:rPr>
          <w:noProof/>
        </w:rPr>
        <w:t>26</w:t>
      </w:r>
      <w:r w:rsidR="00EE7174">
        <w:fldChar w:fldCharType="end"/>
      </w:r>
      <w:r>
        <w:t xml:space="preserve">), </w:t>
      </w:r>
      <w:r w:rsidR="000701CE">
        <w:t>it can be seen</w:t>
      </w:r>
      <w:r w:rsidR="00E874E4">
        <w:t xml:space="preserve"> that the storm simulations preserved the same</w:t>
      </w:r>
      <w:r w:rsidR="002A29C5">
        <w:t xml:space="preserve"> gross</w:t>
      </w:r>
      <w:r w:rsidR="00E874E4">
        <w:t xml:space="preserve"> characteristic shapes, and strengths as the </w:t>
      </w:r>
      <w:r w:rsidR="00056EFE">
        <w:t>reference</w:t>
      </w:r>
      <w:r w:rsidR="00E874E4">
        <w:t xml:space="preserve"> storm, but provided more detail.</w:t>
      </w:r>
    </w:p>
    <w:p w14:paraId="5F8C7B24" w14:textId="77777777" w:rsidR="009D06CC" w:rsidRDefault="00AB56FF" w:rsidP="001A06F3">
      <w:pPr>
        <w:pStyle w:val="Caption"/>
      </w:pPr>
      <w:r>
        <w:lastRenderedPageBreak/>
        <w:drawing>
          <wp:inline distT="0" distB="0" distL="0" distR="0" wp14:anchorId="0537A898" wp14:editId="469F1243">
            <wp:extent cx="4992624" cy="640079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ACTUAL_400m.png"/>
                    <pic:cNvPicPr/>
                  </pic:nvPicPr>
                  <pic:blipFill>
                    <a:blip r:embed="rId36">
                      <a:extLst>
                        <a:ext uri="{28A0092B-C50C-407E-A947-70E740481C1C}">
                          <a14:useLocalDpi xmlns:a14="http://schemas.microsoft.com/office/drawing/2010/main" val="0"/>
                        </a:ext>
                      </a:extLst>
                    </a:blip>
                    <a:stretch>
                      <a:fillRect/>
                    </a:stretch>
                  </pic:blipFill>
                  <pic:spPr>
                    <a:xfrm>
                      <a:off x="0" y="0"/>
                      <a:ext cx="4992624" cy="6400799"/>
                    </a:xfrm>
                    <a:prstGeom prst="rect">
                      <a:avLst/>
                    </a:prstGeom>
                  </pic:spPr>
                </pic:pic>
              </a:graphicData>
            </a:graphic>
          </wp:inline>
        </w:drawing>
      </w:r>
      <w:bookmarkStart w:id="85" w:name="_Ref409775832"/>
    </w:p>
    <w:p w14:paraId="019C3868" w14:textId="1DFAFC47" w:rsidR="008F5911" w:rsidRDefault="00EA1FE5" w:rsidP="001A06F3">
      <w:pPr>
        <w:pStyle w:val="Caption"/>
      </w:pPr>
      <w:bookmarkStart w:id="86" w:name="_Ref430589424"/>
      <w:bookmarkStart w:id="87" w:name="_Toc450806403"/>
      <w:r>
        <w:t xml:space="preserve">Figure </w:t>
      </w:r>
      <w:r w:rsidR="0070336E">
        <w:fldChar w:fldCharType="begin"/>
      </w:r>
      <w:r w:rsidR="0070336E">
        <w:instrText xml:space="preserve"> SEQ Figure \* ARABIC </w:instrText>
      </w:r>
      <w:r w:rsidR="0070336E">
        <w:fldChar w:fldCharType="separate"/>
      </w:r>
      <w:r w:rsidR="004738FF">
        <w:t>24</w:t>
      </w:r>
      <w:r w:rsidR="0070336E">
        <w:fldChar w:fldCharType="end"/>
      </w:r>
      <w:bookmarkEnd w:id="85"/>
      <w:bookmarkEnd w:id="86"/>
      <w:r>
        <w:t xml:space="preserve">. </w:t>
      </w:r>
      <w:r w:rsidR="008F5911">
        <w:t xml:space="preserve">Radar Reflectivity for the </w:t>
      </w:r>
      <w:r w:rsidR="00056EFE">
        <w:t>reference</w:t>
      </w:r>
      <w:r w:rsidR="00E874E4">
        <w:t xml:space="preserve"> case at an elevation</w:t>
      </w:r>
      <w:r w:rsidR="008F5911">
        <w:t xml:space="preserve"> of 400m</w:t>
      </w:r>
      <w:r w:rsidR="00E874E4">
        <w:t xml:space="preserve"> above the ground</w:t>
      </w:r>
      <w:r w:rsidR="008F5911">
        <w:t>. The original gr</w:t>
      </w:r>
      <w:r w:rsidR="00E874E4">
        <w:t>id is represented on the left</w:t>
      </w:r>
      <w:r w:rsidR="008F5911">
        <w:t xml:space="preserve"> and the refine</w:t>
      </w:r>
      <w:r w:rsidR="004C0C4A">
        <w:t>d</w:t>
      </w:r>
      <w:r w:rsidR="008F5911">
        <w:t xml:space="preserve"> grid on the right. From top to bottom, the time</w:t>
      </w:r>
      <w:r w:rsidR="004C0C4A">
        <w:t>s are</w:t>
      </w:r>
      <w:r w:rsidR="008F5911">
        <w:t xml:space="preserve"> t=40min, t=50min, and t=60min for the original simulation and t=0, t=10min, t=20min for the new simulation.</w:t>
      </w:r>
      <w:bookmarkEnd w:id="87"/>
    </w:p>
    <w:p w14:paraId="7F459124" w14:textId="77777777" w:rsidR="009D06CC" w:rsidRDefault="00AF606A" w:rsidP="001A06F3">
      <w:pPr>
        <w:pStyle w:val="Caption"/>
      </w:pPr>
      <w:r>
        <w:lastRenderedPageBreak/>
        <w:drawing>
          <wp:inline distT="0" distB="0" distL="0" distR="0" wp14:anchorId="7F11568D" wp14:editId="43751F7B">
            <wp:extent cx="4992624"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WETpwd_400m.png"/>
                    <pic:cNvPicPr/>
                  </pic:nvPicPr>
                  <pic:blipFill>
                    <a:blip r:embed="rId37">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88" w:name="_Ref409775844"/>
    </w:p>
    <w:p w14:paraId="612CA633" w14:textId="17022AC3" w:rsidR="006E097A" w:rsidRDefault="00EA1FE5" w:rsidP="001A06F3">
      <w:pPr>
        <w:pStyle w:val="Caption"/>
      </w:pPr>
      <w:bookmarkStart w:id="89" w:name="_Ref430589431"/>
      <w:bookmarkStart w:id="90" w:name="_Toc450806404"/>
      <w:r>
        <w:t xml:space="preserve">Figure </w:t>
      </w:r>
      <w:r w:rsidR="0070336E">
        <w:fldChar w:fldCharType="begin"/>
      </w:r>
      <w:r w:rsidR="0070336E">
        <w:instrText xml:space="preserve"> SEQ Figure \* ARABIC </w:instrText>
      </w:r>
      <w:r w:rsidR="0070336E">
        <w:fldChar w:fldCharType="separate"/>
      </w:r>
      <w:r w:rsidR="004738FF">
        <w:t>25</w:t>
      </w:r>
      <w:r w:rsidR="0070336E">
        <w:fldChar w:fldCharType="end"/>
      </w:r>
      <w:bookmarkEnd w:id="88"/>
      <w:bookmarkEnd w:id="89"/>
      <w:r>
        <w:t xml:space="preserve">. </w:t>
      </w:r>
      <w:r w:rsidR="008F5911" w:rsidRPr="008F5911">
        <w:t xml:space="preserve">Radar Reflectivity for the </w:t>
      </w:r>
      <w:r w:rsidR="00EE7174">
        <w:t>wet</w:t>
      </w:r>
      <w:r w:rsidR="008F5911" w:rsidRPr="008F5911">
        <w:t xml:space="preserve"> case at an </w:t>
      </w:r>
      <w:r w:rsidR="005A39EE">
        <w:t xml:space="preserve">elevation of 400m above the ground. The original grid is represented on the left and the refined grid on the right. </w:t>
      </w:r>
      <w:r w:rsidR="008F5911" w:rsidRPr="008F5911">
        <w:t xml:space="preserve">From top to bottom, the </w:t>
      </w:r>
      <w:r w:rsidR="004C0C4A">
        <w:t>times are</w:t>
      </w:r>
      <w:r w:rsidR="008F5911" w:rsidRPr="008F5911">
        <w:t xml:space="preserve"> t=40min, t=50min, and t=60min for the original simulation and t=0, t=10min, t=20min for the new simulation.</w:t>
      </w:r>
      <w:bookmarkEnd w:id="90"/>
    </w:p>
    <w:p w14:paraId="687940C2" w14:textId="77777777" w:rsidR="009D06CC" w:rsidRDefault="003D3A72" w:rsidP="001A06F3">
      <w:pPr>
        <w:pStyle w:val="Caption"/>
      </w:pPr>
      <w:r>
        <w:lastRenderedPageBreak/>
        <w:drawing>
          <wp:inline distT="0" distB="0" distL="0" distR="0" wp14:anchorId="76F03D8B" wp14:editId="3C2B6973">
            <wp:extent cx="4992624"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DRY_400m.png"/>
                    <pic:cNvPicPr/>
                  </pic:nvPicPr>
                  <pic:blipFill>
                    <a:blip r:embed="rId38">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91" w:name="_Ref409775898"/>
      <w:bookmarkStart w:id="92" w:name="_Ref414537340"/>
    </w:p>
    <w:p w14:paraId="08F0EA1E" w14:textId="492F4BD6" w:rsidR="008F5911" w:rsidRDefault="00EA1FE5" w:rsidP="001A06F3">
      <w:pPr>
        <w:pStyle w:val="Caption"/>
      </w:pPr>
      <w:bookmarkStart w:id="93" w:name="_Ref430589439"/>
      <w:bookmarkStart w:id="94" w:name="_Toc450806405"/>
      <w:r>
        <w:t xml:space="preserve">Figure </w:t>
      </w:r>
      <w:r w:rsidR="0070336E">
        <w:fldChar w:fldCharType="begin"/>
      </w:r>
      <w:r w:rsidR="0070336E">
        <w:instrText xml:space="preserve"> SEQ Figure \* ARABIC </w:instrText>
      </w:r>
      <w:r w:rsidR="0070336E">
        <w:fldChar w:fldCharType="separate"/>
      </w:r>
      <w:r w:rsidR="004738FF">
        <w:t>26</w:t>
      </w:r>
      <w:r w:rsidR="0070336E">
        <w:fldChar w:fldCharType="end"/>
      </w:r>
      <w:bookmarkEnd w:id="91"/>
      <w:bookmarkEnd w:id="93"/>
      <w:r>
        <w:t xml:space="preserve">. </w:t>
      </w:r>
      <w:r w:rsidR="008F5911" w:rsidRPr="008F5911">
        <w:t xml:space="preserve">Radar Reflectivity for the </w:t>
      </w:r>
      <w:r w:rsidR="008F5911">
        <w:t>dry</w:t>
      </w:r>
      <w:r w:rsidR="008F5911" w:rsidRPr="008F5911">
        <w:t xml:space="preserve"> case at an </w:t>
      </w:r>
      <w:r w:rsidR="005A39EE">
        <w:t xml:space="preserve">elevation of 400m above the ground. The original grid is represented on the left and the refined grid on the right. </w:t>
      </w:r>
      <w:r w:rsidR="008F5911" w:rsidRPr="008F5911">
        <w:t>From top to bottom, the time</w:t>
      </w:r>
      <w:r w:rsidR="004C0C4A">
        <w:t>s are</w:t>
      </w:r>
      <w:r w:rsidR="008F5911" w:rsidRPr="008F5911">
        <w:t xml:space="preserve"> t=40min, t=50min, and t=60min for the original simulation and t=0, t=10min, t=20min for the new simulation.</w:t>
      </w:r>
      <w:bookmarkEnd w:id="92"/>
      <w:bookmarkEnd w:id="94"/>
    </w:p>
    <w:p w14:paraId="1D523BF2" w14:textId="77777777" w:rsidR="00D74664" w:rsidRDefault="00D74664" w:rsidP="008F5911">
      <w:pPr>
        <w:jc w:val="left"/>
      </w:pPr>
    </w:p>
    <w:p w14:paraId="76D26B7B" w14:textId="77777777" w:rsidR="00D74664" w:rsidRDefault="00D74664" w:rsidP="008F5911">
      <w:pPr>
        <w:jc w:val="left"/>
      </w:pPr>
    </w:p>
    <w:p w14:paraId="01725336" w14:textId="77777777" w:rsidR="000F5B40" w:rsidRDefault="00090AB9" w:rsidP="006564D6">
      <w:pPr>
        <w:pStyle w:val="Heading2"/>
      </w:pPr>
      <w:bookmarkStart w:id="95" w:name="_Toc450806342"/>
      <w:r>
        <w:lastRenderedPageBreak/>
        <w:t>General results</w:t>
      </w:r>
      <w:bookmarkEnd w:id="95"/>
    </w:p>
    <w:p w14:paraId="19EEE61B" w14:textId="00C54F00" w:rsidR="002D035A" w:rsidRDefault="005A39EE" w:rsidP="008F5911">
      <w:pPr>
        <w:jc w:val="left"/>
      </w:pPr>
      <w:r>
        <w:t>For the most part, the three simulated storms resembled the observed Raleigh storm</w:t>
      </w:r>
      <w:r w:rsidR="002D035A">
        <w:t xml:space="preserve">. </w:t>
      </w:r>
      <w:r w:rsidR="007E763C">
        <w:fldChar w:fldCharType="begin"/>
      </w:r>
      <w:r w:rsidR="007E763C">
        <w:instrText xml:space="preserve"> REF _Ref430594692 \h </w:instrText>
      </w:r>
      <w:r w:rsidR="007E763C">
        <w:fldChar w:fldCharType="separate"/>
      </w:r>
      <w:r w:rsidR="002B46D6">
        <w:t xml:space="preserve">Table </w:t>
      </w:r>
      <w:r w:rsidR="002B46D6">
        <w:rPr>
          <w:noProof/>
        </w:rPr>
        <w:t>7</w:t>
      </w:r>
      <w:r w:rsidR="007E763C">
        <w:fldChar w:fldCharType="end"/>
      </w:r>
      <w:r w:rsidR="002D035A">
        <w:t xml:space="preserve"> </w:t>
      </w:r>
      <w:r>
        <w:t>synthesizes some of those characteristics</w:t>
      </w:r>
      <w:r w:rsidR="002D035A">
        <w:t>.</w:t>
      </w:r>
    </w:p>
    <w:p w14:paraId="7CFE6915" w14:textId="05092680" w:rsidR="00AC3F1C" w:rsidRDefault="00126823" w:rsidP="00126823">
      <w:pPr>
        <w:pStyle w:val="Caption"/>
      </w:pPr>
      <w:bookmarkStart w:id="96" w:name="_Ref430594692"/>
      <w:bookmarkStart w:id="97" w:name="_Ref434816344"/>
      <w:bookmarkStart w:id="98" w:name="_Toc450806429"/>
      <w:r>
        <w:t xml:space="preserve">Table </w:t>
      </w:r>
      <w:r>
        <w:fldChar w:fldCharType="begin"/>
      </w:r>
      <w:r>
        <w:instrText xml:space="preserve"> SEQ Table \* ARABIC </w:instrText>
      </w:r>
      <w:r>
        <w:fldChar w:fldCharType="separate"/>
      </w:r>
      <w:r w:rsidR="002B46D6">
        <w:t>7</w:t>
      </w:r>
      <w:r>
        <w:fldChar w:fldCharType="end"/>
      </w:r>
      <w:bookmarkEnd w:id="96"/>
      <w:r w:rsidR="00AC3F1C">
        <w:t>. Comparison of TASS results with observation</w:t>
      </w:r>
      <w:bookmarkEnd w:id="97"/>
      <w:bookmarkEnd w:id="98"/>
    </w:p>
    <w:tbl>
      <w:tblPr>
        <w:tblStyle w:val="TableGrid"/>
        <w:tblW w:w="0" w:type="auto"/>
        <w:jc w:val="center"/>
        <w:tblLook w:val="04A0" w:firstRow="1" w:lastRow="0" w:firstColumn="1" w:lastColumn="0" w:noHBand="0" w:noVBand="1"/>
      </w:tblPr>
      <w:tblGrid>
        <w:gridCol w:w="1398"/>
        <w:gridCol w:w="1402"/>
        <w:gridCol w:w="1455"/>
        <w:gridCol w:w="1306"/>
        <w:gridCol w:w="1444"/>
      </w:tblGrid>
      <w:tr w:rsidR="00EE49D8" w14:paraId="59AEABD3" w14:textId="77777777" w:rsidTr="00EE49D8">
        <w:trPr>
          <w:trHeight w:val="475"/>
          <w:jc w:val="center"/>
        </w:trPr>
        <w:tc>
          <w:tcPr>
            <w:tcW w:w="1398" w:type="dxa"/>
            <w:shd w:val="clear" w:color="auto" w:fill="95B3D7" w:themeFill="accent1" w:themeFillTint="99"/>
            <w:vAlign w:val="center"/>
          </w:tcPr>
          <w:p w14:paraId="471236B6" w14:textId="77777777" w:rsidR="00EE49D8" w:rsidRPr="008D42C3" w:rsidRDefault="00EE49D8" w:rsidP="008D42C3">
            <w:pPr>
              <w:pStyle w:val="tableformat"/>
              <w:rPr>
                <w:b/>
              </w:rPr>
            </w:pPr>
            <w:r w:rsidRPr="008D42C3">
              <w:rPr>
                <w:b/>
              </w:rPr>
              <w:t>Case</w:t>
            </w:r>
          </w:p>
        </w:tc>
        <w:tc>
          <w:tcPr>
            <w:tcW w:w="1402" w:type="dxa"/>
            <w:shd w:val="clear" w:color="auto" w:fill="95B3D7" w:themeFill="accent1" w:themeFillTint="99"/>
            <w:vAlign w:val="center"/>
          </w:tcPr>
          <w:p w14:paraId="20C9D1E4" w14:textId="77777777" w:rsidR="00EE49D8" w:rsidRPr="008D42C3" w:rsidRDefault="00EE49D8" w:rsidP="008D42C3">
            <w:pPr>
              <w:pStyle w:val="tableformat"/>
              <w:rPr>
                <w:b/>
              </w:rPr>
            </w:pPr>
            <w:r w:rsidRPr="008D42C3">
              <w:rPr>
                <w:b/>
              </w:rPr>
              <w:t>Storm speed (m/s)</w:t>
            </w:r>
          </w:p>
        </w:tc>
        <w:tc>
          <w:tcPr>
            <w:tcW w:w="1455" w:type="dxa"/>
            <w:shd w:val="clear" w:color="auto" w:fill="95B3D7" w:themeFill="accent1" w:themeFillTint="99"/>
            <w:vAlign w:val="center"/>
          </w:tcPr>
          <w:p w14:paraId="7985CF46" w14:textId="77777777" w:rsidR="00EE49D8" w:rsidRPr="008D42C3" w:rsidRDefault="00EE49D8" w:rsidP="008D42C3">
            <w:pPr>
              <w:pStyle w:val="tableformat"/>
              <w:rPr>
                <w:b/>
              </w:rPr>
            </w:pPr>
            <w:r w:rsidRPr="008D42C3">
              <w:rPr>
                <w:b/>
              </w:rPr>
              <w:t>Direction (</w:t>
            </w:r>
            <w:r w:rsidRPr="008D42C3">
              <w:rPr>
                <w:rFonts w:ascii="Arial" w:hAnsi="Arial" w:cs="Arial"/>
                <w:b/>
              </w:rPr>
              <w:t>°</w:t>
            </w:r>
            <w:r w:rsidRPr="008D42C3">
              <w:rPr>
                <w:b/>
              </w:rPr>
              <w:t>)</w:t>
            </w:r>
          </w:p>
        </w:tc>
        <w:tc>
          <w:tcPr>
            <w:tcW w:w="1306" w:type="dxa"/>
            <w:shd w:val="clear" w:color="auto" w:fill="95B3D7" w:themeFill="accent1" w:themeFillTint="99"/>
            <w:vAlign w:val="center"/>
          </w:tcPr>
          <w:p w14:paraId="1D6D9A28" w14:textId="77777777" w:rsidR="00EE49D8" w:rsidRPr="008D42C3" w:rsidRDefault="00EE49D8" w:rsidP="008D42C3">
            <w:pPr>
              <w:pStyle w:val="tableformat"/>
              <w:rPr>
                <w:b/>
              </w:rPr>
            </w:pPr>
            <w:r w:rsidRPr="008D42C3">
              <w:rPr>
                <w:b/>
              </w:rPr>
              <w:t>Mesocyclone</w:t>
            </w:r>
          </w:p>
        </w:tc>
        <w:tc>
          <w:tcPr>
            <w:tcW w:w="1444" w:type="dxa"/>
            <w:shd w:val="clear" w:color="auto" w:fill="95B3D7" w:themeFill="accent1" w:themeFillTint="99"/>
            <w:vAlign w:val="center"/>
          </w:tcPr>
          <w:p w14:paraId="10BFAF66" w14:textId="77777777" w:rsidR="00EE49D8" w:rsidRPr="008D42C3" w:rsidRDefault="00EE49D8" w:rsidP="008D42C3">
            <w:pPr>
              <w:pStyle w:val="tableformat"/>
              <w:rPr>
                <w:b/>
              </w:rPr>
            </w:pPr>
            <w:r w:rsidRPr="008D42C3">
              <w:rPr>
                <w:b/>
              </w:rPr>
              <w:t>Tornedo producer</w:t>
            </w:r>
          </w:p>
        </w:tc>
      </w:tr>
      <w:tr w:rsidR="00EE49D8" w14:paraId="6F2A01EA" w14:textId="77777777" w:rsidTr="00EE49D8">
        <w:trPr>
          <w:trHeight w:val="475"/>
          <w:jc w:val="center"/>
        </w:trPr>
        <w:tc>
          <w:tcPr>
            <w:tcW w:w="1398" w:type="dxa"/>
            <w:vAlign w:val="center"/>
          </w:tcPr>
          <w:p w14:paraId="1D029E76" w14:textId="77777777" w:rsidR="00EE49D8" w:rsidRDefault="00EE49D8" w:rsidP="008D42C3">
            <w:pPr>
              <w:pStyle w:val="tableformat"/>
            </w:pPr>
            <w:r>
              <w:t>Observed</w:t>
            </w:r>
          </w:p>
        </w:tc>
        <w:tc>
          <w:tcPr>
            <w:tcW w:w="1402" w:type="dxa"/>
            <w:vAlign w:val="center"/>
          </w:tcPr>
          <w:p w14:paraId="0885E26C" w14:textId="77777777" w:rsidR="00EE49D8" w:rsidRDefault="00EE49D8" w:rsidP="008D42C3">
            <w:pPr>
              <w:pStyle w:val="tableformat"/>
            </w:pPr>
            <w:r>
              <w:t>23</w:t>
            </w:r>
          </w:p>
        </w:tc>
        <w:tc>
          <w:tcPr>
            <w:tcW w:w="1455" w:type="dxa"/>
            <w:vAlign w:val="center"/>
          </w:tcPr>
          <w:p w14:paraId="134BFCA3" w14:textId="77777777" w:rsidR="00EE49D8" w:rsidRDefault="00EE49D8" w:rsidP="008D42C3">
            <w:pPr>
              <w:pStyle w:val="tableformat"/>
            </w:pPr>
            <w:r>
              <w:t>230</w:t>
            </w:r>
          </w:p>
        </w:tc>
        <w:tc>
          <w:tcPr>
            <w:tcW w:w="1306" w:type="dxa"/>
            <w:vAlign w:val="center"/>
          </w:tcPr>
          <w:p w14:paraId="6527C3EB" w14:textId="77777777" w:rsidR="00EE49D8" w:rsidRDefault="00EE49D8" w:rsidP="008D42C3">
            <w:pPr>
              <w:pStyle w:val="tableformat"/>
            </w:pPr>
            <w:r>
              <w:t>Yes</w:t>
            </w:r>
          </w:p>
        </w:tc>
        <w:tc>
          <w:tcPr>
            <w:tcW w:w="1444" w:type="dxa"/>
            <w:vAlign w:val="center"/>
          </w:tcPr>
          <w:p w14:paraId="4193EBE2" w14:textId="77777777" w:rsidR="00EE49D8" w:rsidRDefault="00EE49D8" w:rsidP="008D42C3">
            <w:pPr>
              <w:pStyle w:val="tableformat"/>
            </w:pPr>
            <w:r>
              <w:t>Yes</w:t>
            </w:r>
          </w:p>
        </w:tc>
      </w:tr>
      <w:tr w:rsidR="00EE49D8" w14:paraId="53812D3F" w14:textId="77777777" w:rsidTr="00EE49D8">
        <w:trPr>
          <w:trHeight w:val="475"/>
          <w:jc w:val="center"/>
        </w:trPr>
        <w:tc>
          <w:tcPr>
            <w:tcW w:w="1398" w:type="dxa"/>
            <w:shd w:val="clear" w:color="auto" w:fill="DAEEF3" w:themeFill="accent5" w:themeFillTint="33"/>
            <w:vAlign w:val="center"/>
          </w:tcPr>
          <w:p w14:paraId="39984E97" w14:textId="65C98A17" w:rsidR="00EE49D8" w:rsidRDefault="00EE49D8" w:rsidP="008D42C3">
            <w:pPr>
              <w:pStyle w:val="tableformat"/>
            </w:pPr>
            <w:r>
              <w:t>Reference</w:t>
            </w:r>
          </w:p>
        </w:tc>
        <w:tc>
          <w:tcPr>
            <w:tcW w:w="1402" w:type="dxa"/>
            <w:shd w:val="clear" w:color="auto" w:fill="DAEEF3" w:themeFill="accent5" w:themeFillTint="33"/>
            <w:vAlign w:val="center"/>
          </w:tcPr>
          <w:p w14:paraId="230BD5F1" w14:textId="77777777" w:rsidR="00EE49D8" w:rsidRDefault="00EE49D8" w:rsidP="008D42C3">
            <w:pPr>
              <w:pStyle w:val="tableformat"/>
            </w:pPr>
            <w:r>
              <w:t>22</w:t>
            </w:r>
          </w:p>
        </w:tc>
        <w:tc>
          <w:tcPr>
            <w:tcW w:w="1455" w:type="dxa"/>
            <w:shd w:val="clear" w:color="auto" w:fill="DAEEF3" w:themeFill="accent5" w:themeFillTint="33"/>
            <w:vAlign w:val="center"/>
          </w:tcPr>
          <w:p w14:paraId="181B4549" w14:textId="77777777" w:rsidR="00EE49D8" w:rsidRDefault="00EE49D8" w:rsidP="008D42C3">
            <w:pPr>
              <w:pStyle w:val="tableformat"/>
            </w:pPr>
            <w:r>
              <w:t>220</w:t>
            </w:r>
          </w:p>
        </w:tc>
        <w:tc>
          <w:tcPr>
            <w:tcW w:w="1306" w:type="dxa"/>
            <w:shd w:val="clear" w:color="auto" w:fill="DAEEF3" w:themeFill="accent5" w:themeFillTint="33"/>
            <w:vAlign w:val="center"/>
          </w:tcPr>
          <w:p w14:paraId="693DC6FA" w14:textId="77777777" w:rsidR="00EE49D8" w:rsidRDefault="00EE49D8" w:rsidP="008D42C3">
            <w:pPr>
              <w:pStyle w:val="tableformat"/>
            </w:pPr>
            <w:r>
              <w:t>Yes</w:t>
            </w:r>
          </w:p>
        </w:tc>
        <w:tc>
          <w:tcPr>
            <w:tcW w:w="1444" w:type="dxa"/>
            <w:shd w:val="clear" w:color="auto" w:fill="DAEEF3" w:themeFill="accent5" w:themeFillTint="33"/>
            <w:vAlign w:val="center"/>
          </w:tcPr>
          <w:p w14:paraId="02074D46" w14:textId="77777777" w:rsidR="00EE49D8" w:rsidRDefault="00EE49D8" w:rsidP="008D42C3">
            <w:pPr>
              <w:pStyle w:val="tableformat"/>
            </w:pPr>
            <w:r>
              <w:t>Yes</w:t>
            </w:r>
          </w:p>
        </w:tc>
      </w:tr>
      <w:tr w:rsidR="00EE49D8" w14:paraId="2F433579" w14:textId="77777777" w:rsidTr="00EE49D8">
        <w:trPr>
          <w:trHeight w:val="475"/>
          <w:jc w:val="center"/>
        </w:trPr>
        <w:tc>
          <w:tcPr>
            <w:tcW w:w="1398" w:type="dxa"/>
            <w:vAlign w:val="center"/>
          </w:tcPr>
          <w:p w14:paraId="1DB1AB85" w14:textId="77777777" w:rsidR="00EE49D8" w:rsidRDefault="00EE49D8" w:rsidP="008D42C3">
            <w:pPr>
              <w:pStyle w:val="tableformat"/>
            </w:pPr>
            <w:r>
              <w:t>Wet</w:t>
            </w:r>
          </w:p>
        </w:tc>
        <w:tc>
          <w:tcPr>
            <w:tcW w:w="1402" w:type="dxa"/>
            <w:vAlign w:val="center"/>
          </w:tcPr>
          <w:p w14:paraId="440DDACB" w14:textId="77777777" w:rsidR="00EE49D8" w:rsidRDefault="00EE49D8" w:rsidP="008D42C3">
            <w:pPr>
              <w:pStyle w:val="tableformat"/>
            </w:pPr>
            <w:r>
              <w:t>22</w:t>
            </w:r>
          </w:p>
        </w:tc>
        <w:tc>
          <w:tcPr>
            <w:tcW w:w="1455" w:type="dxa"/>
            <w:vAlign w:val="center"/>
          </w:tcPr>
          <w:p w14:paraId="628F708A" w14:textId="77777777" w:rsidR="00EE49D8" w:rsidRDefault="00EE49D8" w:rsidP="008D42C3">
            <w:pPr>
              <w:pStyle w:val="tableformat"/>
            </w:pPr>
            <w:r>
              <w:t>220</w:t>
            </w:r>
          </w:p>
        </w:tc>
        <w:tc>
          <w:tcPr>
            <w:tcW w:w="1306" w:type="dxa"/>
            <w:vAlign w:val="center"/>
          </w:tcPr>
          <w:p w14:paraId="33DD5352" w14:textId="77777777" w:rsidR="00EE49D8" w:rsidRDefault="00EE49D8" w:rsidP="008D42C3">
            <w:pPr>
              <w:pStyle w:val="tableformat"/>
            </w:pPr>
            <w:r>
              <w:t>Yes</w:t>
            </w:r>
          </w:p>
        </w:tc>
        <w:tc>
          <w:tcPr>
            <w:tcW w:w="1444" w:type="dxa"/>
            <w:vAlign w:val="center"/>
          </w:tcPr>
          <w:p w14:paraId="4CD24DED" w14:textId="77777777" w:rsidR="00EE49D8" w:rsidRDefault="00EE49D8" w:rsidP="008D42C3">
            <w:pPr>
              <w:pStyle w:val="tableformat"/>
            </w:pPr>
            <w:r>
              <w:t>Yes</w:t>
            </w:r>
          </w:p>
        </w:tc>
      </w:tr>
      <w:tr w:rsidR="00EE49D8" w14:paraId="2BD4EC19" w14:textId="77777777" w:rsidTr="00EE49D8">
        <w:trPr>
          <w:trHeight w:val="475"/>
          <w:jc w:val="center"/>
        </w:trPr>
        <w:tc>
          <w:tcPr>
            <w:tcW w:w="1398" w:type="dxa"/>
            <w:shd w:val="clear" w:color="auto" w:fill="DAEEF3" w:themeFill="accent5" w:themeFillTint="33"/>
            <w:vAlign w:val="center"/>
          </w:tcPr>
          <w:p w14:paraId="406741AB" w14:textId="77777777" w:rsidR="00EE49D8" w:rsidRDefault="00EE49D8" w:rsidP="008D42C3">
            <w:pPr>
              <w:pStyle w:val="tableformat"/>
            </w:pPr>
            <w:r>
              <w:t>Dry</w:t>
            </w:r>
          </w:p>
        </w:tc>
        <w:tc>
          <w:tcPr>
            <w:tcW w:w="1402" w:type="dxa"/>
            <w:shd w:val="clear" w:color="auto" w:fill="DAEEF3" w:themeFill="accent5" w:themeFillTint="33"/>
            <w:vAlign w:val="center"/>
          </w:tcPr>
          <w:p w14:paraId="544F0760" w14:textId="77777777" w:rsidR="00EE49D8" w:rsidRDefault="00EE49D8" w:rsidP="008D42C3">
            <w:pPr>
              <w:pStyle w:val="tableformat"/>
            </w:pPr>
            <w:r>
              <w:t>25</w:t>
            </w:r>
          </w:p>
        </w:tc>
        <w:tc>
          <w:tcPr>
            <w:tcW w:w="1455" w:type="dxa"/>
            <w:shd w:val="clear" w:color="auto" w:fill="DAEEF3" w:themeFill="accent5" w:themeFillTint="33"/>
            <w:vAlign w:val="center"/>
          </w:tcPr>
          <w:p w14:paraId="76DAC7F0" w14:textId="77777777" w:rsidR="00EE49D8" w:rsidRDefault="00EE49D8" w:rsidP="008D42C3">
            <w:pPr>
              <w:pStyle w:val="tableformat"/>
            </w:pPr>
            <w:r>
              <w:t>210</w:t>
            </w:r>
          </w:p>
        </w:tc>
        <w:tc>
          <w:tcPr>
            <w:tcW w:w="1306" w:type="dxa"/>
            <w:shd w:val="clear" w:color="auto" w:fill="DAEEF3" w:themeFill="accent5" w:themeFillTint="33"/>
            <w:vAlign w:val="center"/>
          </w:tcPr>
          <w:p w14:paraId="423528C4" w14:textId="77777777" w:rsidR="00EE49D8" w:rsidRDefault="00EE49D8" w:rsidP="008D42C3">
            <w:pPr>
              <w:pStyle w:val="tableformat"/>
            </w:pPr>
            <w:r>
              <w:t>Yes</w:t>
            </w:r>
          </w:p>
        </w:tc>
        <w:tc>
          <w:tcPr>
            <w:tcW w:w="1444" w:type="dxa"/>
            <w:shd w:val="clear" w:color="auto" w:fill="DAEEF3" w:themeFill="accent5" w:themeFillTint="33"/>
            <w:vAlign w:val="center"/>
          </w:tcPr>
          <w:p w14:paraId="0C69B44F" w14:textId="77777777" w:rsidR="00EE49D8" w:rsidRDefault="00EE49D8" w:rsidP="008D42C3">
            <w:pPr>
              <w:pStyle w:val="tableformat"/>
            </w:pPr>
            <w:r>
              <w:t>No</w:t>
            </w:r>
          </w:p>
        </w:tc>
      </w:tr>
    </w:tbl>
    <w:p w14:paraId="22725659" w14:textId="77777777" w:rsidR="00CD6E15" w:rsidRDefault="00CD6E15" w:rsidP="008F5911">
      <w:pPr>
        <w:jc w:val="left"/>
      </w:pPr>
    </w:p>
    <w:p w14:paraId="502BDE90" w14:textId="25DBC028" w:rsidR="009A0427" w:rsidRDefault="009A0427" w:rsidP="008F5911">
      <w:pPr>
        <w:jc w:val="left"/>
      </w:pPr>
      <w:r w:rsidRPr="009A0427">
        <w:t>From the previous studies, summarized in Table 7, this research showed that the dryer atmosphere simulation case did not produce tornadoes, while the reference case produced some, and the wet case produced a larger number. The results of the refined simulations confirmed many of the results from Proctor et al (2012), such as the storms are moving from the Southwest direction, and they all have a radar hook echo and mesocyclones. However, one of the differences was that the dry case did not produce overshooting storm tops, which is a dome-like protrusion at the top of the cloud. An examination of the diverse parameters that resulted in the three substantially-different simulation cases follows.</w:t>
      </w:r>
      <w:r>
        <w:t xml:space="preserve"> </w:t>
      </w:r>
    </w:p>
    <w:p w14:paraId="71995217" w14:textId="77777777" w:rsidR="00090AB9" w:rsidRDefault="000B54D0" w:rsidP="006564D6">
      <w:pPr>
        <w:pStyle w:val="Heading3"/>
      </w:pPr>
      <w:bookmarkStart w:id="99" w:name="_Toc450806343"/>
      <w:r>
        <w:t>Pressure</w:t>
      </w:r>
      <w:bookmarkEnd w:id="99"/>
    </w:p>
    <w:p w14:paraId="21EF3810" w14:textId="216582F5" w:rsidR="00200186" w:rsidRDefault="009A0427" w:rsidP="009A0427">
      <w:r w:rsidRPr="009A0427">
        <w:t>Table 8 summarize</w:t>
      </w:r>
      <w:r w:rsidR="000101E5">
        <w:t>s</w:t>
      </w:r>
      <w:r w:rsidRPr="009A0427">
        <w:t xml:space="preserve"> the minimum and the maximum pressures, the surface pressure and the storm pressure, for the three simulation cases. Clearly we can see that for the wet case the minimum surface pressure and the maximum storm pressure have </w:t>
      </w:r>
      <w:r w:rsidR="000101E5" w:rsidRPr="009A0427">
        <w:t>large</w:t>
      </w:r>
      <w:r w:rsidR="000101E5">
        <w:t>r</w:t>
      </w:r>
      <w:r w:rsidR="000101E5" w:rsidRPr="009A0427">
        <w:t xml:space="preserve"> </w:t>
      </w:r>
      <w:r w:rsidRPr="009A0427">
        <w:t>amplitudes than for the two other cases</w:t>
      </w:r>
      <w:r w:rsidR="004076AF">
        <w:t xml:space="preserve">. </w:t>
      </w:r>
      <w:r w:rsidR="00200186">
        <w:t xml:space="preserve"> </w:t>
      </w:r>
    </w:p>
    <w:p w14:paraId="71469374" w14:textId="0D3DA079" w:rsidR="00AC3F1C" w:rsidRDefault="00126823" w:rsidP="00126823">
      <w:pPr>
        <w:pStyle w:val="Caption"/>
      </w:pPr>
      <w:bookmarkStart w:id="100" w:name="_Ref430594714"/>
      <w:bookmarkStart w:id="101" w:name="_Toc450806430"/>
      <w:r>
        <w:t xml:space="preserve">Table </w:t>
      </w:r>
      <w:r>
        <w:fldChar w:fldCharType="begin"/>
      </w:r>
      <w:r>
        <w:instrText xml:space="preserve"> SEQ Table \* ARABIC </w:instrText>
      </w:r>
      <w:r>
        <w:fldChar w:fldCharType="separate"/>
      </w:r>
      <w:r w:rsidR="002B46D6">
        <w:t>8</w:t>
      </w:r>
      <w:r>
        <w:fldChar w:fldCharType="end"/>
      </w:r>
      <w:bookmarkEnd w:id="100"/>
      <w:r w:rsidR="00AC3F1C">
        <w:t xml:space="preserve">. Minimum </w:t>
      </w:r>
      <w:r w:rsidR="007D056B">
        <w:t xml:space="preserve">and Maximum </w:t>
      </w:r>
      <w:r w:rsidR="00AC3F1C">
        <w:t>Pressure at the</w:t>
      </w:r>
      <w:r w:rsidR="007D056B">
        <w:t xml:space="preserve"> surface and in the domain</w:t>
      </w:r>
      <w:r w:rsidR="00AC3F1C">
        <w:t>for the three cases.</w:t>
      </w:r>
      <w:bookmarkEnd w:id="101"/>
    </w:p>
    <w:tbl>
      <w:tblPr>
        <w:tblStyle w:val="TableGrid"/>
        <w:tblW w:w="0" w:type="auto"/>
        <w:jc w:val="center"/>
        <w:tblLayout w:type="fixed"/>
        <w:tblLook w:val="04A0" w:firstRow="1" w:lastRow="0" w:firstColumn="1" w:lastColumn="0" w:noHBand="0" w:noVBand="1"/>
      </w:tblPr>
      <w:tblGrid>
        <w:gridCol w:w="1246"/>
        <w:gridCol w:w="1181"/>
        <w:gridCol w:w="1181"/>
        <w:gridCol w:w="1181"/>
        <w:gridCol w:w="1181"/>
      </w:tblGrid>
      <w:tr w:rsidR="001800F3" w14:paraId="5BB80627" w14:textId="77777777" w:rsidTr="007D056B">
        <w:trPr>
          <w:trHeight w:val="57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3B93BA95" w14:textId="77777777" w:rsidR="001800F3" w:rsidRPr="002143BE" w:rsidRDefault="001800F3" w:rsidP="008D42C3">
            <w:pPr>
              <w:pStyle w:val="tableformat"/>
            </w:pPr>
            <w:r w:rsidRPr="002143BE">
              <w:lastRenderedPageBreak/>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hideMark/>
          </w:tcPr>
          <w:p w14:paraId="2D69C045" w14:textId="32081BA4" w:rsidR="001800F3" w:rsidRPr="00A372F0" w:rsidRDefault="001800F3" w:rsidP="008D42C3">
            <w:pPr>
              <w:pStyle w:val="tableformat"/>
            </w:pPr>
            <w:r>
              <w:t>Surface Pressure (</w:t>
            </w:r>
            <w:r w:rsidR="00AC3F1C">
              <w:t>mb</w:t>
            </w:r>
            <w:r>
              <w:t>)</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4D01DE3F" w14:textId="702F7B08" w:rsidR="001800F3" w:rsidRPr="00A372F0" w:rsidRDefault="001800F3" w:rsidP="008D42C3">
            <w:pPr>
              <w:pStyle w:val="tableformat"/>
            </w:pPr>
            <w:r>
              <w:t>Storm Pressure (</w:t>
            </w:r>
            <w:r w:rsidR="00AC3F1C">
              <w:t>mb</w:t>
            </w:r>
            <w:r>
              <w:t>)</w:t>
            </w:r>
          </w:p>
        </w:tc>
      </w:tr>
      <w:tr w:rsidR="001800F3" w14:paraId="5E315695" w14:textId="77777777" w:rsidTr="00AC3F1C">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hideMark/>
          </w:tcPr>
          <w:p w14:paraId="3DD0FC41" w14:textId="77777777" w:rsidR="001800F3" w:rsidRPr="00A372F0" w:rsidRDefault="001800F3" w:rsidP="008D42C3">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156A2DA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tcPr>
          <w:p w14:paraId="2565D93A" w14:textId="77777777" w:rsidR="001800F3" w:rsidRPr="00A372F0" w:rsidRDefault="001800F3" w:rsidP="008D42C3">
            <w:pPr>
              <w:pStyle w:val="tableformat"/>
            </w:pPr>
            <w:r w:rsidRPr="00A372F0">
              <w:t>max</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4F4B481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16192872" w14:textId="6F7E182D" w:rsidR="001800F3" w:rsidRPr="00A372F0" w:rsidRDefault="007D056B" w:rsidP="008D42C3">
            <w:pPr>
              <w:pStyle w:val="tableformat"/>
            </w:pPr>
            <w:r>
              <w:t>m</w:t>
            </w:r>
            <w:r w:rsidRPr="00A372F0">
              <w:t>ax</w:t>
            </w:r>
          </w:p>
        </w:tc>
      </w:tr>
      <w:tr w:rsidR="007F36D0" w:rsidRPr="007F36D0" w14:paraId="30FA3A40"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D382AC" w14:textId="4A6ACB93" w:rsidR="007F36D0" w:rsidRPr="007F36D0" w:rsidRDefault="00056EFE" w:rsidP="008D42C3">
            <w:pPr>
              <w:pStyle w:val="tableformat"/>
              <w:rPr>
                <w:bCs/>
                <w:szCs w:val="24"/>
              </w:rPr>
            </w:pPr>
            <w:r>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3E48D395" w14:textId="77777777" w:rsidR="007F36D0" w:rsidRPr="007F36D0" w:rsidRDefault="00B63AFE" w:rsidP="008D42C3">
            <w:pPr>
              <w:pStyle w:val="tableformat"/>
            </w:pPr>
            <w:r>
              <w:t>-8.4</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9BF78" w14:textId="7C262062" w:rsidR="007F36D0" w:rsidRPr="007F36D0" w:rsidRDefault="007D056B" w:rsidP="008D42C3">
            <w:pPr>
              <w:pStyle w:val="tableformat"/>
            </w:pPr>
            <w:r>
              <w:t>1.3</w:t>
            </w:r>
          </w:p>
        </w:tc>
        <w:tc>
          <w:tcPr>
            <w:tcW w:w="1181" w:type="dxa"/>
            <w:tcBorders>
              <w:left w:val="single" w:sz="4" w:space="0" w:color="000000"/>
              <w:bottom w:val="single" w:sz="4" w:space="0" w:color="000000"/>
              <w:right w:val="single" w:sz="4" w:space="0" w:color="000000"/>
            </w:tcBorders>
            <w:vAlign w:val="center"/>
          </w:tcPr>
          <w:p w14:paraId="446304E2" w14:textId="77777777" w:rsidR="007F36D0" w:rsidRPr="007F36D0" w:rsidRDefault="00B63AFE" w:rsidP="008D42C3">
            <w:pPr>
              <w:pStyle w:val="tableformat"/>
            </w:pPr>
            <w:r>
              <w:t>-18.9</w:t>
            </w:r>
          </w:p>
        </w:tc>
        <w:tc>
          <w:tcPr>
            <w:tcW w:w="1181" w:type="dxa"/>
            <w:tcBorders>
              <w:left w:val="single" w:sz="4" w:space="0" w:color="000000"/>
              <w:bottom w:val="single" w:sz="4" w:space="0" w:color="000000"/>
              <w:right w:val="single" w:sz="4" w:space="0" w:color="000000"/>
            </w:tcBorders>
            <w:vAlign w:val="center"/>
          </w:tcPr>
          <w:p w14:paraId="25BF24F9" w14:textId="40A62492" w:rsidR="007F36D0" w:rsidRPr="007F36D0" w:rsidRDefault="007D056B" w:rsidP="008D42C3">
            <w:pPr>
              <w:pStyle w:val="tableformat"/>
            </w:pPr>
            <w:r>
              <w:t>2.8</w:t>
            </w:r>
          </w:p>
        </w:tc>
      </w:tr>
      <w:tr w:rsidR="007F36D0" w:rsidRPr="007F36D0" w14:paraId="3DFC6C68" w14:textId="77777777" w:rsidTr="00AC3F1C">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A998245" w14:textId="77777777" w:rsidR="007F36D0" w:rsidRPr="007F36D0" w:rsidRDefault="007F36D0" w:rsidP="008D42C3">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43" w:type="dxa"/>
              <w:left w:w="115" w:type="dxa"/>
              <w:bottom w:w="43" w:type="dxa"/>
              <w:right w:w="115" w:type="dxa"/>
            </w:tcMar>
            <w:vAlign w:val="center"/>
          </w:tcPr>
          <w:p w14:paraId="3E273C73" w14:textId="77777777" w:rsidR="007F36D0" w:rsidRPr="007F36D0" w:rsidRDefault="00B63AFE" w:rsidP="008D42C3">
            <w:pPr>
              <w:pStyle w:val="tableformat"/>
            </w:pPr>
            <w:r>
              <w:t>-27.2</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246E824" w14:textId="5DB53BDF" w:rsidR="007F36D0" w:rsidRPr="007F36D0" w:rsidRDefault="007D056B" w:rsidP="008D42C3">
            <w:pPr>
              <w:pStyle w:val="tableformat"/>
            </w:pPr>
            <w:r>
              <w:t>2.8</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754450D1" w14:textId="77777777" w:rsidR="007F36D0" w:rsidRPr="007F36D0" w:rsidRDefault="00B63AFE" w:rsidP="008D42C3">
            <w:pPr>
              <w:pStyle w:val="tableformat"/>
            </w:pPr>
            <w:r>
              <w:t>-27.6</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58DD546B" w14:textId="40D5CE94" w:rsidR="007F36D0" w:rsidRPr="007F36D0" w:rsidRDefault="007D056B" w:rsidP="008D42C3">
            <w:pPr>
              <w:pStyle w:val="tableformat"/>
            </w:pPr>
            <w:r>
              <w:t>3.1</w:t>
            </w:r>
          </w:p>
        </w:tc>
      </w:tr>
      <w:tr w:rsidR="007F36D0" w:rsidRPr="007F36D0" w14:paraId="3BA3FBC3"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D79BF7" w14:textId="77777777" w:rsidR="007F36D0" w:rsidRPr="007F36D0" w:rsidRDefault="007F36D0" w:rsidP="008D42C3">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4586FF76" w14:textId="26E76793" w:rsidR="007F36D0" w:rsidRPr="007F36D0" w:rsidRDefault="00333558" w:rsidP="008D42C3">
            <w:pPr>
              <w:pStyle w:val="tableformat"/>
            </w:pPr>
            <w:r>
              <w:t>-5.9</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033C90" w14:textId="0CC6C5FD" w:rsidR="007F36D0" w:rsidRPr="007F36D0" w:rsidRDefault="007D056B" w:rsidP="008D42C3">
            <w:pPr>
              <w:pStyle w:val="tableformat"/>
            </w:pPr>
            <w:r>
              <w:t>3.5</w:t>
            </w:r>
          </w:p>
        </w:tc>
        <w:tc>
          <w:tcPr>
            <w:tcW w:w="1181" w:type="dxa"/>
            <w:tcBorders>
              <w:top w:val="single" w:sz="4" w:space="0" w:color="000000"/>
              <w:left w:val="single" w:sz="4" w:space="0" w:color="000000"/>
              <w:bottom w:val="single" w:sz="4" w:space="0" w:color="000000"/>
              <w:right w:val="single" w:sz="4" w:space="0" w:color="000000"/>
            </w:tcBorders>
            <w:vAlign w:val="center"/>
          </w:tcPr>
          <w:p w14:paraId="02375355" w14:textId="77777777" w:rsidR="007F36D0" w:rsidRPr="007F36D0" w:rsidRDefault="00333558" w:rsidP="008D42C3">
            <w:pPr>
              <w:pStyle w:val="tableformat"/>
            </w:pPr>
            <w:r>
              <w:t>-13.3</w:t>
            </w:r>
          </w:p>
        </w:tc>
        <w:tc>
          <w:tcPr>
            <w:tcW w:w="1181" w:type="dxa"/>
            <w:tcBorders>
              <w:top w:val="single" w:sz="4" w:space="0" w:color="000000"/>
              <w:left w:val="single" w:sz="4" w:space="0" w:color="000000"/>
              <w:bottom w:val="single" w:sz="4" w:space="0" w:color="000000"/>
              <w:right w:val="single" w:sz="4" w:space="0" w:color="000000"/>
            </w:tcBorders>
            <w:vAlign w:val="center"/>
          </w:tcPr>
          <w:p w14:paraId="1F849063" w14:textId="6562DFED" w:rsidR="007F36D0" w:rsidRPr="007F36D0" w:rsidRDefault="007D056B" w:rsidP="008D42C3">
            <w:pPr>
              <w:pStyle w:val="tableformat"/>
            </w:pPr>
            <w:r>
              <w:t>3.5</w:t>
            </w:r>
          </w:p>
        </w:tc>
      </w:tr>
    </w:tbl>
    <w:p w14:paraId="1D8365A7" w14:textId="77777777" w:rsidR="00B40C56" w:rsidRDefault="00B40C56" w:rsidP="00200186"/>
    <w:p w14:paraId="5EBD9DD1" w14:textId="0AAF24E7" w:rsidR="00200186" w:rsidRDefault="009A0427" w:rsidP="00200186">
      <w:r w:rsidRPr="009A0427">
        <w:t>Figure 27 shows that the maximum surface pressure histories (dashed lines in the figure) are quasi-steady and almost identical for all three cases. The maximum surface pressure does not appear to play a role in the formation of tornados. However, the simulated minimum surface pressure histories are distinctly different for the three cases. Figure 27 indicates that tornado formation occurs for the reference and wet cases when large surface pressure deficits are present. The minimum surface pressure for the dry case (solid blue line) did not fall below -5.9 mb and was not as low as the other two simulation cases. However, the dry case did exhibit a small pressure collapse early on, after 4 min, 8 min and 10 min of the simulation. The minimum pressure for the reference case is almost constant except for the depression with a sudden surface pressure collapse of about 3 mb occurring 12 minutes into the simulation. The surface pressure for the wet case (solid green line) exhibits the most extreme negative pressure fluctuations with very large amplitudes, such as 17 mb at 10 min,</w:t>
      </w:r>
      <w:r>
        <w:t xml:space="preserve"> 27 mb at 18.5 min</w:t>
      </w:r>
      <w:r w:rsidRPr="009A0427">
        <w:t xml:space="preserve"> and 19 mb at 18 min of the simulation.</w:t>
      </w:r>
    </w:p>
    <w:p w14:paraId="7F2201F7" w14:textId="77777777" w:rsidR="007D056B" w:rsidRDefault="007D056B" w:rsidP="007D056B">
      <w:pPr>
        <w:jc w:val="center"/>
        <w:rPr>
          <w:noProof/>
        </w:rPr>
      </w:pPr>
    </w:p>
    <w:p w14:paraId="56B25EAF" w14:textId="77777777" w:rsidR="007D056B" w:rsidRDefault="007D056B" w:rsidP="007D056B">
      <w:pPr>
        <w:jc w:val="center"/>
        <w:rPr>
          <w:noProof/>
        </w:rPr>
      </w:pPr>
    </w:p>
    <w:p w14:paraId="2B5C3C1C" w14:textId="36C5FF56" w:rsidR="001A06F3" w:rsidRDefault="007D056B" w:rsidP="007D056B">
      <w:pPr>
        <w:jc w:val="center"/>
      </w:pPr>
      <w:r>
        <w:rPr>
          <w:noProof/>
        </w:rPr>
        <w:lastRenderedPageBreak/>
        <w:drawing>
          <wp:inline distT="0" distB="0" distL="0" distR="0" wp14:anchorId="62943E7C" wp14:editId="0A4721BA">
            <wp:extent cx="30861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rf_min_max_pressur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C7AC834" w14:textId="5FD1B155" w:rsidR="00200186" w:rsidRDefault="00F26E9A" w:rsidP="000A1462">
      <w:pPr>
        <w:pStyle w:val="Caption"/>
      </w:pPr>
      <w:bookmarkStart w:id="102" w:name="_Ref409776677"/>
      <w:bookmarkStart w:id="103" w:name="_Toc450806406"/>
      <w:r>
        <w:t xml:space="preserve">Figure </w:t>
      </w:r>
      <w:r w:rsidR="0070336E">
        <w:fldChar w:fldCharType="begin"/>
      </w:r>
      <w:r w:rsidR="0070336E">
        <w:instrText xml:space="preserve"> SEQ Figure \* ARABIC </w:instrText>
      </w:r>
      <w:r w:rsidR="0070336E">
        <w:fldChar w:fldCharType="separate"/>
      </w:r>
      <w:r w:rsidR="004738FF">
        <w:t>27</w:t>
      </w:r>
      <w:r w:rsidR="0070336E">
        <w:fldChar w:fldCharType="end"/>
      </w:r>
      <w:bookmarkEnd w:id="102"/>
      <w:r>
        <w:t xml:space="preserve">. </w:t>
      </w:r>
      <w:r w:rsidR="00200186">
        <w:t>Surface Pressure</w:t>
      </w:r>
      <w:r w:rsidR="00D2371C">
        <w:t xml:space="preserve"> History</w:t>
      </w:r>
      <w:r w:rsidR="00200186">
        <w:t xml:space="preserve">. </w:t>
      </w:r>
      <w:r w:rsidR="00200186" w:rsidRPr="00BC7A21">
        <w:t>Red</w:t>
      </w:r>
      <w:r w:rsidR="00D2371C">
        <w:t xml:space="preserve"> line</w:t>
      </w:r>
      <w:r w:rsidR="00200186" w:rsidRPr="00BC7A21">
        <w:t xml:space="preserve"> represents the </w:t>
      </w:r>
      <w:r w:rsidR="00056EFE">
        <w:t>reference</w:t>
      </w:r>
      <w:r w:rsidR="00200186" w:rsidRPr="00BC7A21">
        <w:t xml:space="preserve"> case, green the wet </w:t>
      </w:r>
      <w:r w:rsidR="00B26E98">
        <w:t>case</w:t>
      </w:r>
      <w:r w:rsidR="00200186" w:rsidRPr="00BC7A21">
        <w:t xml:space="preserve">, and blue the dry </w:t>
      </w:r>
      <w:r w:rsidR="00B26E98">
        <w:t>case</w:t>
      </w:r>
      <w:r w:rsidR="00200186" w:rsidRPr="00BC7A21">
        <w:t xml:space="preserve">. The </w:t>
      </w:r>
      <w:r w:rsidR="00B26E98">
        <w:t>solid</w:t>
      </w:r>
      <w:r w:rsidR="00200186" w:rsidRPr="00BC7A21">
        <w:t xml:space="preserve"> lines are the minimum pressure and the dashed </w:t>
      </w:r>
      <w:r w:rsidR="00B26E98">
        <w:t>lines are</w:t>
      </w:r>
      <w:r w:rsidR="00200186" w:rsidRPr="00BC7A21">
        <w:t xml:space="preserve"> the </w:t>
      </w:r>
      <w:r w:rsidR="00200186">
        <w:t>maximum</w:t>
      </w:r>
      <w:r w:rsidR="00200186" w:rsidRPr="00BC7A21">
        <w:t xml:space="preserve"> pressure at the surface.</w:t>
      </w:r>
      <w:bookmarkEnd w:id="103"/>
    </w:p>
    <w:p w14:paraId="7FBF0A73" w14:textId="5AEA905B" w:rsidR="004076AF" w:rsidRDefault="009A0427" w:rsidP="004076AF">
      <w:r w:rsidRPr="009A0427">
        <w:t xml:space="preserve">Figure 28 shows the minimum and maximum pressure inside the domain. The maximum pressure (dashed lines in figure) are quasi-steady and almost identical for the three cases, as was the case for the maximum surface pressure shown previously. The maximum pressure in the storms does not appear to play a role in the formation of the tornado. However the minimum pressure inside the domain is very distinctive for the three cases. The minimum pressure for the dry case (solid blue line in figure) seems to collapse progressively from about -6 mb to -13 mb in 7 minutes and then the minimum pressure for the dry case rises progressively toward the -6 mb level, with only two small (4 mb) depressions observed before stabilization at the end of the simulation. The minimum pressure for the reference case (plain red line) shows a similar progressive collapse behavior to the dry case, except for the two stronger depressions at 13 min and at the end of the simulation. The minimum pressure for the reference case is also lower overall than the dry case. The minimum pressure for the wet case (solid </w:t>
      </w:r>
      <w:r w:rsidR="000101E5">
        <w:t>green</w:t>
      </w:r>
      <w:r w:rsidRPr="009A0427">
        <w:t xml:space="preserve"> line) exhibits more fluctuations beginning at mid-simulation. The main collapse is also more accentuated, from -13 mb to -28 mb.  Additional details concerning the pressure minima observed in the three cases will be discussed later.</w:t>
      </w:r>
    </w:p>
    <w:p w14:paraId="06944B93" w14:textId="4FF8E9B6" w:rsidR="0096653D" w:rsidRDefault="004076AF" w:rsidP="004076AF">
      <w:pPr>
        <w:jc w:val="center"/>
      </w:pPr>
      <w:r w:rsidRPr="006B30BA">
        <w:rPr>
          <w:noProof/>
        </w:rPr>
        <w:lastRenderedPageBreak/>
        <w:drawing>
          <wp:inline distT="0" distB="0" distL="0" distR="0" wp14:anchorId="2535104C" wp14:editId="532B7109">
            <wp:extent cx="30861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1F6663A9" w14:textId="1B9D6F0E" w:rsidR="007D056B" w:rsidRDefault="007D056B" w:rsidP="00B40C56">
      <w:pPr>
        <w:pStyle w:val="Caption"/>
      </w:pPr>
      <w:bookmarkStart w:id="104" w:name="_Ref435083873"/>
      <w:bookmarkStart w:id="105" w:name="_Toc450806407"/>
      <w:r>
        <w:t xml:space="preserve">Figure </w:t>
      </w:r>
      <w:r>
        <w:fldChar w:fldCharType="begin"/>
      </w:r>
      <w:r>
        <w:instrText xml:space="preserve"> SEQ Figure \* ARABIC </w:instrText>
      </w:r>
      <w:r>
        <w:fldChar w:fldCharType="separate"/>
      </w:r>
      <w:r w:rsidR="004738FF">
        <w:t>28</w:t>
      </w:r>
      <w:r>
        <w:fldChar w:fldCharType="end"/>
      </w:r>
      <w:bookmarkEnd w:id="104"/>
      <w:r>
        <w:t xml:space="preserve">. </w:t>
      </w:r>
      <w:r w:rsidRPr="007D056B">
        <w:t>Minimum</w:t>
      </w:r>
      <w:r>
        <w:t xml:space="preserve"> and Maximum</w:t>
      </w:r>
      <w:r w:rsidRPr="007D056B">
        <w:t xml:space="preserve"> Pressure History inside the domain</w:t>
      </w:r>
      <w:r>
        <w:t xml:space="preserve">. </w:t>
      </w:r>
      <w:r w:rsidRPr="007D056B">
        <w:t>Red line represents the reference case, green the wet case, and blue the dry case. The solid lines are the minimum pressure and the dashed lines are the maximum pressure</w:t>
      </w:r>
      <w:bookmarkEnd w:id="105"/>
    </w:p>
    <w:p w14:paraId="11D70CB2" w14:textId="12F5DFFE" w:rsidR="00147DC7" w:rsidRDefault="000101E5" w:rsidP="00147DC7">
      <w:r w:rsidRPr="000101E5">
        <w:t>Figure 29 represents the minimum pressure over the simulation times and altitudes. It is showing that the minimum pressure for the dry case (Figure 29 c) does not exhibit any large depressions. Figure 29 shows that there are small "pockets" of significant pressure depression for the reference case. Those pockets correspond to the simulation times where the local pressure minima, as shown in Figure 28, occur (i.e. 5 min, 13.5 min, and 20 min).  This same pressure behavior applies also to the wet case (Figure 29 b) which is indicative of a physical process. Indeed Figure 29 b shows that the pressure depression pockets are numerous and are situated at mid-simulation times associated with the minima as observed previously</w:t>
      </w:r>
      <w:r w:rsidR="004076AF">
        <w:t>.</w:t>
      </w:r>
    </w:p>
    <w:p w14:paraId="5CFB7ABA" w14:textId="0AB35E7C" w:rsidR="00147DC7" w:rsidRDefault="00147DC7" w:rsidP="00147DC7">
      <w:pPr>
        <w:jc w:val="center"/>
      </w:pPr>
      <w:r>
        <w:rPr>
          <w:noProof/>
        </w:rPr>
        <w:lastRenderedPageBreak/>
        <w:drawing>
          <wp:inline distT="0" distB="0" distL="0" distR="0" wp14:anchorId="1E3C7F89" wp14:editId="195F5327">
            <wp:extent cx="2570521" cy="749808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_timevsz_vert.png"/>
                    <pic:cNvPicPr/>
                  </pic:nvPicPr>
                  <pic:blipFill>
                    <a:blip r:embed="rId41">
                      <a:extLst>
                        <a:ext uri="{28A0092B-C50C-407E-A947-70E740481C1C}">
                          <a14:useLocalDpi xmlns:a14="http://schemas.microsoft.com/office/drawing/2010/main" val="0"/>
                        </a:ext>
                      </a:extLst>
                    </a:blip>
                    <a:stretch>
                      <a:fillRect/>
                    </a:stretch>
                  </pic:blipFill>
                  <pic:spPr>
                    <a:xfrm>
                      <a:off x="0" y="0"/>
                      <a:ext cx="2570521" cy="7498080"/>
                    </a:xfrm>
                    <a:prstGeom prst="rect">
                      <a:avLst/>
                    </a:prstGeom>
                  </pic:spPr>
                </pic:pic>
              </a:graphicData>
            </a:graphic>
          </wp:inline>
        </w:drawing>
      </w:r>
    </w:p>
    <w:p w14:paraId="57A2B175" w14:textId="6FA94EDD" w:rsidR="00147DC7" w:rsidRPr="00147DC7" w:rsidRDefault="00147DC7" w:rsidP="00147DC7">
      <w:pPr>
        <w:pStyle w:val="Caption"/>
      </w:pPr>
      <w:bookmarkStart w:id="106" w:name="_Ref435084459"/>
      <w:bookmarkStart w:id="107" w:name="_Toc450806408"/>
      <w:r>
        <w:t xml:space="preserve">Figure </w:t>
      </w:r>
      <w:r>
        <w:fldChar w:fldCharType="begin"/>
      </w:r>
      <w:r>
        <w:instrText xml:space="preserve"> SEQ Figure \* ARABIC </w:instrText>
      </w:r>
      <w:r>
        <w:fldChar w:fldCharType="separate"/>
      </w:r>
      <w:r w:rsidR="004738FF">
        <w:t>29</w:t>
      </w:r>
      <w:r>
        <w:fldChar w:fldCharType="end"/>
      </w:r>
      <w:bookmarkEnd w:id="106"/>
      <w:r>
        <w:t>. Minimum pressure over the simulation times and altitude. (a) reference case, (b) wet case, and (c) dry case.</w:t>
      </w:r>
      <w:bookmarkEnd w:id="107"/>
    </w:p>
    <w:p w14:paraId="3E82489B" w14:textId="28F6F063" w:rsidR="0079397E" w:rsidRDefault="000101E5" w:rsidP="0079397E">
      <w:r w:rsidRPr="000101E5">
        <w:lastRenderedPageBreak/>
        <w:t>Previously, pressure minima were observed for the three cases. In the reference case the three main pressure depressions occurred at nominal simulation times of 5 min, 13.5 min and 20 min. Those peaks are identified in Figure 30. The simulation lasted for 20 min, and the third depression occurred at that time. Therefore, the actual minimum pressure may not have been simulated. Indeed in Proctor and al. (2012), a tornado was formed in the reference case 1 hour 4 min into the initial simulation, which in this study would occur after a 24 min simulation time. For those three times, Table 9 is a summary of the strength of the depression and the location and altitude relative to the computational domain. At each subsequent pressure minimum, the pressure depression is getting stronger and closer to the surface. Figure 31 displays the 8 mb pressure deficit zone relative to the cloud for the reference case at the three specific simulation times, i.e. 5 min, 13.5 min and 20 min.  At t = 5 min, the storm appears to be organizing, but no mesocyclone has formed. At 13.5 min the mesocyclone has formed.  At last, at 20 min of simulation, a funnel appears to be outlined.</w:t>
      </w:r>
    </w:p>
    <w:p w14:paraId="3B32C785" w14:textId="0D7ACD7A" w:rsidR="0096653D" w:rsidRDefault="008508F2" w:rsidP="001C444E">
      <w:pPr>
        <w:jc w:val="center"/>
      </w:pPr>
      <w:r>
        <w:rPr>
          <w:noProof/>
        </w:rPr>
        <w:drawing>
          <wp:inline distT="0" distB="0" distL="0" distR="0" wp14:anchorId="3B296AD5" wp14:editId="24A65DB6">
            <wp:extent cx="30861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min_withnumber_actual.png"/>
                    <pic:cNvPicPr/>
                  </pic:nvPicPr>
                  <pic:blipFill>
                    <a:blip r:embed="rId4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BA0ACDB" w14:textId="7378D2B6" w:rsidR="001C444E" w:rsidRDefault="001C444E" w:rsidP="001C444E">
      <w:pPr>
        <w:pStyle w:val="Caption"/>
      </w:pPr>
      <w:bookmarkStart w:id="108" w:name="_Ref439139167"/>
      <w:bookmarkStart w:id="109" w:name="_Toc450806409"/>
      <w:r>
        <w:t xml:space="preserve">Figure </w:t>
      </w:r>
      <w:r>
        <w:fldChar w:fldCharType="begin"/>
      </w:r>
      <w:r>
        <w:instrText xml:space="preserve"> SEQ Figure \* ARABIC </w:instrText>
      </w:r>
      <w:r>
        <w:fldChar w:fldCharType="separate"/>
      </w:r>
      <w:r w:rsidR="004738FF">
        <w:t>30</w:t>
      </w:r>
      <w:r>
        <w:fldChar w:fldCharType="end"/>
      </w:r>
      <w:bookmarkEnd w:id="108"/>
      <w:r>
        <w:t>. Minimum</w:t>
      </w:r>
      <w:r w:rsidRPr="001C444E">
        <w:t xml:space="preserve"> Pressure History</w:t>
      </w:r>
      <w:r>
        <w:t xml:space="preserve"> inside the domain for the reference case.</w:t>
      </w:r>
      <w:r w:rsidR="00855904">
        <w:t xml:space="preserve"> The red plain line represents the domain pressure, and the red dash line the surface pressure.</w:t>
      </w:r>
      <w:bookmarkEnd w:id="109"/>
    </w:p>
    <w:p w14:paraId="30827596" w14:textId="41C25914" w:rsidR="001C444E" w:rsidRDefault="001C444E" w:rsidP="001C444E">
      <w:pPr>
        <w:pStyle w:val="Caption"/>
      </w:pPr>
      <w:bookmarkStart w:id="110" w:name="_Ref439139295"/>
      <w:bookmarkStart w:id="111" w:name="_Ref439139262"/>
      <w:bookmarkStart w:id="112" w:name="_Toc450806431"/>
      <w:r>
        <w:t xml:space="preserve">Table </w:t>
      </w:r>
      <w:r>
        <w:fldChar w:fldCharType="begin"/>
      </w:r>
      <w:r>
        <w:instrText xml:space="preserve"> SEQ Table \* ARABIC </w:instrText>
      </w:r>
      <w:r>
        <w:fldChar w:fldCharType="separate"/>
      </w:r>
      <w:r w:rsidR="002B46D6">
        <w:t>9</w:t>
      </w:r>
      <w:r>
        <w:fldChar w:fldCharType="end"/>
      </w:r>
      <w:bookmarkEnd w:id="110"/>
      <w:r>
        <w:t>. Location of the pressure peak occurrence relative to the domain for the reference case.</w:t>
      </w:r>
      <w:bookmarkEnd w:id="111"/>
      <w:bookmarkEnd w:id="112"/>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3BCF04F9" w14:textId="77777777" w:rsidTr="003E651D">
        <w:tc>
          <w:tcPr>
            <w:tcW w:w="1495" w:type="dxa"/>
            <w:shd w:val="clear" w:color="auto" w:fill="95B3D7" w:themeFill="accent1" w:themeFillTint="99"/>
          </w:tcPr>
          <w:p w14:paraId="6140AAB5" w14:textId="77777777" w:rsidR="003E651D" w:rsidRDefault="003E651D" w:rsidP="008A028C">
            <w:pPr>
              <w:pStyle w:val="tableformat"/>
            </w:pPr>
            <w:r>
              <w:t xml:space="preserve">Peak </w:t>
            </w:r>
          </w:p>
        </w:tc>
        <w:tc>
          <w:tcPr>
            <w:tcW w:w="1355" w:type="dxa"/>
            <w:shd w:val="clear" w:color="auto" w:fill="95B3D7" w:themeFill="accent1" w:themeFillTint="99"/>
          </w:tcPr>
          <w:p w14:paraId="7F96A4AA" w14:textId="617F8484" w:rsidR="003E651D" w:rsidRDefault="003E651D" w:rsidP="008A028C">
            <w:pPr>
              <w:pStyle w:val="tableformat"/>
            </w:pPr>
            <w:r>
              <w:t>Pressure (mb)</w:t>
            </w:r>
          </w:p>
        </w:tc>
        <w:tc>
          <w:tcPr>
            <w:tcW w:w="1590" w:type="dxa"/>
            <w:shd w:val="clear" w:color="auto" w:fill="95B3D7" w:themeFill="accent1" w:themeFillTint="99"/>
          </w:tcPr>
          <w:p w14:paraId="08E1DA18" w14:textId="2F197B29" w:rsidR="003E651D" w:rsidRDefault="003E651D" w:rsidP="008A028C">
            <w:pPr>
              <w:pStyle w:val="tableformat"/>
            </w:pPr>
            <w:r>
              <w:t>Simulation time (min)</w:t>
            </w:r>
          </w:p>
        </w:tc>
        <w:tc>
          <w:tcPr>
            <w:tcW w:w="1690" w:type="dxa"/>
            <w:shd w:val="clear" w:color="auto" w:fill="95B3D7" w:themeFill="accent1" w:themeFillTint="99"/>
          </w:tcPr>
          <w:p w14:paraId="5B787341" w14:textId="0214FF2E" w:rsidR="003E651D" w:rsidRDefault="003E651D" w:rsidP="008A028C">
            <w:pPr>
              <w:pStyle w:val="tableformat"/>
            </w:pPr>
            <w:r>
              <w:t>West-East Location (km)</w:t>
            </w:r>
          </w:p>
        </w:tc>
        <w:tc>
          <w:tcPr>
            <w:tcW w:w="1597" w:type="dxa"/>
            <w:shd w:val="clear" w:color="auto" w:fill="95B3D7" w:themeFill="accent1" w:themeFillTint="99"/>
          </w:tcPr>
          <w:p w14:paraId="36EA68B8" w14:textId="3FA67969" w:rsidR="003E651D" w:rsidRDefault="003E651D" w:rsidP="008A028C">
            <w:pPr>
              <w:pStyle w:val="tableformat"/>
            </w:pPr>
            <w:r w:rsidRPr="00815953">
              <w:t>South-North Location (km)</w:t>
            </w:r>
          </w:p>
        </w:tc>
        <w:tc>
          <w:tcPr>
            <w:tcW w:w="1623" w:type="dxa"/>
            <w:shd w:val="clear" w:color="auto" w:fill="95B3D7" w:themeFill="accent1" w:themeFillTint="99"/>
          </w:tcPr>
          <w:p w14:paraId="59C02818" w14:textId="77777777" w:rsidR="003E651D" w:rsidRDefault="003E651D" w:rsidP="008A028C">
            <w:pPr>
              <w:pStyle w:val="tableformat"/>
            </w:pPr>
            <w:r>
              <w:t>Altitude (km)</w:t>
            </w:r>
          </w:p>
        </w:tc>
      </w:tr>
      <w:tr w:rsidR="003E651D" w14:paraId="232D05AF" w14:textId="77777777" w:rsidTr="003E651D">
        <w:tc>
          <w:tcPr>
            <w:tcW w:w="1495" w:type="dxa"/>
            <w:shd w:val="clear" w:color="auto" w:fill="auto"/>
          </w:tcPr>
          <w:p w14:paraId="0FFE9FA6" w14:textId="77777777" w:rsidR="003E651D" w:rsidRPr="001C444E" w:rsidRDefault="003E651D" w:rsidP="008A028C">
            <w:pPr>
              <w:pStyle w:val="tableformat"/>
            </w:pPr>
            <w:r w:rsidRPr="001C444E">
              <w:lastRenderedPageBreak/>
              <w:t>1</w:t>
            </w:r>
          </w:p>
        </w:tc>
        <w:tc>
          <w:tcPr>
            <w:tcW w:w="1355" w:type="dxa"/>
          </w:tcPr>
          <w:p w14:paraId="6D62B4C9" w14:textId="740BB82E" w:rsidR="003E651D" w:rsidRDefault="003E651D" w:rsidP="008A028C">
            <w:pPr>
              <w:pStyle w:val="tableformat"/>
            </w:pPr>
            <w:r>
              <w:t>-16.9</w:t>
            </w:r>
          </w:p>
        </w:tc>
        <w:tc>
          <w:tcPr>
            <w:tcW w:w="1590" w:type="dxa"/>
          </w:tcPr>
          <w:p w14:paraId="363F58F4" w14:textId="5138069E" w:rsidR="003E651D" w:rsidRDefault="003E651D" w:rsidP="008A028C">
            <w:pPr>
              <w:pStyle w:val="tableformat"/>
            </w:pPr>
            <w:r>
              <w:t>5.0</w:t>
            </w:r>
          </w:p>
        </w:tc>
        <w:tc>
          <w:tcPr>
            <w:tcW w:w="1690" w:type="dxa"/>
            <w:shd w:val="clear" w:color="auto" w:fill="auto"/>
          </w:tcPr>
          <w:p w14:paraId="37446494" w14:textId="65D9B523" w:rsidR="003E651D" w:rsidRPr="001C444E" w:rsidRDefault="003E651D" w:rsidP="008A028C">
            <w:pPr>
              <w:pStyle w:val="tableformat"/>
            </w:pPr>
            <w:r>
              <w:t>2.5</w:t>
            </w:r>
          </w:p>
        </w:tc>
        <w:tc>
          <w:tcPr>
            <w:tcW w:w="1597" w:type="dxa"/>
            <w:shd w:val="clear" w:color="auto" w:fill="auto"/>
          </w:tcPr>
          <w:p w14:paraId="55D356BC" w14:textId="487AF6F6" w:rsidR="003E651D" w:rsidRPr="001C444E" w:rsidRDefault="003E651D" w:rsidP="008A028C">
            <w:pPr>
              <w:pStyle w:val="tableformat"/>
            </w:pPr>
            <w:r>
              <w:t>1.6</w:t>
            </w:r>
          </w:p>
        </w:tc>
        <w:tc>
          <w:tcPr>
            <w:tcW w:w="1623" w:type="dxa"/>
            <w:shd w:val="clear" w:color="auto" w:fill="auto"/>
          </w:tcPr>
          <w:p w14:paraId="27B34363" w14:textId="1CD300FD" w:rsidR="003E651D" w:rsidRPr="001C444E" w:rsidRDefault="003E651D" w:rsidP="008A028C">
            <w:pPr>
              <w:pStyle w:val="tableformat"/>
            </w:pPr>
            <w:r>
              <w:t>5.5</w:t>
            </w:r>
          </w:p>
        </w:tc>
      </w:tr>
      <w:tr w:rsidR="003E651D" w14:paraId="2B8ED00C" w14:textId="77777777" w:rsidTr="003E651D">
        <w:tc>
          <w:tcPr>
            <w:tcW w:w="1495" w:type="dxa"/>
            <w:shd w:val="clear" w:color="auto" w:fill="DAEEF3" w:themeFill="accent5" w:themeFillTint="33"/>
          </w:tcPr>
          <w:p w14:paraId="113FC073" w14:textId="77777777" w:rsidR="003E651D" w:rsidRDefault="003E651D" w:rsidP="008A028C">
            <w:pPr>
              <w:pStyle w:val="tableformat"/>
            </w:pPr>
            <w:r>
              <w:t>2</w:t>
            </w:r>
          </w:p>
        </w:tc>
        <w:tc>
          <w:tcPr>
            <w:tcW w:w="1355" w:type="dxa"/>
            <w:shd w:val="clear" w:color="auto" w:fill="DAEEF3" w:themeFill="accent5" w:themeFillTint="33"/>
          </w:tcPr>
          <w:p w14:paraId="6BFF676C" w14:textId="00A5C310" w:rsidR="003E651D" w:rsidRDefault="003E651D" w:rsidP="008A028C">
            <w:pPr>
              <w:pStyle w:val="tableformat"/>
            </w:pPr>
            <w:r>
              <w:t>-17.6</w:t>
            </w:r>
          </w:p>
        </w:tc>
        <w:tc>
          <w:tcPr>
            <w:tcW w:w="1590" w:type="dxa"/>
            <w:shd w:val="clear" w:color="auto" w:fill="DAEEF3" w:themeFill="accent5" w:themeFillTint="33"/>
          </w:tcPr>
          <w:p w14:paraId="55C6C641" w14:textId="7EBE779B" w:rsidR="003E651D" w:rsidRDefault="003E651D" w:rsidP="008A028C">
            <w:pPr>
              <w:pStyle w:val="tableformat"/>
            </w:pPr>
            <w:r>
              <w:t>13.5</w:t>
            </w:r>
          </w:p>
        </w:tc>
        <w:tc>
          <w:tcPr>
            <w:tcW w:w="1690" w:type="dxa"/>
            <w:shd w:val="clear" w:color="auto" w:fill="DAEEF3" w:themeFill="accent5" w:themeFillTint="33"/>
          </w:tcPr>
          <w:p w14:paraId="45B09A95" w14:textId="43E55579" w:rsidR="003E651D" w:rsidRDefault="003E651D" w:rsidP="008A028C">
            <w:pPr>
              <w:pStyle w:val="tableformat"/>
            </w:pPr>
            <w:r>
              <w:t>8.1</w:t>
            </w:r>
          </w:p>
        </w:tc>
        <w:tc>
          <w:tcPr>
            <w:tcW w:w="1597" w:type="dxa"/>
            <w:shd w:val="clear" w:color="auto" w:fill="DAEEF3" w:themeFill="accent5" w:themeFillTint="33"/>
          </w:tcPr>
          <w:p w14:paraId="23272058" w14:textId="500CE244" w:rsidR="003E651D" w:rsidRDefault="003E651D" w:rsidP="008A028C">
            <w:pPr>
              <w:pStyle w:val="tableformat"/>
            </w:pPr>
            <w:r>
              <w:t>8.4</w:t>
            </w:r>
          </w:p>
        </w:tc>
        <w:tc>
          <w:tcPr>
            <w:tcW w:w="1623" w:type="dxa"/>
            <w:shd w:val="clear" w:color="auto" w:fill="DAEEF3" w:themeFill="accent5" w:themeFillTint="33"/>
          </w:tcPr>
          <w:p w14:paraId="2F109E1F" w14:textId="05AD6849" w:rsidR="003E651D" w:rsidRDefault="003E651D" w:rsidP="008A028C">
            <w:pPr>
              <w:pStyle w:val="tableformat"/>
            </w:pPr>
            <w:r>
              <w:t>3.7</w:t>
            </w:r>
          </w:p>
        </w:tc>
      </w:tr>
      <w:tr w:rsidR="003E651D" w14:paraId="19EE0647" w14:textId="77777777" w:rsidTr="003E651D">
        <w:tc>
          <w:tcPr>
            <w:tcW w:w="1495" w:type="dxa"/>
            <w:shd w:val="clear" w:color="auto" w:fill="auto"/>
          </w:tcPr>
          <w:p w14:paraId="20D02C76" w14:textId="77777777" w:rsidR="003E651D" w:rsidRDefault="003E651D" w:rsidP="008A028C">
            <w:pPr>
              <w:pStyle w:val="tableformat"/>
            </w:pPr>
            <w:r>
              <w:t>3</w:t>
            </w:r>
          </w:p>
        </w:tc>
        <w:tc>
          <w:tcPr>
            <w:tcW w:w="1355" w:type="dxa"/>
          </w:tcPr>
          <w:p w14:paraId="7B33A43A" w14:textId="7238E426" w:rsidR="003E651D" w:rsidRDefault="003E651D" w:rsidP="008A028C">
            <w:pPr>
              <w:pStyle w:val="tableformat"/>
            </w:pPr>
            <w:r>
              <w:t>-18.8</w:t>
            </w:r>
          </w:p>
        </w:tc>
        <w:tc>
          <w:tcPr>
            <w:tcW w:w="1590" w:type="dxa"/>
          </w:tcPr>
          <w:p w14:paraId="6D466502" w14:textId="402F8CA6" w:rsidR="003E651D" w:rsidRDefault="003E651D" w:rsidP="008A028C">
            <w:pPr>
              <w:pStyle w:val="tableformat"/>
            </w:pPr>
            <w:r>
              <w:t>20.0</w:t>
            </w:r>
          </w:p>
        </w:tc>
        <w:tc>
          <w:tcPr>
            <w:tcW w:w="1690" w:type="dxa"/>
            <w:shd w:val="clear" w:color="auto" w:fill="auto"/>
          </w:tcPr>
          <w:p w14:paraId="409DFC22" w14:textId="5FF155F1" w:rsidR="003E651D" w:rsidRDefault="003E651D" w:rsidP="008A028C">
            <w:pPr>
              <w:pStyle w:val="tableformat"/>
            </w:pPr>
            <w:r>
              <w:t>13.7</w:t>
            </w:r>
          </w:p>
        </w:tc>
        <w:tc>
          <w:tcPr>
            <w:tcW w:w="1597" w:type="dxa"/>
            <w:shd w:val="clear" w:color="auto" w:fill="auto"/>
          </w:tcPr>
          <w:p w14:paraId="07DE6851" w14:textId="16DF0AC8" w:rsidR="003E651D" w:rsidRDefault="003E651D" w:rsidP="008A028C">
            <w:pPr>
              <w:pStyle w:val="tableformat"/>
            </w:pPr>
            <w:r>
              <w:t>15.9</w:t>
            </w:r>
          </w:p>
        </w:tc>
        <w:tc>
          <w:tcPr>
            <w:tcW w:w="1623" w:type="dxa"/>
            <w:shd w:val="clear" w:color="auto" w:fill="auto"/>
          </w:tcPr>
          <w:p w14:paraId="7A54953C" w14:textId="77777777" w:rsidR="003E651D" w:rsidRDefault="003E651D" w:rsidP="008A028C">
            <w:pPr>
              <w:pStyle w:val="tableformat"/>
            </w:pPr>
            <w:r>
              <w:t>2.6</w:t>
            </w:r>
          </w:p>
        </w:tc>
      </w:tr>
    </w:tbl>
    <w:p w14:paraId="64D7BB47" w14:textId="6F6E9467" w:rsidR="001C444E" w:rsidRPr="001C444E" w:rsidRDefault="001C444E" w:rsidP="001C444E"/>
    <w:p w14:paraId="367D2479" w14:textId="6F3B4208" w:rsidR="001C444E" w:rsidRDefault="008508F2" w:rsidP="001C444E">
      <w:pPr>
        <w:jc w:val="center"/>
      </w:pPr>
      <w:r>
        <w:rPr>
          <w:noProof/>
        </w:rPr>
        <w:lastRenderedPageBreak/>
        <w:drawing>
          <wp:inline distT="0" distB="0" distL="0" distR="0" wp14:anchorId="4F612371" wp14:editId="0763E4C0">
            <wp:extent cx="4449765" cy="6858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dpressure_peak_actual.png"/>
                    <pic:cNvPicPr/>
                  </pic:nvPicPr>
                  <pic:blipFill>
                    <a:blip r:embed="rId43">
                      <a:extLst>
                        <a:ext uri="{28A0092B-C50C-407E-A947-70E740481C1C}">
                          <a14:useLocalDpi xmlns:a14="http://schemas.microsoft.com/office/drawing/2010/main" val="0"/>
                        </a:ext>
                      </a:extLst>
                    </a:blip>
                    <a:stretch>
                      <a:fillRect/>
                    </a:stretch>
                  </pic:blipFill>
                  <pic:spPr>
                    <a:xfrm>
                      <a:off x="0" y="0"/>
                      <a:ext cx="4449765" cy="6858000"/>
                    </a:xfrm>
                    <a:prstGeom prst="rect">
                      <a:avLst/>
                    </a:prstGeom>
                  </pic:spPr>
                </pic:pic>
              </a:graphicData>
            </a:graphic>
          </wp:inline>
        </w:drawing>
      </w:r>
    </w:p>
    <w:p w14:paraId="28F6174D" w14:textId="03C55E0D" w:rsidR="00AF5ED9" w:rsidRDefault="0045569D" w:rsidP="001A06F3">
      <w:pPr>
        <w:pStyle w:val="Caption"/>
      </w:pPr>
      <w:bookmarkStart w:id="113" w:name="_Ref439139218"/>
      <w:bookmarkStart w:id="114" w:name="_Toc450806410"/>
      <w:r>
        <w:t xml:space="preserve">Figure </w:t>
      </w:r>
      <w:r w:rsidR="0070336E">
        <w:fldChar w:fldCharType="begin"/>
      </w:r>
      <w:r w:rsidR="0070336E">
        <w:instrText xml:space="preserve"> SEQ Figure \* ARABIC </w:instrText>
      </w:r>
      <w:r w:rsidR="0070336E">
        <w:fldChar w:fldCharType="separate"/>
      </w:r>
      <w:r w:rsidR="004738FF">
        <w:t>31</w:t>
      </w:r>
      <w:r w:rsidR="0070336E">
        <w:fldChar w:fldCharType="end"/>
      </w:r>
      <w:bookmarkEnd w:id="113"/>
      <w:r>
        <w:t xml:space="preserve">. </w:t>
      </w:r>
      <w:r w:rsidR="00855904">
        <w:t>8 mb pressure deficit and cloud prespective</w:t>
      </w:r>
      <w:r w:rsidR="006F64B2">
        <w:t xml:space="preserve"> for the reference case at t = 5min (1), 13.5 min (2), and 20 min (3) of the simulation</w:t>
      </w:r>
      <w:r w:rsidR="00855904">
        <w:t>.</w:t>
      </w:r>
      <w:bookmarkEnd w:id="114"/>
    </w:p>
    <w:p w14:paraId="128502D4" w14:textId="7B0ABA16" w:rsidR="0079397E" w:rsidRDefault="000101E5" w:rsidP="0079397E">
      <w:r w:rsidRPr="000101E5">
        <w:lastRenderedPageBreak/>
        <w:t xml:space="preserve">For the wet case the three main pressure depressions occurred at 5.5 min, 10.5 min and 18.5 min of the simulation. Those depressions are identified in Figure 32.  Compared with the reference case, the domain pressure at the occurrence of the first and second depressions </w:t>
      </w:r>
      <w:r>
        <w:t xml:space="preserve">are almost the same magnitudes. From about 18.25 min and 18.75 min, the green plain and dash lines are superimposing which </w:t>
      </w:r>
      <w:r w:rsidR="00D55961">
        <w:t xml:space="preserve">identifies the fact </w:t>
      </w:r>
      <w:r>
        <w:t xml:space="preserve">the domain </w:t>
      </w:r>
      <w:r w:rsidR="00D55961">
        <w:t xml:space="preserve">pressure minima is the same than </w:t>
      </w:r>
      <w:r>
        <w:t xml:space="preserve">the surface pressure </w:t>
      </w:r>
      <w:r w:rsidR="00D55961">
        <w:t>minima at this period of the simulation.</w:t>
      </w:r>
      <w:r>
        <w:t xml:space="preserve"> </w:t>
      </w:r>
      <w:r w:rsidR="00D55961">
        <w:t xml:space="preserve"> </w:t>
      </w:r>
      <w:r w:rsidRPr="000101E5">
        <w:t>For those three times of the pressure depressions, Table 10 summarized the strength of the depression and the location and altitude relative to the domain. At each pressure minimum, the pressure depression is getting larger and closer to the surface, particularly at 18.5 min. Figure 33 represents  the 8 mb pressure deficit relative to the cloud for all the three times of the simulation, i.e.  5.5 min, 10.5 min and 18.5 min. As the reference case, at 5.5 min the storm seems to still be in a phase of organization but already with a small-scale mesocyclone. At 10.5 min, the wet case pressure deficit is similar to the 13.5 min one in the reference case. Then a tornado was formed at 18.5 min.</w:t>
      </w:r>
      <w:r w:rsidR="0079397E">
        <w:t xml:space="preserve">. </w:t>
      </w:r>
    </w:p>
    <w:p w14:paraId="7E8E6BDC" w14:textId="61C985BF" w:rsidR="00B40C56" w:rsidRDefault="004118BF" w:rsidP="004118BF">
      <w:pPr>
        <w:jc w:val="center"/>
      </w:pPr>
      <w:r>
        <w:rPr>
          <w:noProof/>
        </w:rPr>
        <w:drawing>
          <wp:inline distT="0" distB="0" distL="0" distR="0" wp14:anchorId="6CDD144D" wp14:editId="01103C04">
            <wp:extent cx="30861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min_withnumber_wet.png"/>
                    <pic:cNvPicPr/>
                  </pic:nvPicPr>
                  <pic:blipFill>
                    <a:blip r:embed="rId44">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FDEDE5B" w14:textId="45B5C801" w:rsidR="00855904" w:rsidRDefault="00855904" w:rsidP="00855904">
      <w:pPr>
        <w:pStyle w:val="Caption"/>
      </w:pPr>
      <w:bookmarkStart w:id="115" w:name="_Ref439139565"/>
      <w:bookmarkStart w:id="116" w:name="_Toc450806411"/>
      <w:r>
        <w:t xml:space="preserve">Figure </w:t>
      </w:r>
      <w:r>
        <w:fldChar w:fldCharType="begin"/>
      </w:r>
      <w:r>
        <w:instrText xml:space="preserve"> SEQ Figure \* ARABIC </w:instrText>
      </w:r>
      <w:r>
        <w:fldChar w:fldCharType="separate"/>
      </w:r>
      <w:r w:rsidR="004738FF">
        <w:t>32</w:t>
      </w:r>
      <w:r>
        <w:fldChar w:fldCharType="end"/>
      </w:r>
      <w:bookmarkEnd w:id="115"/>
      <w:r>
        <w:t xml:space="preserve">. </w:t>
      </w:r>
      <w:r w:rsidRPr="00855904">
        <w:t xml:space="preserve">Minimum Pressure History inside the domain for the </w:t>
      </w:r>
      <w:r>
        <w:t>wet</w:t>
      </w:r>
      <w:r w:rsidRPr="00855904">
        <w:t xml:space="preserve"> case. The </w:t>
      </w:r>
      <w:r>
        <w:t>green</w:t>
      </w:r>
      <w:r w:rsidRPr="00855904">
        <w:t xml:space="preserve"> plain line represent</w:t>
      </w:r>
      <w:r>
        <w:t xml:space="preserve">s the domain pressure, and the green </w:t>
      </w:r>
      <w:r w:rsidRPr="00855904">
        <w:t>dash line the surface pressure.</w:t>
      </w:r>
      <w:bookmarkEnd w:id="116"/>
    </w:p>
    <w:p w14:paraId="6353047A" w14:textId="383A05E5" w:rsidR="00A233D5" w:rsidRDefault="00855904" w:rsidP="00855904">
      <w:pPr>
        <w:pStyle w:val="Caption"/>
      </w:pPr>
      <w:bookmarkStart w:id="117" w:name="_Ref439139624"/>
      <w:bookmarkStart w:id="118" w:name="_Toc450806432"/>
      <w:r>
        <w:t xml:space="preserve">Table </w:t>
      </w:r>
      <w:r>
        <w:fldChar w:fldCharType="begin"/>
      </w:r>
      <w:r>
        <w:instrText xml:space="preserve"> SEQ Table \* ARABIC </w:instrText>
      </w:r>
      <w:r>
        <w:fldChar w:fldCharType="separate"/>
      </w:r>
      <w:r w:rsidR="002B46D6">
        <w:t>10</w:t>
      </w:r>
      <w:r>
        <w:fldChar w:fldCharType="end"/>
      </w:r>
      <w:bookmarkEnd w:id="117"/>
      <w:r>
        <w:t xml:space="preserve">. </w:t>
      </w:r>
      <w:r w:rsidRPr="00855904">
        <w:t xml:space="preserve">Location of the pressure peak occurrence relative to the domain for the </w:t>
      </w:r>
      <w:r>
        <w:t>wet</w:t>
      </w:r>
      <w:r w:rsidRPr="00855904">
        <w:t xml:space="preserve"> case.</w:t>
      </w:r>
      <w:bookmarkEnd w:id="118"/>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56CC92BF" w14:textId="77777777" w:rsidTr="003E651D">
        <w:tc>
          <w:tcPr>
            <w:tcW w:w="1495" w:type="dxa"/>
            <w:shd w:val="clear" w:color="auto" w:fill="95B3D7" w:themeFill="accent1" w:themeFillTint="99"/>
          </w:tcPr>
          <w:p w14:paraId="13600D28" w14:textId="77777777" w:rsidR="003E651D" w:rsidRDefault="003E651D" w:rsidP="00DC3941">
            <w:pPr>
              <w:pStyle w:val="tableformat"/>
            </w:pPr>
            <w:r>
              <w:t xml:space="preserve">Peak </w:t>
            </w:r>
          </w:p>
        </w:tc>
        <w:tc>
          <w:tcPr>
            <w:tcW w:w="1355" w:type="dxa"/>
            <w:shd w:val="clear" w:color="auto" w:fill="95B3D7" w:themeFill="accent1" w:themeFillTint="99"/>
          </w:tcPr>
          <w:p w14:paraId="7EB37525" w14:textId="6DEAE762" w:rsidR="003E651D" w:rsidRDefault="003E651D" w:rsidP="00DC3941">
            <w:pPr>
              <w:pStyle w:val="tableformat"/>
            </w:pPr>
            <w:r>
              <w:t>Pressure (mb)</w:t>
            </w:r>
          </w:p>
        </w:tc>
        <w:tc>
          <w:tcPr>
            <w:tcW w:w="1590" w:type="dxa"/>
            <w:shd w:val="clear" w:color="auto" w:fill="95B3D7" w:themeFill="accent1" w:themeFillTint="99"/>
          </w:tcPr>
          <w:p w14:paraId="66E57EC9" w14:textId="3406A9F9" w:rsidR="003E651D" w:rsidRDefault="003E651D" w:rsidP="00DC3941">
            <w:pPr>
              <w:pStyle w:val="tableformat"/>
            </w:pPr>
            <w:r>
              <w:t>Simulation time (min)</w:t>
            </w:r>
          </w:p>
        </w:tc>
        <w:tc>
          <w:tcPr>
            <w:tcW w:w="1690" w:type="dxa"/>
            <w:shd w:val="clear" w:color="auto" w:fill="95B3D7" w:themeFill="accent1" w:themeFillTint="99"/>
          </w:tcPr>
          <w:p w14:paraId="0D3DDB43" w14:textId="5390CB0E" w:rsidR="003E651D" w:rsidRDefault="003E651D" w:rsidP="00DC3941">
            <w:pPr>
              <w:pStyle w:val="tableformat"/>
            </w:pPr>
            <w:r>
              <w:t>West-East Location (km)</w:t>
            </w:r>
          </w:p>
        </w:tc>
        <w:tc>
          <w:tcPr>
            <w:tcW w:w="1597" w:type="dxa"/>
            <w:shd w:val="clear" w:color="auto" w:fill="95B3D7" w:themeFill="accent1" w:themeFillTint="99"/>
          </w:tcPr>
          <w:p w14:paraId="19113E95" w14:textId="10D1E2CF" w:rsidR="003E651D" w:rsidRDefault="003E651D" w:rsidP="00DC3941">
            <w:pPr>
              <w:pStyle w:val="tableformat"/>
            </w:pPr>
            <w:r>
              <w:t>North-South Location (km)</w:t>
            </w:r>
          </w:p>
        </w:tc>
        <w:tc>
          <w:tcPr>
            <w:tcW w:w="1623" w:type="dxa"/>
            <w:shd w:val="clear" w:color="auto" w:fill="95B3D7" w:themeFill="accent1" w:themeFillTint="99"/>
          </w:tcPr>
          <w:p w14:paraId="459A982B" w14:textId="77777777" w:rsidR="003E651D" w:rsidRDefault="003E651D" w:rsidP="00DC3941">
            <w:pPr>
              <w:pStyle w:val="tableformat"/>
            </w:pPr>
            <w:r>
              <w:t>Altitude (km)</w:t>
            </w:r>
          </w:p>
        </w:tc>
      </w:tr>
      <w:tr w:rsidR="003E651D" w14:paraId="2188278D" w14:textId="77777777" w:rsidTr="003E651D">
        <w:tc>
          <w:tcPr>
            <w:tcW w:w="1495" w:type="dxa"/>
            <w:shd w:val="clear" w:color="auto" w:fill="auto"/>
          </w:tcPr>
          <w:p w14:paraId="01267D29" w14:textId="77777777" w:rsidR="003E651D" w:rsidRPr="001C444E" w:rsidRDefault="003E651D" w:rsidP="00DC3941">
            <w:pPr>
              <w:pStyle w:val="tableformat"/>
            </w:pPr>
            <w:r w:rsidRPr="001C444E">
              <w:lastRenderedPageBreak/>
              <w:t>1</w:t>
            </w:r>
          </w:p>
        </w:tc>
        <w:tc>
          <w:tcPr>
            <w:tcW w:w="1355" w:type="dxa"/>
          </w:tcPr>
          <w:p w14:paraId="7150CFC7" w14:textId="67BB7BEE" w:rsidR="003E651D" w:rsidRDefault="003E651D" w:rsidP="00EB4020">
            <w:pPr>
              <w:pStyle w:val="tableformat"/>
            </w:pPr>
            <w:r>
              <w:t>-17.1</w:t>
            </w:r>
          </w:p>
        </w:tc>
        <w:tc>
          <w:tcPr>
            <w:tcW w:w="1590" w:type="dxa"/>
          </w:tcPr>
          <w:p w14:paraId="3C9C4438" w14:textId="45A1F56A" w:rsidR="003E651D" w:rsidRDefault="003E651D" w:rsidP="00EB4020">
            <w:pPr>
              <w:pStyle w:val="tableformat"/>
            </w:pPr>
            <w:r>
              <w:t>5.5</w:t>
            </w:r>
          </w:p>
        </w:tc>
        <w:tc>
          <w:tcPr>
            <w:tcW w:w="1690" w:type="dxa"/>
            <w:shd w:val="clear" w:color="auto" w:fill="auto"/>
          </w:tcPr>
          <w:p w14:paraId="51F1E645" w14:textId="438F53E4" w:rsidR="003E651D" w:rsidRPr="001C444E" w:rsidRDefault="003E651D" w:rsidP="00DC3941">
            <w:pPr>
              <w:pStyle w:val="tableformat"/>
            </w:pPr>
            <w:r>
              <w:t>3.7</w:t>
            </w:r>
          </w:p>
        </w:tc>
        <w:tc>
          <w:tcPr>
            <w:tcW w:w="1597" w:type="dxa"/>
            <w:shd w:val="clear" w:color="auto" w:fill="auto"/>
          </w:tcPr>
          <w:p w14:paraId="481BC6C6" w14:textId="1FB6F4B9" w:rsidR="003E651D" w:rsidRPr="001C444E" w:rsidRDefault="003E651D" w:rsidP="00DC3941">
            <w:pPr>
              <w:pStyle w:val="tableformat"/>
            </w:pPr>
            <w:r>
              <w:t>-2.6</w:t>
            </w:r>
          </w:p>
        </w:tc>
        <w:tc>
          <w:tcPr>
            <w:tcW w:w="1623" w:type="dxa"/>
            <w:shd w:val="clear" w:color="auto" w:fill="auto"/>
          </w:tcPr>
          <w:p w14:paraId="6CA56E5F" w14:textId="05661E2C" w:rsidR="003E651D" w:rsidRPr="001C444E" w:rsidRDefault="003E651D" w:rsidP="00DC3941">
            <w:pPr>
              <w:pStyle w:val="tableformat"/>
            </w:pPr>
            <w:r>
              <w:t>3.8</w:t>
            </w:r>
          </w:p>
        </w:tc>
      </w:tr>
      <w:tr w:rsidR="003E651D" w14:paraId="2AFF6537" w14:textId="77777777" w:rsidTr="003E651D">
        <w:tc>
          <w:tcPr>
            <w:tcW w:w="1495" w:type="dxa"/>
            <w:shd w:val="clear" w:color="auto" w:fill="DAEEF3" w:themeFill="accent5" w:themeFillTint="33"/>
          </w:tcPr>
          <w:p w14:paraId="7F621B91" w14:textId="77777777" w:rsidR="003E651D" w:rsidRDefault="003E651D" w:rsidP="00DC3941">
            <w:pPr>
              <w:pStyle w:val="tableformat"/>
            </w:pPr>
            <w:r>
              <w:t>2</w:t>
            </w:r>
          </w:p>
        </w:tc>
        <w:tc>
          <w:tcPr>
            <w:tcW w:w="1355" w:type="dxa"/>
            <w:shd w:val="clear" w:color="auto" w:fill="DAEEF3" w:themeFill="accent5" w:themeFillTint="33"/>
          </w:tcPr>
          <w:p w14:paraId="6414ADDB" w14:textId="1E8E57DE" w:rsidR="003E651D" w:rsidRDefault="003E651D" w:rsidP="00DC3941">
            <w:pPr>
              <w:pStyle w:val="tableformat"/>
            </w:pPr>
            <w:r>
              <w:t>-18.7</w:t>
            </w:r>
          </w:p>
        </w:tc>
        <w:tc>
          <w:tcPr>
            <w:tcW w:w="1590" w:type="dxa"/>
            <w:shd w:val="clear" w:color="auto" w:fill="DAEEF3" w:themeFill="accent5" w:themeFillTint="33"/>
          </w:tcPr>
          <w:p w14:paraId="71C89796" w14:textId="443FF131" w:rsidR="003E651D" w:rsidRDefault="003E651D" w:rsidP="00DC3941">
            <w:pPr>
              <w:pStyle w:val="tableformat"/>
            </w:pPr>
            <w:r>
              <w:t>10.5</w:t>
            </w:r>
          </w:p>
        </w:tc>
        <w:tc>
          <w:tcPr>
            <w:tcW w:w="1690" w:type="dxa"/>
            <w:shd w:val="clear" w:color="auto" w:fill="DAEEF3" w:themeFill="accent5" w:themeFillTint="33"/>
          </w:tcPr>
          <w:p w14:paraId="376C56E5" w14:textId="6C922692" w:rsidR="003E651D" w:rsidRDefault="003E651D" w:rsidP="00DC3941">
            <w:pPr>
              <w:pStyle w:val="tableformat"/>
            </w:pPr>
            <w:r>
              <w:t>9.1</w:t>
            </w:r>
          </w:p>
        </w:tc>
        <w:tc>
          <w:tcPr>
            <w:tcW w:w="1597" w:type="dxa"/>
            <w:shd w:val="clear" w:color="auto" w:fill="DAEEF3" w:themeFill="accent5" w:themeFillTint="33"/>
          </w:tcPr>
          <w:p w14:paraId="524E5D57" w14:textId="48D71FE5" w:rsidR="003E651D" w:rsidRDefault="003E651D" w:rsidP="00DC3941">
            <w:pPr>
              <w:pStyle w:val="tableformat"/>
            </w:pPr>
            <w:r>
              <w:t>0.9</w:t>
            </w:r>
          </w:p>
        </w:tc>
        <w:tc>
          <w:tcPr>
            <w:tcW w:w="1623" w:type="dxa"/>
            <w:shd w:val="clear" w:color="auto" w:fill="DAEEF3" w:themeFill="accent5" w:themeFillTint="33"/>
          </w:tcPr>
          <w:p w14:paraId="235FBDC1" w14:textId="54B281A3" w:rsidR="003E651D" w:rsidRDefault="003E651D" w:rsidP="00DC3941">
            <w:pPr>
              <w:pStyle w:val="tableformat"/>
            </w:pPr>
            <w:r>
              <w:t>4.3</w:t>
            </w:r>
          </w:p>
        </w:tc>
      </w:tr>
      <w:tr w:rsidR="003E651D" w14:paraId="7D2869DD" w14:textId="77777777" w:rsidTr="003E651D">
        <w:tc>
          <w:tcPr>
            <w:tcW w:w="1495" w:type="dxa"/>
            <w:shd w:val="clear" w:color="auto" w:fill="auto"/>
          </w:tcPr>
          <w:p w14:paraId="22DAA920" w14:textId="77777777" w:rsidR="003E651D" w:rsidRDefault="003E651D" w:rsidP="00DC3941">
            <w:pPr>
              <w:pStyle w:val="tableformat"/>
            </w:pPr>
            <w:r>
              <w:t>3</w:t>
            </w:r>
          </w:p>
        </w:tc>
        <w:tc>
          <w:tcPr>
            <w:tcW w:w="1355" w:type="dxa"/>
          </w:tcPr>
          <w:p w14:paraId="2D9CA822" w14:textId="55CDA388" w:rsidR="003E651D" w:rsidRDefault="003E651D" w:rsidP="00DC3941">
            <w:pPr>
              <w:pStyle w:val="tableformat"/>
            </w:pPr>
            <w:r>
              <w:t>-27.2</w:t>
            </w:r>
          </w:p>
        </w:tc>
        <w:tc>
          <w:tcPr>
            <w:tcW w:w="1590" w:type="dxa"/>
          </w:tcPr>
          <w:p w14:paraId="399708AB" w14:textId="085E8839" w:rsidR="003E651D" w:rsidRDefault="003E651D" w:rsidP="00DC3941">
            <w:pPr>
              <w:pStyle w:val="tableformat"/>
            </w:pPr>
            <w:r>
              <w:t>18.5</w:t>
            </w:r>
          </w:p>
        </w:tc>
        <w:tc>
          <w:tcPr>
            <w:tcW w:w="1690" w:type="dxa"/>
            <w:shd w:val="clear" w:color="auto" w:fill="auto"/>
          </w:tcPr>
          <w:p w14:paraId="72344C01" w14:textId="3DDE9996" w:rsidR="003E651D" w:rsidRDefault="003E651D" w:rsidP="00DC3941">
            <w:pPr>
              <w:pStyle w:val="tableformat"/>
            </w:pPr>
            <w:r>
              <w:t>14.3</w:t>
            </w:r>
          </w:p>
        </w:tc>
        <w:tc>
          <w:tcPr>
            <w:tcW w:w="1597" w:type="dxa"/>
            <w:shd w:val="clear" w:color="auto" w:fill="auto"/>
          </w:tcPr>
          <w:p w14:paraId="5B54B1EE" w14:textId="1D68D115" w:rsidR="003E651D" w:rsidRDefault="003E651D" w:rsidP="00DC3941">
            <w:pPr>
              <w:pStyle w:val="tableformat"/>
            </w:pPr>
            <w:r>
              <w:t>5.9</w:t>
            </w:r>
          </w:p>
        </w:tc>
        <w:tc>
          <w:tcPr>
            <w:tcW w:w="1623" w:type="dxa"/>
            <w:shd w:val="clear" w:color="auto" w:fill="auto"/>
          </w:tcPr>
          <w:p w14:paraId="5B3AE322" w14:textId="0BC3D984" w:rsidR="003E651D" w:rsidRDefault="003E651D" w:rsidP="00DC3941">
            <w:pPr>
              <w:pStyle w:val="tableformat"/>
            </w:pPr>
            <w:r>
              <w:t>0.1</w:t>
            </w:r>
          </w:p>
        </w:tc>
      </w:tr>
    </w:tbl>
    <w:p w14:paraId="2360D1A6" w14:textId="77777777" w:rsidR="00DC3941" w:rsidRDefault="00DC3941" w:rsidP="00DC3941">
      <w:pPr>
        <w:jc w:val="center"/>
      </w:pPr>
    </w:p>
    <w:p w14:paraId="5929E02E" w14:textId="6BBFF905" w:rsidR="004118BF" w:rsidRDefault="004118BF" w:rsidP="00DC3941">
      <w:pPr>
        <w:jc w:val="center"/>
      </w:pPr>
      <w:r>
        <w:rPr>
          <w:noProof/>
        </w:rPr>
        <w:lastRenderedPageBreak/>
        <w:drawing>
          <wp:inline distT="0" distB="0" distL="0" distR="0" wp14:anchorId="3EC138B1" wp14:editId="03229C0E">
            <wp:extent cx="4446588"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dpressure_peak_wet.png"/>
                    <pic:cNvPicPr/>
                  </pic:nvPicPr>
                  <pic:blipFill>
                    <a:blip r:embed="rId45">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38CCE24A" w14:textId="69C69970" w:rsidR="00B40C56" w:rsidRDefault="006F64B2" w:rsidP="006F64B2">
      <w:pPr>
        <w:pStyle w:val="Caption"/>
      </w:pPr>
      <w:bookmarkStart w:id="119" w:name="_Ref439139593"/>
      <w:bookmarkStart w:id="120" w:name="_Toc450806412"/>
      <w:r>
        <w:t xml:space="preserve">Figure </w:t>
      </w:r>
      <w:r>
        <w:fldChar w:fldCharType="begin"/>
      </w:r>
      <w:r>
        <w:instrText xml:space="preserve"> SEQ Figure \* ARABIC </w:instrText>
      </w:r>
      <w:r>
        <w:fldChar w:fldCharType="separate"/>
      </w:r>
      <w:r w:rsidR="004738FF">
        <w:t>33</w:t>
      </w:r>
      <w:r>
        <w:fldChar w:fldCharType="end"/>
      </w:r>
      <w:bookmarkEnd w:id="119"/>
      <w:r>
        <w:t xml:space="preserve">. </w:t>
      </w:r>
      <w:r w:rsidRPr="006F64B2">
        <w:t xml:space="preserve">8 mb pressure deficit and cloud prespective for the </w:t>
      </w:r>
      <w:r>
        <w:t>wet</w:t>
      </w:r>
      <w:r w:rsidRPr="006F64B2">
        <w:t xml:space="preserve"> case at t = 5min (1), 1</w:t>
      </w:r>
      <w:r>
        <w:t>0</w:t>
      </w:r>
      <w:r w:rsidRPr="006F64B2">
        <w:t xml:space="preserve">.5 min (2), and </w:t>
      </w:r>
      <w:r>
        <w:t>18.5</w:t>
      </w:r>
      <w:r w:rsidRPr="006F64B2">
        <w:t xml:space="preserve"> min (3) of the simulation.</w:t>
      </w:r>
      <w:bookmarkEnd w:id="120"/>
    </w:p>
    <w:p w14:paraId="2C56B9B7" w14:textId="27DAE34B" w:rsidR="004118BF" w:rsidRDefault="00D55961" w:rsidP="0079397E">
      <w:r w:rsidRPr="00D55961">
        <w:lastRenderedPageBreak/>
        <w:t>For the dry case the three main pressure depressions are occurring at 11 min, 16.5 min and 17.5 min of the simulation. Those depressions are identified in Figure 34. Compared to the reference and wet cases, those depressions are not as prominent. For those three times, Table 11 summarized the strengths of those depressions and the location and altitude relative to the domain. Even if the altitude of the location of the pressure minima is getting closer to the surface, the pressure depressions are not getting stronger.  Figure 35 represents the 3 mb pressure deficit relative to the cloud for all the three times of the simulation, i.e. 11 min, 16.5 min and 17.5 min. For this case to be able to visualize the pressure deficit, a 3 mb pressure deficit threshold was used instead of the 8 mb, which was chosen for the reference and wet case. Again the storm seems to try to organize but the pressure differences are not sufficient when compared to the reference and wet cases. At 16.5 min and 17.5 min, the mesocyclone may have formed but is small and weak</w:t>
      </w:r>
      <w:r w:rsidR="0079397E">
        <w:t>.</w:t>
      </w:r>
    </w:p>
    <w:p w14:paraId="161F5FF9" w14:textId="5460F02A" w:rsidR="004118BF" w:rsidRDefault="004118BF" w:rsidP="004118BF">
      <w:pPr>
        <w:jc w:val="center"/>
      </w:pPr>
      <w:r>
        <w:rPr>
          <w:noProof/>
        </w:rPr>
        <w:drawing>
          <wp:inline distT="0" distB="0" distL="0" distR="0" wp14:anchorId="25EA5A32" wp14:editId="2B4EE1B6">
            <wp:extent cx="30861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min_withnumber_dry.png"/>
                    <pic:cNvPicPr/>
                  </pic:nvPicPr>
                  <pic:blipFill>
                    <a:blip r:embed="rId46">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2C719B1" w14:textId="1F03B7E9" w:rsidR="00855904" w:rsidRDefault="00855904" w:rsidP="00855904">
      <w:pPr>
        <w:pStyle w:val="Caption"/>
      </w:pPr>
      <w:bookmarkStart w:id="121" w:name="_Ref439139814"/>
      <w:bookmarkStart w:id="122" w:name="_Toc450806413"/>
      <w:r>
        <w:t xml:space="preserve">Figure </w:t>
      </w:r>
      <w:r>
        <w:fldChar w:fldCharType="begin"/>
      </w:r>
      <w:r>
        <w:instrText xml:space="preserve"> SEQ Figure \* ARABIC </w:instrText>
      </w:r>
      <w:r>
        <w:fldChar w:fldCharType="separate"/>
      </w:r>
      <w:r w:rsidR="004738FF">
        <w:t>34</w:t>
      </w:r>
      <w:r>
        <w:fldChar w:fldCharType="end"/>
      </w:r>
      <w:bookmarkEnd w:id="121"/>
      <w:r>
        <w:t xml:space="preserve">. </w:t>
      </w:r>
      <w:r w:rsidRPr="00855904">
        <w:t>Minimum Pressure His</w:t>
      </w:r>
      <w:r>
        <w:t>tory inside the domain for the dry</w:t>
      </w:r>
      <w:r w:rsidRPr="00855904">
        <w:t xml:space="preserve"> case. The </w:t>
      </w:r>
      <w:r>
        <w:t xml:space="preserve">blue </w:t>
      </w:r>
      <w:r w:rsidRPr="00855904">
        <w:t xml:space="preserve">plain line represents the domain pressure, and the </w:t>
      </w:r>
      <w:r>
        <w:t>blue</w:t>
      </w:r>
      <w:r w:rsidRPr="00855904">
        <w:t xml:space="preserve"> dash line the surface pressure.</w:t>
      </w:r>
      <w:bookmarkEnd w:id="122"/>
    </w:p>
    <w:p w14:paraId="0C35DBE9" w14:textId="77777777" w:rsidR="004118BF" w:rsidRDefault="004118BF" w:rsidP="004118BF">
      <w:pPr>
        <w:jc w:val="center"/>
      </w:pPr>
    </w:p>
    <w:p w14:paraId="02E3E405" w14:textId="77777777" w:rsidR="0079397E" w:rsidRDefault="0079397E" w:rsidP="004118BF">
      <w:pPr>
        <w:jc w:val="center"/>
      </w:pPr>
    </w:p>
    <w:p w14:paraId="78887E8C" w14:textId="221183A1" w:rsidR="004118BF" w:rsidRDefault="00855904" w:rsidP="00855904">
      <w:pPr>
        <w:pStyle w:val="Caption"/>
      </w:pPr>
      <w:bookmarkStart w:id="123" w:name="_Ref439139780"/>
      <w:bookmarkStart w:id="124" w:name="_Toc450806433"/>
      <w:r>
        <w:t xml:space="preserve">Table </w:t>
      </w:r>
      <w:r>
        <w:fldChar w:fldCharType="begin"/>
      </w:r>
      <w:r>
        <w:instrText xml:space="preserve"> SEQ Table \* ARABIC </w:instrText>
      </w:r>
      <w:r>
        <w:fldChar w:fldCharType="separate"/>
      </w:r>
      <w:r w:rsidR="002B46D6">
        <w:t>11</w:t>
      </w:r>
      <w:r>
        <w:fldChar w:fldCharType="end"/>
      </w:r>
      <w:bookmarkEnd w:id="123"/>
      <w:r>
        <w:t xml:space="preserve">. </w:t>
      </w:r>
      <w:r w:rsidRPr="00855904">
        <w:t xml:space="preserve">Location of the pressure peak occurrence relative to the domain for the </w:t>
      </w:r>
      <w:r>
        <w:t>dry</w:t>
      </w:r>
      <w:r w:rsidRPr="00855904">
        <w:t xml:space="preserve"> case.</w:t>
      </w:r>
      <w:bookmarkEnd w:id="124"/>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2730359B" w14:textId="77777777" w:rsidTr="003E651D">
        <w:tc>
          <w:tcPr>
            <w:tcW w:w="1495" w:type="dxa"/>
            <w:shd w:val="clear" w:color="auto" w:fill="95B3D7" w:themeFill="accent1" w:themeFillTint="99"/>
          </w:tcPr>
          <w:p w14:paraId="6780486A" w14:textId="77777777" w:rsidR="003E651D" w:rsidRDefault="003E651D" w:rsidP="005161C4">
            <w:pPr>
              <w:pStyle w:val="tableformat"/>
            </w:pPr>
            <w:r>
              <w:lastRenderedPageBreak/>
              <w:t xml:space="preserve">Peak </w:t>
            </w:r>
          </w:p>
        </w:tc>
        <w:tc>
          <w:tcPr>
            <w:tcW w:w="1355" w:type="dxa"/>
            <w:shd w:val="clear" w:color="auto" w:fill="95B3D7" w:themeFill="accent1" w:themeFillTint="99"/>
          </w:tcPr>
          <w:p w14:paraId="4ED0C833" w14:textId="79D462F1" w:rsidR="003E651D" w:rsidRDefault="003E651D" w:rsidP="005161C4">
            <w:pPr>
              <w:pStyle w:val="tableformat"/>
            </w:pPr>
            <w:r>
              <w:t>Pressure (mb)</w:t>
            </w:r>
          </w:p>
        </w:tc>
        <w:tc>
          <w:tcPr>
            <w:tcW w:w="1590" w:type="dxa"/>
            <w:shd w:val="clear" w:color="auto" w:fill="95B3D7" w:themeFill="accent1" w:themeFillTint="99"/>
          </w:tcPr>
          <w:p w14:paraId="3F66EF5D" w14:textId="53F3E624" w:rsidR="003E651D" w:rsidRDefault="003E651D" w:rsidP="005161C4">
            <w:pPr>
              <w:pStyle w:val="tableformat"/>
            </w:pPr>
            <w:r>
              <w:t>Simulation time (min)</w:t>
            </w:r>
          </w:p>
        </w:tc>
        <w:tc>
          <w:tcPr>
            <w:tcW w:w="1690" w:type="dxa"/>
            <w:shd w:val="clear" w:color="auto" w:fill="95B3D7" w:themeFill="accent1" w:themeFillTint="99"/>
          </w:tcPr>
          <w:p w14:paraId="6AF988FE" w14:textId="77777777" w:rsidR="003E651D" w:rsidRDefault="003E651D" w:rsidP="005161C4">
            <w:pPr>
              <w:pStyle w:val="tableformat"/>
            </w:pPr>
            <w:r>
              <w:t>West-East Location (km)</w:t>
            </w:r>
          </w:p>
        </w:tc>
        <w:tc>
          <w:tcPr>
            <w:tcW w:w="1597" w:type="dxa"/>
            <w:shd w:val="clear" w:color="auto" w:fill="95B3D7" w:themeFill="accent1" w:themeFillTint="99"/>
          </w:tcPr>
          <w:p w14:paraId="020959AF" w14:textId="77777777" w:rsidR="003E651D" w:rsidRDefault="003E651D" w:rsidP="005161C4">
            <w:pPr>
              <w:pStyle w:val="tableformat"/>
            </w:pPr>
            <w:r>
              <w:t>North-South Location (km)</w:t>
            </w:r>
          </w:p>
        </w:tc>
        <w:tc>
          <w:tcPr>
            <w:tcW w:w="1623" w:type="dxa"/>
            <w:shd w:val="clear" w:color="auto" w:fill="95B3D7" w:themeFill="accent1" w:themeFillTint="99"/>
          </w:tcPr>
          <w:p w14:paraId="3BC24725" w14:textId="77777777" w:rsidR="003E651D" w:rsidRDefault="003E651D" w:rsidP="005161C4">
            <w:pPr>
              <w:pStyle w:val="tableformat"/>
            </w:pPr>
            <w:r>
              <w:t>Altitude (km)</w:t>
            </w:r>
          </w:p>
        </w:tc>
      </w:tr>
      <w:tr w:rsidR="003E651D" w14:paraId="14DA16BA" w14:textId="77777777" w:rsidTr="003E651D">
        <w:tc>
          <w:tcPr>
            <w:tcW w:w="1495" w:type="dxa"/>
            <w:shd w:val="clear" w:color="auto" w:fill="auto"/>
          </w:tcPr>
          <w:p w14:paraId="7F8539A5" w14:textId="77777777" w:rsidR="003E651D" w:rsidRPr="001C444E" w:rsidRDefault="003E651D" w:rsidP="005161C4">
            <w:pPr>
              <w:pStyle w:val="tableformat"/>
            </w:pPr>
            <w:r w:rsidRPr="001C444E">
              <w:t>1</w:t>
            </w:r>
          </w:p>
        </w:tc>
        <w:tc>
          <w:tcPr>
            <w:tcW w:w="1355" w:type="dxa"/>
          </w:tcPr>
          <w:p w14:paraId="39825992" w14:textId="63E4BE58" w:rsidR="003E651D" w:rsidRDefault="003E651D" w:rsidP="005161C4">
            <w:pPr>
              <w:pStyle w:val="tableformat"/>
            </w:pPr>
            <w:r>
              <w:t>-13.2</w:t>
            </w:r>
          </w:p>
        </w:tc>
        <w:tc>
          <w:tcPr>
            <w:tcW w:w="1590" w:type="dxa"/>
          </w:tcPr>
          <w:p w14:paraId="350173F1" w14:textId="3A9D2432" w:rsidR="003E651D" w:rsidRDefault="003E651D" w:rsidP="005161C4">
            <w:pPr>
              <w:pStyle w:val="tableformat"/>
            </w:pPr>
            <w:r>
              <w:t>11.0</w:t>
            </w:r>
          </w:p>
        </w:tc>
        <w:tc>
          <w:tcPr>
            <w:tcW w:w="1690" w:type="dxa"/>
            <w:shd w:val="clear" w:color="auto" w:fill="auto"/>
          </w:tcPr>
          <w:p w14:paraId="13C9A7EA" w14:textId="0948E308" w:rsidR="003E651D" w:rsidRPr="001C444E" w:rsidRDefault="003E651D" w:rsidP="005161C4">
            <w:pPr>
              <w:pStyle w:val="tableformat"/>
            </w:pPr>
            <w:r>
              <w:t>1.0</w:t>
            </w:r>
          </w:p>
        </w:tc>
        <w:tc>
          <w:tcPr>
            <w:tcW w:w="1597" w:type="dxa"/>
            <w:shd w:val="clear" w:color="auto" w:fill="auto"/>
          </w:tcPr>
          <w:p w14:paraId="3A3B7ACC" w14:textId="6658CA3E" w:rsidR="003E651D" w:rsidRPr="001C444E" w:rsidRDefault="003E651D" w:rsidP="005161C4">
            <w:pPr>
              <w:pStyle w:val="tableformat"/>
            </w:pPr>
            <w:r>
              <w:t>9.0</w:t>
            </w:r>
          </w:p>
        </w:tc>
        <w:tc>
          <w:tcPr>
            <w:tcW w:w="1623" w:type="dxa"/>
            <w:shd w:val="clear" w:color="auto" w:fill="auto"/>
          </w:tcPr>
          <w:p w14:paraId="16E2C631" w14:textId="6F7BD5B9" w:rsidR="003E651D" w:rsidRPr="001C444E" w:rsidRDefault="003E651D" w:rsidP="005161C4">
            <w:pPr>
              <w:pStyle w:val="tableformat"/>
            </w:pPr>
            <w:r>
              <w:t>4.8</w:t>
            </w:r>
          </w:p>
        </w:tc>
      </w:tr>
      <w:tr w:rsidR="003E651D" w14:paraId="58640CF4" w14:textId="77777777" w:rsidTr="003E651D">
        <w:tc>
          <w:tcPr>
            <w:tcW w:w="1495" w:type="dxa"/>
            <w:shd w:val="clear" w:color="auto" w:fill="DAEEF3" w:themeFill="accent5" w:themeFillTint="33"/>
          </w:tcPr>
          <w:p w14:paraId="0DA697A5" w14:textId="77777777" w:rsidR="003E651D" w:rsidRDefault="003E651D" w:rsidP="005161C4">
            <w:pPr>
              <w:pStyle w:val="tableformat"/>
            </w:pPr>
            <w:r>
              <w:t>2</w:t>
            </w:r>
          </w:p>
        </w:tc>
        <w:tc>
          <w:tcPr>
            <w:tcW w:w="1355" w:type="dxa"/>
            <w:shd w:val="clear" w:color="auto" w:fill="DAEEF3" w:themeFill="accent5" w:themeFillTint="33"/>
          </w:tcPr>
          <w:p w14:paraId="690D558E" w14:textId="59672D7A" w:rsidR="003E651D" w:rsidRDefault="003E651D" w:rsidP="005161C4">
            <w:pPr>
              <w:pStyle w:val="tableformat"/>
            </w:pPr>
            <w:r>
              <w:t>-10.6</w:t>
            </w:r>
          </w:p>
        </w:tc>
        <w:tc>
          <w:tcPr>
            <w:tcW w:w="1590" w:type="dxa"/>
            <w:shd w:val="clear" w:color="auto" w:fill="DAEEF3" w:themeFill="accent5" w:themeFillTint="33"/>
          </w:tcPr>
          <w:p w14:paraId="4B143FA6" w14:textId="58B313D9" w:rsidR="003E651D" w:rsidRDefault="003E651D" w:rsidP="005161C4">
            <w:pPr>
              <w:pStyle w:val="tableformat"/>
            </w:pPr>
            <w:r>
              <w:t>16.5</w:t>
            </w:r>
          </w:p>
        </w:tc>
        <w:tc>
          <w:tcPr>
            <w:tcW w:w="1690" w:type="dxa"/>
            <w:shd w:val="clear" w:color="auto" w:fill="DAEEF3" w:themeFill="accent5" w:themeFillTint="33"/>
          </w:tcPr>
          <w:p w14:paraId="62DAB1AC" w14:textId="4C3A6600" w:rsidR="003E651D" w:rsidRDefault="003E651D" w:rsidP="005161C4">
            <w:pPr>
              <w:pStyle w:val="tableformat"/>
            </w:pPr>
            <w:r>
              <w:t>4.3</w:t>
            </w:r>
          </w:p>
        </w:tc>
        <w:tc>
          <w:tcPr>
            <w:tcW w:w="1597" w:type="dxa"/>
            <w:shd w:val="clear" w:color="auto" w:fill="DAEEF3" w:themeFill="accent5" w:themeFillTint="33"/>
          </w:tcPr>
          <w:p w14:paraId="7ADF02AD" w14:textId="7753A5D4" w:rsidR="003E651D" w:rsidRDefault="003E651D" w:rsidP="005161C4">
            <w:pPr>
              <w:pStyle w:val="tableformat"/>
            </w:pPr>
            <w:r>
              <w:t>15.2</w:t>
            </w:r>
          </w:p>
        </w:tc>
        <w:tc>
          <w:tcPr>
            <w:tcW w:w="1623" w:type="dxa"/>
            <w:shd w:val="clear" w:color="auto" w:fill="DAEEF3" w:themeFill="accent5" w:themeFillTint="33"/>
          </w:tcPr>
          <w:p w14:paraId="587695F7" w14:textId="7CC30BFB" w:rsidR="003E651D" w:rsidRDefault="003E651D" w:rsidP="005161C4">
            <w:pPr>
              <w:pStyle w:val="tableformat"/>
            </w:pPr>
            <w:r>
              <w:t>2.0</w:t>
            </w:r>
          </w:p>
        </w:tc>
      </w:tr>
      <w:tr w:rsidR="003E651D" w14:paraId="75D7A228" w14:textId="77777777" w:rsidTr="003E651D">
        <w:tc>
          <w:tcPr>
            <w:tcW w:w="1495" w:type="dxa"/>
            <w:shd w:val="clear" w:color="auto" w:fill="auto"/>
          </w:tcPr>
          <w:p w14:paraId="1151DFE2" w14:textId="77777777" w:rsidR="003E651D" w:rsidRDefault="003E651D" w:rsidP="005161C4">
            <w:pPr>
              <w:pStyle w:val="tableformat"/>
            </w:pPr>
            <w:r>
              <w:t>3</w:t>
            </w:r>
          </w:p>
        </w:tc>
        <w:tc>
          <w:tcPr>
            <w:tcW w:w="1355" w:type="dxa"/>
          </w:tcPr>
          <w:p w14:paraId="4753EDBE" w14:textId="664896A8" w:rsidR="003E651D" w:rsidRDefault="003E651D" w:rsidP="005161C4">
            <w:pPr>
              <w:pStyle w:val="tableformat"/>
            </w:pPr>
            <w:r>
              <w:t>-11.2</w:t>
            </w:r>
          </w:p>
        </w:tc>
        <w:tc>
          <w:tcPr>
            <w:tcW w:w="1590" w:type="dxa"/>
          </w:tcPr>
          <w:p w14:paraId="0D06A284" w14:textId="3F980DBD" w:rsidR="003E651D" w:rsidRDefault="003E651D" w:rsidP="005161C4">
            <w:pPr>
              <w:pStyle w:val="tableformat"/>
            </w:pPr>
            <w:r>
              <w:t>17.5</w:t>
            </w:r>
          </w:p>
        </w:tc>
        <w:tc>
          <w:tcPr>
            <w:tcW w:w="1690" w:type="dxa"/>
            <w:shd w:val="clear" w:color="auto" w:fill="auto"/>
          </w:tcPr>
          <w:p w14:paraId="52956B62" w14:textId="7767DB66" w:rsidR="003E651D" w:rsidRDefault="003E651D" w:rsidP="005161C4">
            <w:pPr>
              <w:pStyle w:val="tableformat"/>
            </w:pPr>
            <w:r>
              <w:t>4.9</w:t>
            </w:r>
          </w:p>
        </w:tc>
        <w:tc>
          <w:tcPr>
            <w:tcW w:w="1597" w:type="dxa"/>
            <w:shd w:val="clear" w:color="auto" w:fill="auto"/>
          </w:tcPr>
          <w:p w14:paraId="494568BD" w14:textId="5F0DB923" w:rsidR="003E651D" w:rsidRDefault="003E651D" w:rsidP="005161C4">
            <w:pPr>
              <w:pStyle w:val="tableformat"/>
            </w:pPr>
            <w:r>
              <w:t>16.7</w:t>
            </w:r>
          </w:p>
        </w:tc>
        <w:tc>
          <w:tcPr>
            <w:tcW w:w="1623" w:type="dxa"/>
            <w:shd w:val="clear" w:color="auto" w:fill="auto"/>
          </w:tcPr>
          <w:p w14:paraId="06D00836" w14:textId="61AFA8D3" w:rsidR="003E651D" w:rsidRDefault="003E651D" w:rsidP="005161C4">
            <w:pPr>
              <w:pStyle w:val="tableformat"/>
            </w:pPr>
            <w:r>
              <w:t>1.7</w:t>
            </w:r>
          </w:p>
        </w:tc>
      </w:tr>
    </w:tbl>
    <w:p w14:paraId="276BC722" w14:textId="77777777" w:rsidR="004118BF" w:rsidRDefault="004118BF" w:rsidP="004118BF">
      <w:pPr>
        <w:jc w:val="center"/>
      </w:pPr>
    </w:p>
    <w:p w14:paraId="6CC32A02" w14:textId="77777777" w:rsidR="004118BF" w:rsidRDefault="004118BF" w:rsidP="004118BF">
      <w:pPr>
        <w:jc w:val="center"/>
      </w:pPr>
    </w:p>
    <w:p w14:paraId="2C846F20" w14:textId="15229663" w:rsidR="006D2D2C" w:rsidRDefault="006D2D2C" w:rsidP="004118BF">
      <w:pPr>
        <w:jc w:val="center"/>
      </w:pPr>
      <w:r>
        <w:rPr>
          <w:noProof/>
        </w:rPr>
        <w:lastRenderedPageBreak/>
        <w:drawing>
          <wp:inline distT="0" distB="0" distL="0" distR="0" wp14:anchorId="6AF00A49" wp14:editId="2205C311">
            <wp:extent cx="4446588" cy="685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dpressure_peak_dry.png"/>
                    <pic:cNvPicPr/>
                  </pic:nvPicPr>
                  <pic:blipFill>
                    <a:blip r:embed="rId47">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162F7395" w14:textId="6CB33105" w:rsidR="004118BF" w:rsidRDefault="006F64B2" w:rsidP="006F64B2">
      <w:pPr>
        <w:pStyle w:val="Caption"/>
      </w:pPr>
      <w:bookmarkStart w:id="125" w:name="_Ref439139941"/>
      <w:bookmarkStart w:id="126" w:name="_Toc450806414"/>
      <w:r>
        <w:t xml:space="preserve">Figure </w:t>
      </w:r>
      <w:r>
        <w:fldChar w:fldCharType="begin"/>
      </w:r>
      <w:r>
        <w:instrText xml:space="preserve"> SEQ Figure \* ARABIC </w:instrText>
      </w:r>
      <w:r>
        <w:fldChar w:fldCharType="separate"/>
      </w:r>
      <w:r w:rsidR="004738FF">
        <w:t>35</w:t>
      </w:r>
      <w:r>
        <w:fldChar w:fldCharType="end"/>
      </w:r>
      <w:bookmarkEnd w:id="125"/>
      <w:r>
        <w:t>. 3</w:t>
      </w:r>
      <w:r w:rsidRPr="006F64B2">
        <w:t xml:space="preserve"> mb pressure deficit and cloud prespective for the </w:t>
      </w:r>
      <w:r>
        <w:t>dry</w:t>
      </w:r>
      <w:r w:rsidRPr="006F64B2">
        <w:t xml:space="preserve"> case at t = </w:t>
      </w:r>
      <w:r>
        <w:t xml:space="preserve">11 </w:t>
      </w:r>
      <w:r w:rsidRPr="006F64B2">
        <w:t>min (1), 1</w:t>
      </w:r>
      <w:r>
        <w:t>6</w:t>
      </w:r>
      <w:r w:rsidRPr="006F64B2">
        <w:t xml:space="preserve">.5 min (2), and </w:t>
      </w:r>
      <w:r>
        <w:t>17.5</w:t>
      </w:r>
      <w:r w:rsidRPr="006F64B2">
        <w:t xml:space="preserve"> min (3) of the simulation.</w:t>
      </w:r>
      <w:bookmarkEnd w:id="126"/>
    </w:p>
    <w:p w14:paraId="0D1D90B9" w14:textId="47B8A58C" w:rsidR="00EB6794" w:rsidRPr="00EB6794" w:rsidRDefault="00D55961" w:rsidP="00EB6794">
      <w:r w:rsidRPr="00D55961">
        <w:lastRenderedPageBreak/>
        <w:t>The pressure, its behavior and strength, appears to be a primordial element in the formation and evolution of tornadic supercells or their non-formation. From the section of this thesis, Tornadogenesis, researchers showed that the vertical velocity, aka downdraft and updraft, plays also important role to the tornadogenesis</w:t>
      </w:r>
      <w:r w:rsidR="00EB6794">
        <w:t>.</w:t>
      </w:r>
    </w:p>
    <w:p w14:paraId="03E8B0E1" w14:textId="39BA129B" w:rsidR="00183ABB" w:rsidRDefault="00183ABB" w:rsidP="00D63651">
      <w:pPr>
        <w:jc w:val="center"/>
      </w:pPr>
    </w:p>
    <w:p w14:paraId="13B196CC" w14:textId="77777777" w:rsidR="0065271A" w:rsidRDefault="0065271A" w:rsidP="0065271A">
      <w:pPr>
        <w:pStyle w:val="Heading3"/>
        <w:numPr>
          <w:ilvl w:val="2"/>
          <w:numId w:val="14"/>
        </w:numPr>
      </w:pPr>
      <w:bookmarkStart w:id="127" w:name="_Toc450806344"/>
      <w:r>
        <w:t>Vertical Velocity Behavior</w:t>
      </w:r>
      <w:bookmarkEnd w:id="127"/>
    </w:p>
    <w:p w14:paraId="1EF2D2B9" w14:textId="2ACFB26E" w:rsidR="0065271A" w:rsidRDefault="000B5883" w:rsidP="0065271A">
      <w:r w:rsidRPr="000B5883">
        <w:t>The span of the local vertical component of velocity within the computational domain is an important gage of storm intensity.  The maximum updraft velocities for the three moisture states (dashed lines) and maximum downdraft velocity (plain lines) values are shown in Figure 36.  The downdraft velocities (minimum vertical velocity values), are quasi-steady for all three cases and can be seen to fluctuate between -20 and -40 m/s. The downdraft intensity for the dry case (plain blue line) is slightly weaker than the downdrafts for the two other cases. Consequently, the minimum vertical velocity does not appear to play a major role in tornadogenesis. The maximum vertical velocities, which represent the maximum updrafts of the storm, are also quasi-steady for all the cases. The updraft for the dry case (dashed blue line) fluctuates between 20 and 40 m/s and is weaker than the updrafts for the reference case (dashed red line) and the wet case (dashed green line). The updrafts for the reference and wet cases exhibit very similar transient behavior, with fluctuations between 40 and 65 m/s. Another observed difference is the rather smooth appearance of the updraft velocity for the dry case, and its gradual decay behavior rather than the more-rapid (almost jagged) fluctuations and gradual growth of the upwelling velocities for the reference and wet cases.</w:t>
      </w:r>
      <w:r w:rsidR="0065271A">
        <w:t xml:space="preserve">  </w:t>
      </w:r>
    </w:p>
    <w:p w14:paraId="648AC90A" w14:textId="0444ACA8" w:rsidR="0065271A" w:rsidRDefault="0065271A" w:rsidP="0065271A">
      <w:pPr>
        <w:jc w:val="center"/>
      </w:pPr>
      <w:r w:rsidRPr="002B4ECD">
        <w:rPr>
          <w:noProof/>
        </w:rPr>
        <w:lastRenderedPageBreak/>
        <w:drawing>
          <wp:inline distT="0" distB="0" distL="0" distR="0" wp14:anchorId="1BED0C80" wp14:editId="5C961230">
            <wp:extent cx="30861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3B4F6990" w14:textId="77777777" w:rsidR="0065271A" w:rsidRDefault="0065271A" w:rsidP="0065271A">
      <w:pPr>
        <w:pStyle w:val="Caption"/>
      </w:pPr>
      <w:bookmarkStart w:id="128" w:name="_Toc450806415"/>
      <w:r>
        <w:t xml:space="preserve">Figure </w:t>
      </w:r>
      <w:r>
        <w:fldChar w:fldCharType="begin"/>
      </w:r>
      <w:r>
        <w:instrText xml:space="preserve"> SEQ Figure \* ARABIC </w:instrText>
      </w:r>
      <w:r>
        <w:fldChar w:fldCharType="separate"/>
      </w:r>
      <w:r w:rsidR="004738FF">
        <w:t>36</w:t>
      </w:r>
      <w:r>
        <w:fldChar w:fldCharType="end"/>
      </w:r>
      <w:r>
        <w:t xml:space="preserve">. </w:t>
      </w:r>
      <w:r w:rsidRPr="007D056B">
        <w:t>Minimum</w:t>
      </w:r>
      <w:r>
        <w:t xml:space="preserve"> and Maximum</w:t>
      </w:r>
      <w:r w:rsidRPr="007D056B">
        <w:t xml:space="preserve"> </w:t>
      </w:r>
      <w:r>
        <w:t>Vertical Velovity</w:t>
      </w:r>
      <w:r w:rsidRPr="007D056B">
        <w:t xml:space="preserve"> History inside the domain</w:t>
      </w:r>
      <w:r>
        <w:t xml:space="preserve">. </w:t>
      </w:r>
      <w:r w:rsidRPr="007D056B">
        <w:t xml:space="preserve">Red line represents the reference case, green the wet case, and blue the dry case. The solid lines are the minimum </w:t>
      </w:r>
      <w:r>
        <w:t>velocity</w:t>
      </w:r>
      <w:r w:rsidRPr="007D056B">
        <w:t xml:space="preserve"> and th</w:t>
      </w:r>
      <w:r>
        <w:t>e dashed lines are the maximum velocity.</w:t>
      </w:r>
      <w:bookmarkEnd w:id="128"/>
    </w:p>
    <w:p w14:paraId="7091867C" w14:textId="4B6A6A97" w:rsidR="0065271A" w:rsidRDefault="0065271A" w:rsidP="0065271A">
      <w:r>
        <w:fldChar w:fldCharType="begin"/>
      </w:r>
      <w:r>
        <w:instrText xml:space="preserve"> REF _Ref420070307 \h </w:instrText>
      </w:r>
      <w:r>
        <w:fldChar w:fldCharType="separate"/>
      </w:r>
      <w:r>
        <w:t xml:space="preserve">Table </w:t>
      </w:r>
      <w:r>
        <w:rPr>
          <w:noProof/>
        </w:rPr>
        <w:t>12</w:t>
      </w:r>
      <w:r>
        <w:fldChar w:fldCharType="end"/>
      </w:r>
      <w:r>
        <w:t xml:space="preserve"> summarizes the maximum and minimum for the downdraft and updraft velocities for the three cases spanning the complete simulation histories. The maximum downdraft velocity over the domain and time is about the same for the three cases. The minimum downdraft velocity is similar for the wet and dry cases. The minimum downdraft for the reference case, occurred after 20 min, when the third minima of the pressure depression was occurring during the simulation. Clearly, we can see that for the reference and wet cases the minimum and maximum updraft velocities are similar. The values also demonstrate that they are stronger than the updraft observed for the dry case, where the maximum updraft velocity corresponds to </w:t>
      </w:r>
      <w:r w:rsidR="00EB6794">
        <w:t xml:space="preserve">the updraft </w:t>
      </w:r>
      <w:r>
        <w:t>minima</w:t>
      </w:r>
      <w:r w:rsidR="00EB6794">
        <w:t xml:space="preserve"> of the reference and wet cases</w:t>
      </w:r>
      <w:r>
        <w:t>.</w:t>
      </w:r>
    </w:p>
    <w:p w14:paraId="19E146B3" w14:textId="77777777" w:rsidR="0065271A" w:rsidRDefault="0065271A" w:rsidP="0065271A">
      <w:pPr>
        <w:pStyle w:val="Caption"/>
      </w:pPr>
      <w:bookmarkStart w:id="129" w:name="_Toc450806434"/>
      <w:r>
        <w:t xml:space="preserve">Table </w:t>
      </w:r>
      <w:r>
        <w:fldChar w:fldCharType="begin"/>
      </w:r>
      <w:r>
        <w:instrText xml:space="preserve"> SEQ Table \* ARABIC </w:instrText>
      </w:r>
      <w:r>
        <w:fldChar w:fldCharType="separate"/>
      </w:r>
      <w:r w:rsidR="002B46D6">
        <w:t>12</w:t>
      </w:r>
      <w:r>
        <w:fldChar w:fldCharType="end"/>
      </w:r>
      <w:r>
        <w:t>. Minimum and Maximum of the downdrafts and updrafts in the domain for the three cases.</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6"/>
        <w:gridCol w:w="1181"/>
        <w:gridCol w:w="1181"/>
        <w:gridCol w:w="1181"/>
        <w:gridCol w:w="1181"/>
      </w:tblGrid>
      <w:tr w:rsidR="0065271A" w14:paraId="1F7DF920" w14:textId="77777777" w:rsidTr="009A0427">
        <w:trPr>
          <w:trHeight w:val="102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7261FA0C" w14:textId="77777777" w:rsidR="0065271A" w:rsidRPr="002143BE" w:rsidRDefault="0065271A" w:rsidP="009A0427">
            <w:pPr>
              <w:pStyle w:val="tableformat"/>
            </w:pPr>
            <w:r w:rsidRPr="002143BE">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hideMark/>
          </w:tcPr>
          <w:p w14:paraId="33C280F7" w14:textId="77777777" w:rsidR="0065271A" w:rsidRPr="00A372F0" w:rsidRDefault="0065271A" w:rsidP="009A0427">
            <w:pPr>
              <w:pStyle w:val="tableformat"/>
            </w:pPr>
            <w:r>
              <w:t>Downdraft Velocity (m/s)</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Pr>
          <w:p w14:paraId="47DA5F11" w14:textId="77777777" w:rsidR="0065271A" w:rsidRPr="00A372F0" w:rsidRDefault="0065271A" w:rsidP="009A0427">
            <w:pPr>
              <w:pStyle w:val="tableformat"/>
            </w:pPr>
            <w:r>
              <w:t>Maximum Updraft Velocity (m/s)</w:t>
            </w:r>
          </w:p>
        </w:tc>
      </w:tr>
      <w:tr w:rsidR="0065271A" w14:paraId="29F36AD9" w14:textId="77777777" w:rsidTr="009A0427">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CC2E5"/>
            <w:vAlign w:val="center"/>
            <w:hideMark/>
          </w:tcPr>
          <w:p w14:paraId="3ECB1452" w14:textId="77777777" w:rsidR="0065271A" w:rsidRPr="00A372F0" w:rsidRDefault="0065271A" w:rsidP="009A0427">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0FD76383"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CC2E5"/>
            <w:vAlign w:val="center"/>
          </w:tcPr>
          <w:p w14:paraId="55114446" w14:textId="77777777" w:rsidR="0065271A" w:rsidRPr="00A372F0" w:rsidRDefault="0065271A" w:rsidP="009A0427">
            <w:pPr>
              <w:pStyle w:val="tableformat"/>
            </w:pPr>
            <w:r>
              <w:t>max</w:t>
            </w:r>
          </w:p>
        </w:tc>
        <w:tc>
          <w:tcPr>
            <w:tcW w:w="1181" w:type="dxa"/>
            <w:tcBorders>
              <w:top w:val="single" w:sz="4" w:space="0" w:color="000000"/>
              <w:left w:val="single" w:sz="4" w:space="0" w:color="000000"/>
              <w:right w:val="single" w:sz="4" w:space="0" w:color="000000"/>
            </w:tcBorders>
            <w:shd w:val="clear" w:color="auto" w:fill="9CC2E5"/>
            <w:vAlign w:val="center"/>
          </w:tcPr>
          <w:p w14:paraId="1275074D"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CC2E5"/>
            <w:vAlign w:val="center"/>
          </w:tcPr>
          <w:p w14:paraId="2EA5CE98" w14:textId="77777777" w:rsidR="0065271A" w:rsidRPr="00A372F0" w:rsidRDefault="0065271A" w:rsidP="009A0427">
            <w:pPr>
              <w:pStyle w:val="tableformat"/>
            </w:pPr>
            <w:r>
              <w:t>m</w:t>
            </w:r>
            <w:r w:rsidRPr="00A372F0">
              <w:t>ax</w:t>
            </w:r>
          </w:p>
        </w:tc>
      </w:tr>
      <w:tr w:rsidR="0065271A" w:rsidRPr="007F36D0" w14:paraId="7AC989F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6C133" w14:textId="77777777" w:rsidR="0065271A" w:rsidRPr="00B50ED0" w:rsidRDefault="0065271A" w:rsidP="009A0427">
            <w:pPr>
              <w:pStyle w:val="tableformat"/>
              <w:rPr>
                <w:bCs/>
                <w:szCs w:val="24"/>
              </w:rPr>
            </w:pPr>
            <w:r>
              <w:lastRenderedPageBreak/>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6D3EAE78" w14:textId="77777777" w:rsidR="0065271A" w:rsidRPr="002143BE" w:rsidRDefault="0065271A" w:rsidP="009A0427">
            <w:pPr>
              <w:pStyle w:val="tableformat"/>
            </w:pPr>
            <w:r w:rsidRPr="002143BE">
              <w:t>-47.5</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835FF" w14:textId="77777777" w:rsidR="0065271A" w:rsidRPr="002143BE" w:rsidRDefault="0065271A" w:rsidP="009A0427">
            <w:pPr>
              <w:pStyle w:val="tableformat"/>
            </w:pPr>
            <w:r w:rsidRPr="002143BE">
              <w:t>-18.9</w:t>
            </w:r>
          </w:p>
        </w:tc>
        <w:tc>
          <w:tcPr>
            <w:tcW w:w="1181" w:type="dxa"/>
            <w:tcBorders>
              <w:left w:val="single" w:sz="4" w:space="0" w:color="000000"/>
              <w:bottom w:val="single" w:sz="4" w:space="0" w:color="000000"/>
              <w:right w:val="single" w:sz="4" w:space="0" w:color="000000"/>
            </w:tcBorders>
            <w:shd w:val="clear" w:color="auto" w:fill="auto"/>
            <w:vAlign w:val="center"/>
          </w:tcPr>
          <w:p w14:paraId="6DFC299D" w14:textId="77777777" w:rsidR="0065271A" w:rsidRPr="002143BE" w:rsidRDefault="0065271A" w:rsidP="009A0427">
            <w:pPr>
              <w:pStyle w:val="tableformat"/>
            </w:pPr>
            <w:r w:rsidRPr="002143BE">
              <w:t>44.0</w:t>
            </w:r>
          </w:p>
        </w:tc>
        <w:tc>
          <w:tcPr>
            <w:tcW w:w="1181" w:type="dxa"/>
            <w:tcBorders>
              <w:left w:val="single" w:sz="4" w:space="0" w:color="000000"/>
              <w:bottom w:val="single" w:sz="4" w:space="0" w:color="000000"/>
              <w:right w:val="single" w:sz="4" w:space="0" w:color="000000"/>
            </w:tcBorders>
            <w:shd w:val="clear" w:color="auto" w:fill="auto"/>
            <w:vAlign w:val="center"/>
          </w:tcPr>
          <w:p w14:paraId="7DD54BCA" w14:textId="77777777" w:rsidR="0065271A" w:rsidRPr="002143BE" w:rsidRDefault="0065271A" w:rsidP="009A0427">
            <w:pPr>
              <w:pStyle w:val="tableformat"/>
            </w:pPr>
            <w:r w:rsidRPr="002143BE">
              <w:t>73.8</w:t>
            </w:r>
          </w:p>
        </w:tc>
      </w:tr>
      <w:tr w:rsidR="0065271A" w:rsidRPr="007F36D0" w14:paraId="3C06004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0BF36EE" w14:textId="77777777" w:rsidR="0065271A" w:rsidRPr="007F36D0" w:rsidRDefault="0065271A" w:rsidP="009A0427">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9E2F3"/>
            <w:tcMar>
              <w:top w:w="43" w:type="dxa"/>
              <w:left w:w="115" w:type="dxa"/>
              <w:bottom w:w="43" w:type="dxa"/>
              <w:right w:w="115" w:type="dxa"/>
            </w:tcMar>
            <w:vAlign w:val="center"/>
          </w:tcPr>
          <w:p w14:paraId="62AB0CB8" w14:textId="77777777" w:rsidR="0065271A" w:rsidRPr="002143BE" w:rsidRDefault="0065271A" w:rsidP="009A0427">
            <w:pPr>
              <w:pStyle w:val="tableformat"/>
            </w:pPr>
            <w:r w:rsidRPr="002143BE">
              <w:t>-38.8</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5713DAE4" w14:textId="77777777" w:rsidR="0065271A" w:rsidRPr="002143BE" w:rsidRDefault="0065271A" w:rsidP="009A0427">
            <w:pPr>
              <w:pStyle w:val="tableformat"/>
            </w:pPr>
            <w:r w:rsidRPr="002143BE">
              <w:t>-18.5</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FC133D2" w14:textId="77777777" w:rsidR="0065271A" w:rsidRPr="002143BE" w:rsidRDefault="0065271A" w:rsidP="009A0427">
            <w:pPr>
              <w:pStyle w:val="tableformat"/>
            </w:pPr>
            <w:r w:rsidRPr="002143BE">
              <w:t>46.0</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1EDD4B6" w14:textId="77777777" w:rsidR="0065271A" w:rsidRPr="002143BE" w:rsidRDefault="0065271A" w:rsidP="009A0427">
            <w:pPr>
              <w:pStyle w:val="tableformat"/>
            </w:pPr>
            <w:r w:rsidRPr="002143BE">
              <w:t>75.1</w:t>
            </w:r>
          </w:p>
        </w:tc>
      </w:tr>
      <w:tr w:rsidR="0065271A" w:rsidRPr="007F36D0" w14:paraId="155751A7"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5FD3C" w14:textId="77777777" w:rsidR="0065271A" w:rsidRPr="007F36D0" w:rsidRDefault="0065271A" w:rsidP="009A0427">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1110C549" w14:textId="77777777" w:rsidR="0065271A" w:rsidRPr="002143BE" w:rsidRDefault="0065271A" w:rsidP="009A0427">
            <w:pPr>
              <w:pStyle w:val="tableformat"/>
            </w:pPr>
            <w:r w:rsidRPr="002143BE">
              <w:t>-33.7</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D36DE" w14:textId="77777777" w:rsidR="0065271A" w:rsidRPr="002143BE" w:rsidRDefault="0065271A" w:rsidP="009A0427">
            <w:pPr>
              <w:pStyle w:val="tableformat"/>
            </w:pPr>
            <w:r w:rsidRPr="002143BE">
              <w:t>-19.6</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DEC914" w14:textId="77777777" w:rsidR="0065271A" w:rsidRPr="002143BE" w:rsidRDefault="0065271A" w:rsidP="009A0427">
            <w:pPr>
              <w:pStyle w:val="tableformat"/>
            </w:pPr>
            <w:r w:rsidRPr="002143BE">
              <w:t>22.2</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4C35A" w14:textId="77777777" w:rsidR="0065271A" w:rsidRPr="002143BE" w:rsidRDefault="0065271A" w:rsidP="009A0427">
            <w:pPr>
              <w:pStyle w:val="tableformat"/>
            </w:pPr>
            <w:r w:rsidRPr="002143BE">
              <w:t>41.8</w:t>
            </w:r>
          </w:p>
        </w:tc>
      </w:tr>
    </w:tbl>
    <w:p w14:paraId="51E4342E" w14:textId="77777777" w:rsidR="0065271A" w:rsidRDefault="0065271A" w:rsidP="0065271A"/>
    <w:p w14:paraId="3AB2B19C" w14:textId="52310929" w:rsidR="0065271A" w:rsidRDefault="0065271A" w:rsidP="0065271A">
      <w:r>
        <w:fldChar w:fldCharType="begin"/>
      </w:r>
      <w:r>
        <w:instrText xml:space="preserve"> REF _Ref437847163 \h </w:instrText>
      </w:r>
      <w:r>
        <w:fldChar w:fldCharType="separate"/>
      </w:r>
      <w:r>
        <w:t xml:space="preserve">Figure </w:t>
      </w:r>
      <w:r>
        <w:rPr>
          <w:noProof/>
        </w:rPr>
        <w:t>37</w:t>
      </w:r>
      <w:r>
        <w:fldChar w:fldCharType="end"/>
      </w:r>
      <w:r>
        <w:t xml:space="preserve"> represents the </w:t>
      </w:r>
      <w:commentRangeStart w:id="130"/>
      <w:r>
        <w:t xml:space="preserve">time-height cross section </w:t>
      </w:r>
      <w:commentRangeEnd w:id="130"/>
      <w:r>
        <w:rPr>
          <w:rStyle w:val="CommentReference"/>
        </w:rPr>
        <w:commentReference w:id="130"/>
      </w:r>
      <w:r>
        <w:t>of the updraft (left side) and downdraft (right side) velocities for the three cases. These plots reveal additional characteristics of the simulated storms. First, a large difference in the updraft and downdraft velocity in the dry simulation case (</w:t>
      </w:r>
      <w:r>
        <w:fldChar w:fldCharType="begin"/>
      </w:r>
      <w:r>
        <w:instrText xml:space="preserve"> REF _Ref437847163 \h </w:instrText>
      </w:r>
      <w:r>
        <w:fldChar w:fldCharType="separate"/>
      </w:r>
      <w:r>
        <w:t xml:space="preserve">Figure </w:t>
      </w:r>
      <w:r>
        <w:rPr>
          <w:noProof/>
        </w:rPr>
        <w:t>37</w:t>
      </w:r>
      <w:r>
        <w:fldChar w:fldCharType="end"/>
      </w:r>
      <w:r>
        <w:t xml:space="preserve"> c), in comparison with the reference case (</w:t>
      </w:r>
      <w:r>
        <w:fldChar w:fldCharType="begin"/>
      </w:r>
      <w:r>
        <w:instrText xml:space="preserve"> REF _Ref437847163 \h </w:instrText>
      </w:r>
      <w:r>
        <w:fldChar w:fldCharType="separate"/>
      </w:r>
      <w:r>
        <w:t xml:space="preserve">Figure </w:t>
      </w:r>
      <w:r>
        <w:rPr>
          <w:noProof/>
        </w:rPr>
        <w:t>37</w:t>
      </w:r>
      <w:r>
        <w:fldChar w:fldCharType="end"/>
      </w:r>
      <w:r>
        <w:t xml:space="preserve"> a) and the wet case (</w:t>
      </w:r>
      <w:r>
        <w:fldChar w:fldCharType="begin"/>
      </w:r>
      <w:r>
        <w:instrText xml:space="preserve"> REF _Ref437847163 \h </w:instrText>
      </w:r>
      <w:r>
        <w:fldChar w:fldCharType="separate"/>
      </w:r>
      <w:r>
        <w:t xml:space="preserve">Figure </w:t>
      </w:r>
      <w:r>
        <w:rPr>
          <w:noProof/>
        </w:rPr>
        <w:t>37</w:t>
      </w:r>
      <w:r>
        <w:fldChar w:fldCharType="end"/>
      </w:r>
      <w:r>
        <w:t xml:space="preserve"> b). Indeed for the dry case, the updraft and downdraft velocities are weaker, and there are no significant updraft and downdraft cores. There is no updraft or downdraft above 13 km of altitude. The updraft is hardly existent above an altitude of 7 km, continuing from 7 min. into the simulation and continuing through the end. Similarly, the downdraft is virtually unobservable above 7 km, starting from 11 min into the simulation and continuing until the end.  On the other hand, for the reference and wet cases, there are numerous updraft cores in the altitudes interval between 2 and 14 km. In the reference case, there are two major updrafts. The first one is observed between 9 and 14 km above the surface, starting 10 minutes into the simulation and lasting for about 3 minutes. The other major updraft is not as strong but its lifetime is twice as long, and it extends from 3 to 12 km. Moreover, the reference case has a major downdraft core, which lasts for 7 minutes and is located between 5 and 8 km.  That case also has numerous downdraft cores formed </w:t>
      </w:r>
      <w:r w:rsidRPr="00DB79AF">
        <w:t>betw</w:t>
      </w:r>
      <w:r>
        <w:t xml:space="preserve">een 12 and 14 km. For the wet case, the updraft seems to be slightly stronger near the surface and is present in the upper atmosphere (&gt; 15 km) within the first 5 minutes of the simulation. In this case there are three major updrafts but they are not as extensive as the updrafts simulated in the reference case. The first updraft core for the wet case occurred </w:t>
      </w:r>
      <w:r w:rsidRPr="00A070D6">
        <w:t>between 9</w:t>
      </w:r>
      <w:r>
        <w:t>.5</w:t>
      </w:r>
      <w:r w:rsidRPr="00A070D6">
        <w:t xml:space="preserve"> and 1</w:t>
      </w:r>
      <w:r>
        <w:t>3</w:t>
      </w:r>
      <w:r w:rsidRPr="00A070D6">
        <w:t xml:space="preserve"> km</w:t>
      </w:r>
      <w:r>
        <w:t>,</w:t>
      </w:r>
      <w:r w:rsidRPr="00A070D6">
        <w:t xml:space="preserve"> starting at 1</w:t>
      </w:r>
      <w:r>
        <w:t>2</w:t>
      </w:r>
      <w:r w:rsidRPr="00A070D6">
        <w:t xml:space="preserve"> minutes </w:t>
      </w:r>
      <w:r>
        <w:t>into</w:t>
      </w:r>
      <w:r w:rsidRPr="00A070D6">
        <w:t xml:space="preserve"> the simulation and lasting for about </w:t>
      </w:r>
      <w:r>
        <w:t xml:space="preserve">2 minutes.  The other two updraft cores were below 5 km starting, respectively, at 8.5 min and 13.5 min into the simulation, and lasting less than 4 minutes. The wet case had no major downdraft cores but has multiple small-scale cores mostly contained between 5 and 8 km and between 12 and 14 km.  .  </w:t>
      </w:r>
    </w:p>
    <w:p w14:paraId="745492E6" w14:textId="77777777" w:rsidR="0065271A" w:rsidRDefault="0065271A" w:rsidP="0065271A"/>
    <w:p w14:paraId="6B946A9A" w14:textId="4463B03D" w:rsidR="0065271A" w:rsidRDefault="0065271A" w:rsidP="0065271A">
      <w:pPr>
        <w:jc w:val="center"/>
      </w:pPr>
      <w:r w:rsidRPr="002B4ECD">
        <w:rPr>
          <w:noProof/>
        </w:rPr>
        <w:lastRenderedPageBreak/>
        <w:drawing>
          <wp:inline distT="0" distB="0" distL="0" distR="0" wp14:anchorId="70053AE7" wp14:editId="113F4C6D">
            <wp:extent cx="5402580" cy="73152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2580" cy="7315200"/>
                    </a:xfrm>
                    <a:prstGeom prst="rect">
                      <a:avLst/>
                    </a:prstGeom>
                    <a:noFill/>
                    <a:ln>
                      <a:noFill/>
                    </a:ln>
                  </pic:spPr>
                </pic:pic>
              </a:graphicData>
            </a:graphic>
          </wp:inline>
        </w:drawing>
      </w:r>
    </w:p>
    <w:p w14:paraId="37CA8943" w14:textId="77777777" w:rsidR="0065271A" w:rsidRDefault="0065271A" w:rsidP="0065271A">
      <w:pPr>
        <w:pStyle w:val="Caption"/>
      </w:pPr>
      <w:bookmarkStart w:id="131" w:name="_Toc450806416"/>
      <w:r>
        <w:t xml:space="preserve">Figure </w:t>
      </w:r>
      <w:r>
        <w:fldChar w:fldCharType="begin"/>
      </w:r>
      <w:r>
        <w:instrText xml:space="preserve"> SEQ Figure \* ARABIC </w:instrText>
      </w:r>
      <w:r>
        <w:fldChar w:fldCharType="separate"/>
      </w:r>
      <w:r w:rsidR="004738FF">
        <w:t>37</w:t>
      </w:r>
      <w:r>
        <w:fldChar w:fldCharType="end"/>
      </w:r>
      <w:r>
        <w:t>. Maximum and minimum velocity over the simulation times and altitude. (a) reference case, (b) wet case, and (c) dry case.</w:t>
      </w:r>
      <w:bookmarkEnd w:id="131"/>
    </w:p>
    <w:p w14:paraId="177E0112" w14:textId="323F5213" w:rsidR="00FC1E7B" w:rsidRDefault="00A34860" w:rsidP="00421D61">
      <w:r>
        <w:lastRenderedPageBreak/>
        <w:fldChar w:fldCharType="begin"/>
      </w:r>
      <w:r>
        <w:instrText xml:space="preserve"> REF _Ref441477699 \h </w:instrText>
      </w:r>
      <w:r>
        <w:fldChar w:fldCharType="separate"/>
      </w:r>
      <w:r w:rsidR="002B46D6">
        <w:t xml:space="preserve">Figure </w:t>
      </w:r>
      <w:r w:rsidR="002B46D6">
        <w:rPr>
          <w:noProof/>
        </w:rPr>
        <w:t>38</w:t>
      </w:r>
      <w:r>
        <w:fldChar w:fldCharType="end"/>
      </w:r>
      <w:r>
        <w:t xml:space="preserve">, </w:t>
      </w:r>
      <w:r>
        <w:fldChar w:fldCharType="begin"/>
      </w:r>
      <w:r>
        <w:instrText xml:space="preserve"> REF _Ref441477701 \h </w:instrText>
      </w:r>
      <w:r>
        <w:fldChar w:fldCharType="separate"/>
      </w:r>
      <w:r w:rsidR="002B46D6">
        <w:t xml:space="preserve">Figure </w:t>
      </w:r>
      <w:r w:rsidR="002B46D6">
        <w:rPr>
          <w:noProof/>
        </w:rPr>
        <w:t>39</w:t>
      </w:r>
      <w:r>
        <w:fldChar w:fldCharType="end"/>
      </w:r>
      <w:r>
        <w:t xml:space="preserve">, and </w:t>
      </w:r>
      <w:r>
        <w:fldChar w:fldCharType="begin"/>
      </w:r>
      <w:r>
        <w:instrText xml:space="preserve"> REF _Ref441477703 \h </w:instrText>
      </w:r>
      <w:r>
        <w:fldChar w:fldCharType="separate"/>
      </w:r>
      <w:r w:rsidR="002B46D6">
        <w:t xml:space="preserve">Figure </w:t>
      </w:r>
      <w:r w:rsidR="002B46D6">
        <w:rPr>
          <w:noProof/>
        </w:rPr>
        <w:t>40</w:t>
      </w:r>
      <w:r>
        <w:fldChar w:fldCharType="end"/>
      </w:r>
      <w:r>
        <w:t xml:space="preserve"> represent the minimum and maximum vertical velocity history for the reference, wet, and dry cases, respectively. In each figure, </w:t>
      </w:r>
      <w:r w:rsidR="00DA3239">
        <w:t xml:space="preserve">the times of the three pressure minima peak </w:t>
      </w:r>
      <w:r w:rsidR="00421D61">
        <w:t>were pointed out. From those figures it seems there are no correlations between the pressure minima peak and the minima or maxima vertical velocity history.</w:t>
      </w:r>
    </w:p>
    <w:p w14:paraId="0CC2E889" w14:textId="3C9B8CEA" w:rsidR="00FC1E7B" w:rsidRDefault="00FC1E7B" w:rsidP="00FC1E7B">
      <w:pPr>
        <w:jc w:val="center"/>
        <w:rPr>
          <w:b/>
        </w:rPr>
      </w:pPr>
      <w:r>
        <w:rPr>
          <w:noProof/>
        </w:rPr>
        <w:drawing>
          <wp:inline distT="0" distB="0" distL="0" distR="0" wp14:anchorId="3679B983" wp14:editId="76CE9B85">
            <wp:extent cx="30861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min_max_withnumber_actual.png"/>
                    <pic:cNvPicPr/>
                  </pic:nvPicPr>
                  <pic:blipFill>
                    <a:blip r:embed="rId50">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F3141B6" w14:textId="04A573DA" w:rsidR="00FC1E7B" w:rsidRPr="00FC1E7B" w:rsidRDefault="00FC1E7B" w:rsidP="00FC1E7B">
      <w:pPr>
        <w:pStyle w:val="Caption"/>
      </w:pPr>
      <w:bookmarkStart w:id="132" w:name="_Ref441477699"/>
      <w:bookmarkStart w:id="133" w:name="_Toc450806417"/>
      <w:r>
        <w:t xml:space="preserve">Figure </w:t>
      </w:r>
      <w:r>
        <w:fldChar w:fldCharType="begin"/>
      </w:r>
      <w:r>
        <w:instrText xml:space="preserve"> SEQ Figure \* ARABIC </w:instrText>
      </w:r>
      <w:r>
        <w:fldChar w:fldCharType="separate"/>
      </w:r>
      <w:r w:rsidR="004738FF">
        <w:t>38</w:t>
      </w:r>
      <w:r>
        <w:fldChar w:fldCharType="end"/>
      </w:r>
      <w:bookmarkEnd w:id="132"/>
      <w:r>
        <w:t xml:space="preserve">. Vertical velocity </w:t>
      </w:r>
      <w:r w:rsidRPr="00FC1E7B">
        <w:t>Histo</w:t>
      </w:r>
      <w:r>
        <w:t>ry inside the domain for the reference</w:t>
      </w:r>
      <w:r w:rsidRPr="00FC1E7B">
        <w:t xml:space="preserve"> case. The plain</w:t>
      </w:r>
      <w:r>
        <w:t xml:space="preserve"> red</w:t>
      </w:r>
      <w:r w:rsidRPr="00FC1E7B">
        <w:t xml:space="preserve"> line represents the </w:t>
      </w:r>
      <w:r>
        <w:t>minimum vertical velocity</w:t>
      </w:r>
      <w:r w:rsidRPr="00FC1E7B">
        <w:t>, and the dash</w:t>
      </w:r>
      <w:r>
        <w:t xml:space="preserve"> red</w:t>
      </w:r>
      <w:r w:rsidRPr="00FC1E7B">
        <w:t xml:space="preserve"> line the m</w:t>
      </w:r>
      <w:r>
        <w:t>axi</w:t>
      </w:r>
      <w:r w:rsidRPr="00FC1E7B">
        <w:t>mum vertical velocity.</w:t>
      </w:r>
      <w:bookmarkEnd w:id="133"/>
    </w:p>
    <w:p w14:paraId="0479394F" w14:textId="77777777" w:rsidR="00FC1E7B" w:rsidRDefault="00FC1E7B" w:rsidP="00FC1E7B">
      <w:pPr>
        <w:jc w:val="center"/>
      </w:pPr>
      <w:r>
        <w:rPr>
          <w:noProof/>
        </w:rPr>
        <w:drawing>
          <wp:inline distT="0" distB="0" distL="0" distR="0" wp14:anchorId="34460A7A" wp14:editId="154C31B7">
            <wp:extent cx="30861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min_max_withnumber_wet.png"/>
                    <pic:cNvPicPr/>
                  </pic:nvPicPr>
                  <pic:blipFill>
                    <a:blip r:embed="rId51">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8C4B44F" w14:textId="67BC6156" w:rsidR="00FC1E7B" w:rsidRDefault="00FC1E7B" w:rsidP="00FC1E7B">
      <w:pPr>
        <w:pStyle w:val="Caption"/>
      </w:pPr>
      <w:bookmarkStart w:id="134" w:name="_Ref441477701"/>
      <w:bookmarkStart w:id="135" w:name="_Toc450806418"/>
      <w:r>
        <w:lastRenderedPageBreak/>
        <w:t xml:space="preserve">Figure </w:t>
      </w:r>
      <w:r>
        <w:fldChar w:fldCharType="begin"/>
      </w:r>
      <w:r>
        <w:instrText xml:space="preserve"> SEQ Figure \* ARABIC </w:instrText>
      </w:r>
      <w:r>
        <w:fldChar w:fldCharType="separate"/>
      </w:r>
      <w:r w:rsidR="004738FF">
        <w:t>39</w:t>
      </w:r>
      <w:r>
        <w:fldChar w:fldCharType="end"/>
      </w:r>
      <w:bookmarkEnd w:id="134"/>
      <w:r>
        <w:t xml:space="preserve">. </w:t>
      </w:r>
      <w:r w:rsidRPr="00FC1E7B">
        <w:t xml:space="preserve">Vertical velocity History inside the domain for the </w:t>
      </w:r>
      <w:r>
        <w:t>wet</w:t>
      </w:r>
      <w:r w:rsidRPr="00FC1E7B">
        <w:t xml:space="preserve"> case. The plain </w:t>
      </w:r>
      <w:r>
        <w:t>green</w:t>
      </w:r>
      <w:r w:rsidRPr="00FC1E7B">
        <w:t xml:space="preserve"> line represents the minimum vertical velocity, and the dash </w:t>
      </w:r>
      <w:r>
        <w:t>green</w:t>
      </w:r>
      <w:r w:rsidRPr="00FC1E7B">
        <w:t xml:space="preserve"> line the maximum vertical velocity.</w:t>
      </w:r>
      <w:bookmarkEnd w:id="135"/>
    </w:p>
    <w:p w14:paraId="5ABB2363" w14:textId="7A72BF65" w:rsidR="00936B6D" w:rsidRDefault="00FC1E7B" w:rsidP="00FC1E7B">
      <w:pPr>
        <w:jc w:val="center"/>
      </w:pPr>
      <w:r>
        <w:rPr>
          <w:noProof/>
        </w:rPr>
        <w:drawing>
          <wp:inline distT="0" distB="0" distL="0" distR="0" wp14:anchorId="35639680" wp14:editId="588AA390">
            <wp:extent cx="30861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min_max_withnumber_dry.png"/>
                    <pic:cNvPicPr/>
                  </pic:nvPicPr>
                  <pic:blipFill>
                    <a:blip r:embed="rId5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9E0C98F" w14:textId="4955FCFC" w:rsidR="00FC1E7B" w:rsidRDefault="00FC1E7B" w:rsidP="00FC1E7B">
      <w:pPr>
        <w:pStyle w:val="Caption"/>
      </w:pPr>
      <w:bookmarkStart w:id="136" w:name="_Ref441477703"/>
      <w:bookmarkStart w:id="137" w:name="_Toc450806419"/>
      <w:r>
        <w:t xml:space="preserve">Figure </w:t>
      </w:r>
      <w:r>
        <w:fldChar w:fldCharType="begin"/>
      </w:r>
      <w:r>
        <w:instrText xml:space="preserve"> SEQ Figure \* ARABIC </w:instrText>
      </w:r>
      <w:r>
        <w:fldChar w:fldCharType="separate"/>
      </w:r>
      <w:r w:rsidR="004738FF">
        <w:t>40</w:t>
      </w:r>
      <w:r>
        <w:fldChar w:fldCharType="end"/>
      </w:r>
      <w:bookmarkEnd w:id="136"/>
      <w:r>
        <w:t xml:space="preserve">. </w:t>
      </w:r>
      <w:r w:rsidRPr="00FC1E7B">
        <w:t xml:space="preserve">Vertical velocity History inside the domain for the </w:t>
      </w:r>
      <w:r>
        <w:t>dry</w:t>
      </w:r>
      <w:r w:rsidRPr="00FC1E7B">
        <w:t xml:space="preserve"> case. The plain </w:t>
      </w:r>
      <w:r>
        <w:t>blue</w:t>
      </w:r>
      <w:r w:rsidRPr="00FC1E7B">
        <w:t xml:space="preserve"> line represents the minimum vertical velocity, and the dash </w:t>
      </w:r>
      <w:r>
        <w:t>blue</w:t>
      </w:r>
      <w:r w:rsidRPr="00FC1E7B">
        <w:t xml:space="preserve"> line the maximum vertical velocity.</w:t>
      </w:r>
      <w:bookmarkEnd w:id="137"/>
    </w:p>
    <w:p w14:paraId="775BE827" w14:textId="77777777" w:rsidR="00936B6D" w:rsidRDefault="00936B6D" w:rsidP="003840E6">
      <w:pPr>
        <w:jc w:val="center"/>
      </w:pPr>
    </w:p>
    <w:p w14:paraId="423C5E2C" w14:textId="77777777" w:rsidR="00421D61" w:rsidRDefault="00421D61" w:rsidP="003840E6">
      <w:pPr>
        <w:jc w:val="center"/>
      </w:pPr>
    </w:p>
    <w:p w14:paraId="33C6E19B" w14:textId="77777777" w:rsidR="002B46D6" w:rsidRDefault="002B46D6" w:rsidP="003840E6">
      <w:pPr>
        <w:jc w:val="center"/>
      </w:pPr>
    </w:p>
    <w:p w14:paraId="48EFE48A" w14:textId="77777777" w:rsidR="002B46D6" w:rsidRDefault="002B46D6" w:rsidP="003840E6">
      <w:pPr>
        <w:jc w:val="center"/>
      </w:pPr>
    </w:p>
    <w:p w14:paraId="361F4F9C" w14:textId="77777777" w:rsidR="002B46D6" w:rsidRDefault="002B46D6" w:rsidP="003840E6">
      <w:pPr>
        <w:jc w:val="center"/>
      </w:pPr>
    </w:p>
    <w:p w14:paraId="6A3DE677" w14:textId="77777777" w:rsidR="002B46D6" w:rsidRDefault="002B46D6" w:rsidP="003840E6">
      <w:pPr>
        <w:jc w:val="center"/>
      </w:pPr>
    </w:p>
    <w:p w14:paraId="63BF586B" w14:textId="77777777" w:rsidR="002B46D6" w:rsidRDefault="002B46D6" w:rsidP="003840E6">
      <w:pPr>
        <w:jc w:val="center"/>
      </w:pPr>
    </w:p>
    <w:p w14:paraId="3EAFDE02" w14:textId="77777777" w:rsidR="002B46D6" w:rsidRDefault="002B46D6" w:rsidP="003840E6">
      <w:pPr>
        <w:jc w:val="center"/>
      </w:pPr>
    </w:p>
    <w:p w14:paraId="7BE4C418" w14:textId="77777777" w:rsidR="002B46D6" w:rsidRDefault="002B46D6" w:rsidP="003840E6">
      <w:pPr>
        <w:jc w:val="center"/>
      </w:pPr>
    </w:p>
    <w:p w14:paraId="10DFC8D6" w14:textId="4FEBE183" w:rsidR="00AF1448" w:rsidRDefault="00DC498B" w:rsidP="004035D0">
      <w:pPr>
        <w:pStyle w:val="Heading3"/>
      </w:pPr>
      <w:bookmarkStart w:id="138" w:name="_Toc450806345"/>
      <w:r>
        <w:lastRenderedPageBreak/>
        <w:t>Vorticity</w:t>
      </w:r>
      <w:bookmarkEnd w:id="138"/>
    </w:p>
    <w:p w14:paraId="60DC2BDB" w14:textId="09823C5E" w:rsidR="005C1D60" w:rsidRDefault="005C1D60" w:rsidP="004035D0">
      <w:pPr>
        <w:jc w:val="center"/>
      </w:pPr>
    </w:p>
    <w:p w14:paraId="27DC77C7" w14:textId="7964F499" w:rsidR="00DC498B" w:rsidRDefault="002B46D6" w:rsidP="004035D0">
      <w:pPr>
        <w:jc w:val="center"/>
      </w:pPr>
      <w:r>
        <w:rPr>
          <w:noProof/>
        </w:rPr>
        <w:drawing>
          <wp:inline distT="0" distB="0" distL="0" distR="0" wp14:anchorId="31088473" wp14:editId="5C7EDA1C">
            <wp:extent cx="30861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n_max_vortz.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39E23D8F" w14:textId="4E0F5AA2" w:rsidR="003B0E56" w:rsidRDefault="002B46D6" w:rsidP="004035D0">
      <w:pPr>
        <w:jc w:val="center"/>
      </w:pPr>
      <w:r>
        <w:rPr>
          <w:noProof/>
        </w:rPr>
        <w:drawing>
          <wp:inline distT="0" distB="0" distL="0" distR="0" wp14:anchorId="3E14E533" wp14:editId="5BE95458">
            <wp:extent cx="308610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ortzmin_max_withnumber_actual.png"/>
                    <pic:cNvPicPr/>
                  </pic:nvPicPr>
                  <pic:blipFill>
                    <a:blip r:embed="rId54">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54F9263" w14:textId="6BC07DC3" w:rsidR="008607FF" w:rsidRDefault="002B46D6" w:rsidP="004035D0">
      <w:pPr>
        <w:jc w:val="center"/>
      </w:pPr>
      <w:r>
        <w:rPr>
          <w:noProof/>
        </w:rPr>
        <w:lastRenderedPageBreak/>
        <w:drawing>
          <wp:inline distT="0" distB="0" distL="0" distR="0" wp14:anchorId="52A5A018" wp14:editId="6396775C">
            <wp:extent cx="30861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ortzmin_max_withnumber_wet.png"/>
                    <pic:cNvPicPr/>
                  </pic:nvPicPr>
                  <pic:blipFill>
                    <a:blip r:embed="rId55">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56C1B9E" w14:textId="7BF0F419" w:rsidR="008607FF" w:rsidRDefault="002B46D6" w:rsidP="004035D0">
      <w:pPr>
        <w:jc w:val="center"/>
      </w:pPr>
      <w:r>
        <w:rPr>
          <w:noProof/>
        </w:rPr>
        <w:drawing>
          <wp:inline distT="0" distB="0" distL="0" distR="0" wp14:anchorId="65D15DAA" wp14:editId="73B9A39E">
            <wp:extent cx="3086100"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ortzmin_max_withnumber_dry.png"/>
                    <pic:cNvPicPr/>
                  </pic:nvPicPr>
                  <pic:blipFill>
                    <a:blip r:embed="rId56">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2F6C55A4" w14:textId="23DEFCA5" w:rsidR="008607FF" w:rsidRDefault="008607FF" w:rsidP="008607FF">
      <w:r>
        <w:rPr>
          <w:noProof/>
        </w:rPr>
        <w:lastRenderedPageBreak/>
        <w:drawing>
          <wp:inline distT="0" distB="0" distL="0" distR="0" wp14:anchorId="3C8F112C" wp14:editId="01B944A9">
            <wp:extent cx="5406259" cy="73152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ortz_timevsz_vert.png"/>
                    <pic:cNvPicPr/>
                  </pic:nvPicPr>
                  <pic:blipFill>
                    <a:blip r:embed="rId57">
                      <a:extLst>
                        <a:ext uri="{28A0092B-C50C-407E-A947-70E740481C1C}">
                          <a14:useLocalDpi xmlns:a14="http://schemas.microsoft.com/office/drawing/2010/main" val="0"/>
                        </a:ext>
                      </a:extLst>
                    </a:blip>
                    <a:stretch>
                      <a:fillRect/>
                    </a:stretch>
                  </pic:blipFill>
                  <pic:spPr>
                    <a:xfrm>
                      <a:off x="0" y="0"/>
                      <a:ext cx="5406259" cy="7315200"/>
                    </a:xfrm>
                    <a:prstGeom prst="rect">
                      <a:avLst/>
                    </a:prstGeom>
                  </pic:spPr>
                </pic:pic>
              </a:graphicData>
            </a:graphic>
          </wp:inline>
        </w:drawing>
      </w:r>
    </w:p>
    <w:p w14:paraId="4724B7F9" w14:textId="77777777" w:rsidR="00280E49" w:rsidRDefault="00280E49"/>
    <w:p w14:paraId="66B29CD4" w14:textId="02332C34" w:rsidR="00280E49" w:rsidRDefault="00280E49" w:rsidP="00D07403">
      <w:pPr>
        <w:pStyle w:val="Heading3"/>
      </w:pPr>
      <w:bookmarkStart w:id="139" w:name="_Toc450806346"/>
      <w:r>
        <w:lastRenderedPageBreak/>
        <w:t>Reynolds stresses</w:t>
      </w:r>
      <w:bookmarkEnd w:id="139"/>
    </w:p>
    <w:p w14:paraId="52696E12" w14:textId="6A6E2190" w:rsidR="00DF2589" w:rsidRDefault="009B6690">
      <w:pPr>
        <w:rPr>
          <w:noProof/>
        </w:rPr>
      </w:pPr>
      <w:r>
        <w:rPr>
          <w:noProof/>
        </w:rPr>
        <w:t>The Reynolds stresses were calculated over a time frame of 2.5 min.</w:t>
      </w:r>
      <w:r w:rsidR="00B84628">
        <w:rPr>
          <w:noProof/>
        </w:rPr>
        <w:t xml:space="preserve"> </w:t>
      </w:r>
      <w:r w:rsidR="00B84628">
        <w:rPr>
          <w:noProof/>
        </w:rPr>
        <w:fldChar w:fldCharType="begin"/>
      </w:r>
      <w:r w:rsidR="00B84628">
        <w:rPr>
          <w:noProof/>
        </w:rPr>
        <w:instrText xml:space="preserve"> REF _Ref449702973 \h </w:instrText>
      </w:r>
      <w:r w:rsidR="00B84628">
        <w:rPr>
          <w:noProof/>
        </w:rPr>
      </w:r>
      <w:r w:rsidR="00B84628">
        <w:rPr>
          <w:noProof/>
        </w:rPr>
        <w:fldChar w:fldCharType="separate"/>
      </w:r>
      <w:r w:rsidR="00B84628">
        <w:t xml:space="preserve">Figures </w:t>
      </w:r>
      <w:r w:rsidR="00B84628">
        <w:rPr>
          <w:noProof/>
        </w:rPr>
        <w:t>41</w:t>
      </w:r>
      <w:r w:rsidR="00B84628">
        <w:rPr>
          <w:noProof/>
        </w:rPr>
        <w:fldChar w:fldCharType="end"/>
      </w:r>
      <w:r w:rsidR="00B84628">
        <w:rPr>
          <w:noProof/>
        </w:rPr>
        <w:t>,</w:t>
      </w:r>
      <w:r w:rsidR="00B84628">
        <w:rPr>
          <w:noProof/>
        </w:rPr>
        <w:fldChar w:fldCharType="begin"/>
      </w:r>
      <w:r w:rsidR="00B84628">
        <w:rPr>
          <w:noProof/>
        </w:rPr>
        <w:instrText xml:space="preserve"> REF _Ref449702975 \h </w:instrText>
      </w:r>
      <w:r w:rsidR="00B84628">
        <w:rPr>
          <w:noProof/>
        </w:rPr>
      </w:r>
      <w:r w:rsidR="00B84628">
        <w:rPr>
          <w:noProof/>
        </w:rPr>
        <w:fldChar w:fldCharType="separate"/>
      </w:r>
      <w:r w:rsidR="00B84628">
        <w:t xml:space="preserve"> </w:t>
      </w:r>
      <w:r w:rsidR="00B84628">
        <w:rPr>
          <w:noProof/>
        </w:rPr>
        <w:t>42</w:t>
      </w:r>
      <w:r w:rsidR="00B84628">
        <w:rPr>
          <w:noProof/>
        </w:rPr>
        <w:fldChar w:fldCharType="end"/>
      </w:r>
      <w:r w:rsidR="00B84628">
        <w:rPr>
          <w:noProof/>
        </w:rPr>
        <w:t>, and</w:t>
      </w:r>
      <w:r w:rsidR="00B84628">
        <w:rPr>
          <w:noProof/>
        </w:rPr>
        <w:fldChar w:fldCharType="begin"/>
      </w:r>
      <w:r w:rsidR="00B84628">
        <w:rPr>
          <w:noProof/>
        </w:rPr>
        <w:instrText xml:space="preserve"> REF _Ref449702976 \h </w:instrText>
      </w:r>
      <w:r w:rsidR="00B84628">
        <w:rPr>
          <w:noProof/>
        </w:rPr>
      </w:r>
      <w:r w:rsidR="00B84628">
        <w:rPr>
          <w:noProof/>
        </w:rPr>
        <w:fldChar w:fldCharType="separate"/>
      </w:r>
      <w:r w:rsidR="00B84628">
        <w:t xml:space="preserve"> </w:t>
      </w:r>
      <w:r w:rsidR="00B84628">
        <w:rPr>
          <w:noProof/>
        </w:rPr>
        <w:t>43</w:t>
      </w:r>
      <w:r w:rsidR="00B84628">
        <w:rPr>
          <w:noProof/>
        </w:rPr>
        <w:fldChar w:fldCharType="end"/>
      </w:r>
      <w:r w:rsidR="00B84628">
        <w:rPr>
          <w:noProof/>
        </w:rPr>
        <w:t xml:space="preserve"> represent the domain slices of Reynolds stresses for the three cases at a specific time and location. The time and location of the slices were selected based on the previous results obtained for the pressure, described previously. For each case, the opted time is the time when the first pression depression occurred, i.e. 5 min of simulation for the reference case, 5.5 min for the wet case, and 11 min for the dry case. Similarly, the</w:t>
      </w:r>
      <w:r w:rsidR="006971DB">
        <w:rPr>
          <w:noProof/>
        </w:rPr>
        <w:t xml:space="preserve"> slices are extracted using the </w:t>
      </w:r>
      <w:r w:rsidR="00B84628">
        <w:rPr>
          <w:noProof/>
        </w:rPr>
        <w:t>location where the maxi</w:t>
      </w:r>
      <w:r w:rsidR="006971DB">
        <w:rPr>
          <w:noProof/>
        </w:rPr>
        <w:t>mum pressure depression occurs. We can notice that the Reynolds stresses for the dry case are weaker than the other two cases</w:t>
      </w:r>
      <w:r w:rsidR="00006EDF">
        <w:rPr>
          <w:noProof/>
        </w:rPr>
        <w:t>. The “pockets” of Reynolds stresses of this case are also happening at a lower attitude compared to the reference and wet cases. The moisture of the atmosphereseems to reenforce the strength of the stresses, as the stronger intensity of stresses of the wet case is compared to the reference and dry cases. We can also notice</w:t>
      </w:r>
      <w:r w:rsidR="00EC5E4F">
        <w:rPr>
          <w:noProof/>
        </w:rPr>
        <w:t xml:space="preserve">, by the number of small “pockets” of stresses, </w:t>
      </w:r>
      <w:r w:rsidR="00006EDF">
        <w:rPr>
          <w:noProof/>
        </w:rPr>
        <w:t xml:space="preserve"> the</w:t>
      </w:r>
      <w:r w:rsidR="00EC5E4F">
        <w:rPr>
          <w:noProof/>
        </w:rPr>
        <w:t xml:space="preserve"> Reynolds</w:t>
      </w:r>
      <w:r w:rsidR="00006EDF">
        <w:rPr>
          <w:noProof/>
        </w:rPr>
        <w:t xml:space="preserve"> </w:t>
      </w:r>
      <w:r w:rsidR="00EC5E4F">
        <w:rPr>
          <w:noProof/>
        </w:rPr>
        <w:t>stresses are not well organized.</w:t>
      </w:r>
    </w:p>
    <w:p w14:paraId="7A234967" w14:textId="31B08AC5" w:rsidR="00D07403" w:rsidRDefault="009B6690">
      <w:pPr>
        <w:rPr>
          <w:noProof/>
        </w:rPr>
      </w:pPr>
      <w:r>
        <w:rPr>
          <w:noProof/>
        </w:rPr>
        <w:t xml:space="preserve"> </w:t>
      </w:r>
    </w:p>
    <w:p w14:paraId="723673A9" w14:textId="77777777" w:rsidR="009B6690" w:rsidRDefault="009B6690">
      <w:pPr>
        <w:rPr>
          <w:noProof/>
        </w:rPr>
      </w:pPr>
    </w:p>
    <w:p w14:paraId="2E000325" w14:textId="08A1ABF8" w:rsidR="009B6690" w:rsidRDefault="009B6690" w:rsidP="004035D0">
      <w:pPr>
        <w:jc w:val="center"/>
        <w:rPr>
          <w:noProof/>
        </w:rPr>
      </w:pPr>
      <w:r>
        <w:rPr>
          <w:noProof/>
        </w:rPr>
        <w:lastRenderedPageBreak/>
        <w:drawing>
          <wp:inline distT="0" distB="0" distL="0" distR="0" wp14:anchorId="3D4F0CE8" wp14:editId="0C23649D">
            <wp:extent cx="3988496" cy="740651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ress_xplane_early_all.png"/>
                    <pic:cNvPicPr/>
                  </pic:nvPicPr>
                  <pic:blipFill>
                    <a:blip r:embed="rId58">
                      <a:extLst>
                        <a:ext uri="{28A0092B-C50C-407E-A947-70E740481C1C}">
                          <a14:useLocalDpi xmlns:a14="http://schemas.microsoft.com/office/drawing/2010/main" val="0"/>
                        </a:ext>
                      </a:extLst>
                    </a:blip>
                    <a:stretch>
                      <a:fillRect/>
                    </a:stretch>
                  </pic:blipFill>
                  <pic:spPr>
                    <a:xfrm>
                      <a:off x="0" y="0"/>
                      <a:ext cx="3988496" cy="7406515"/>
                    </a:xfrm>
                    <a:prstGeom prst="rect">
                      <a:avLst/>
                    </a:prstGeom>
                  </pic:spPr>
                </pic:pic>
              </a:graphicData>
            </a:graphic>
          </wp:inline>
        </w:drawing>
      </w:r>
    </w:p>
    <w:p w14:paraId="2526FA24" w14:textId="52DCF915" w:rsidR="004738FF" w:rsidRDefault="004738FF" w:rsidP="004035D0">
      <w:pPr>
        <w:pStyle w:val="Caption"/>
      </w:pPr>
      <w:bookmarkStart w:id="140" w:name="_Ref449702973"/>
      <w:bookmarkStart w:id="141" w:name="_Toc450806420"/>
      <w:r>
        <w:t xml:space="preserve">Figure </w:t>
      </w:r>
      <w:r>
        <w:fldChar w:fldCharType="begin"/>
      </w:r>
      <w:r>
        <w:instrText xml:space="preserve"> SEQ Figure \* ARABIC </w:instrText>
      </w:r>
      <w:r>
        <w:fldChar w:fldCharType="separate"/>
      </w:r>
      <w:r>
        <w:t>41</w:t>
      </w:r>
      <w:r>
        <w:fldChar w:fldCharType="end"/>
      </w:r>
      <w:bookmarkEnd w:id="140"/>
      <w:r>
        <w:t xml:space="preserve">. Reynolds stresses in the </w:t>
      </w:r>
      <w:r w:rsidR="00EC5E4F">
        <w:t>South-North</w:t>
      </w:r>
      <w:r>
        <w:t xml:space="preserve"> plane for (a) the reference case, (b) the wet case, and (c) the dry case.</w:t>
      </w:r>
      <w:bookmarkEnd w:id="141"/>
    </w:p>
    <w:p w14:paraId="6D376BE5" w14:textId="283A59CE" w:rsidR="00280E49" w:rsidRDefault="00A450C1" w:rsidP="004035D0">
      <w:pPr>
        <w:jc w:val="center"/>
      </w:pPr>
      <w:r>
        <w:rPr>
          <w:noProof/>
        </w:rPr>
        <w:lastRenderedPageBreak/>
        <w:drawing>
          <wp:inline distT="0" distB="0" distL="0" distR="0" wp14:anchorId="67BD3EB3" wp14:editId="0E30B6F0">
            <wp:extent cx="3989684" cy="7406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ess_xplane_early_all.png"/>
                    <pic:cNvPicPr/>
                  </pic:nvPicPr>
                  <pic:blipFill>
                    <a:blip r:embed="rId59">
                      <a:extLst>
                        <a:ext uri="{28A0092B-C50C-407E-A947-70E740481C1C}">
                          <a14:useLocalDpi xmlns:a14="http://schemas.microsoft.com/office/drawing/2010/main" val="0"/>
                        </a:ext>
                      </a:extLst>
                    </a:blip>
                    <a:stretch>
                      <a:fillRect/>
                    </a:stretch>
                  </pic:blipFill>
                  <pic:spPr>
                    <a:xfrm>
                      <a:off x="0" y="0"/>
                      <a:ext cx="3989684" cy="7406640"/>
                    </a:xfrm>
                    <a:prstGeom prst="rect">
                      <a:avLst/>
                    </a:prstGeom>
                  </pic:spPr>
                </pic:pic>
              </a:graphicData>
            </a:graphic>
          </wp:inline>
        </w:drawing>
      </w:r>
    </w:p>
    <w:p w14:paraId="7187249F" w14:textId="5E80C136" w:rsidR="004738FF" w:rsidRDefault="004738FF" w:rsidP="004035D0">
      <w:pPr>
        <w:pStyle w:val="Caption"/>
      </w:pPr>
      <w:bookmarkStart w:id="142" w:name="_Ref449702975"/>
      <w:bookmarkStart w:id="143" w:name="_Toc450806421"/>
      <w:r>
        <w:t xml:space="preserve">Figure </w:t>
      </w:r>
      <w:r>
        <w:fldChar w:fldCharType="begin"/>
      </w:r>
      <w:r>
        <w:instrText xml:space="preserve"> SEQ Figure \* ARABIC </w:instrText>
      </w:r>
      <w:r>
        <w:fldChar w:fldCharType="separate"/>
      </w:r>
      <w:r>
        <w:t>42</w:t>
      </w:r>
      <w:r>
        <w:fldChar w:fldCharType="end"/>
      </w:r>
      <w:bookmarkEnd w:id="142"/>
      <w:r>
        <w:t xml:space="preserve">. </w:t>
      </w:r>
      <w:r w:rsidRPr="004738FF">
        <w:t xml:space="preserve">Reynolds stresses in the </w:t>
      </w:r>
      <w:r w:rsidR="00EC5E4F">
        <w:t>West-East</w:t>
      </w:r>
      <w:r w:rsidRPr="004738FF">
        <w:t xml:space="preserve"> plane for (a) the reference case, (b) the wet case, and (c) the dry case.</w:t>
      </w:r>
      <w:bookmarkEnd w:id="143"/>
    </w:p>
    <w:p w14:paraId="3B1A16FE" w14:textId="598B025A" w:rsidR="00A450C1" w:rsidRDefault="00A450C1" w:rsidP="004035D0">
      <w:pPr>
        <w:jc w:val="center"/>
      </w:pPr>
    </w:p>
    <w:p w14:paraId="56CF3A5A" w14:textId="330E7B0B" w:rsidR="00A450C1" w:rsidRDefault="00A450C1" w:rsidP="004035D0">
      <w:pPr>
        <w:jc w:val="center"/>
      </w:pPr>
      <w:r>
        <w:rPr>
          <w:noProof/>
        </w:rPr>
        <w:drawing>
          <wp:inline distT="0" distB="0" distL="0" distR="0" wp14:anchorId="4D931775" wp14:editId="23A201B4">
            <wp:extent cx="5341612" cy="5852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ress_zplane_early_all.png"/>
                    <pic:cNvPicPr/>
                  </pic:nvPicPr>
                  <pic:blipFill>
                    <a:blip r:embed="rId60">
                      <a:extLst>
                        <a:ext uri="{28A0092B-C50C-407E-A947-70E740481C1C}">
                          <a14:useLocalDpi xmlns:a14="http://schemas.microsoft.com/office/drawing/2010/main" val="0"/>
                        </a:ext>
                      </a:extLst>
                    </a:blip>
                    <a:stretch>
                      <a:fillRect/>
                    </a:stretch>
                  </pic:blipFill>
                  <pic:spPr>
                    <a:xfrm>
                      <a:off x="0" y="0"/>
                      <a:ext cx="5341612" cy="5852160"/>
                    </a:xfrm>
                    <a:prstGeom prst="rect">
                      <a:avLst/>
                    </a:prstGeom>
                  </pic:spPr>
                </pic:pic>
              </a:graphicData>
            </a:graphic>
          </wp:inline>
        </w:drawing>
      </w:r>
    </w:p>
    <w:p w14:paraId="7CEAE267" w14:textId="44B662FF" w:rsidR="004738FF" w:rsidRDefault="004738FF" w:rsidP="004035D0">
      <w:pPr>
        <w:pStyle w:val="Caption"/>
      </w:pPr>
      <w:bookmarkStart w:id="144" w:name="_Ref449702976"/>
      <w:bookmarkStart w:id="145" w:name="_Toc450806422"/>
      <w:r>
        <w:t xml:space="preserve">Figure </w:t>
      </w:r>
      <w:r>
        <w:fldChar w:fldCharType="begin"/>
      </w:r>
      <w:r>
        <w:instrText xml:space="preserve"> SEQ Figure \* ARABIC </w:instrText>
      </w:r>
      <w:r>
        <w:fldChar w:fldCharType="separate"/>
      </w:r>
      <w:r>
        <w:t>43</w:t>
      </w:r>
      <w:r>
        <w:fldChar w:fldCharType="end"/>
      </w:r>
      <w:bookmarkEnd w:id="144"/>
      <w:r>
        <w:t xml:space="preserve">. </w:t>
      </w:r>
      <w:r w:rsidRPr="004738FF">
        <w:t xml:space="preserve">Reynolds stresses in the </w:t>
      </w:r>
      <w:r>
        <w:t>altitude</w:t>
      </w:r>
      <w:r w:rsidRPr="004738FF">
        <w:t xml:space="preserve"> plane for (a) the reference case, (b) the wet case, and (c) the dry case.</w:t>
      </w:r>
      <w:bookmarkEnd w:id="145"/>
    </w:p>
    <w:p w14:paraId="732A71AF" w14:textId="3BE24253" w:rsidR="00A450C1" w:rsidRDefault="00A450C1" w:rsidP="004035D0">
      <w:pPr>
        <w:jc w:val="center"/>
      </w:pPr>
    </w:p>
    <w:p w14:paraId="6F44D2DB" w14:textId="77777777" w:rsidR="002C62DA" w:rsidRDefault="002261BC">
      <w:r>
        <w:t>S</w:t>
      </w:r>
      <w:r w:rsidR="00323327">
        <w:t>ummary and conclusion</w:t>
      </w:r>
    </w:p>
    <w:p w14:paraId="602DD205" w14:textId="77777777" w:rsidR="00CC2352" w:rsidRDefault="00CC2352"/>
    <w:p w14:paraId="58DEF20B" w14:textId="77777777" w:rsidR="00CC2352" w:rsidRDefault="00CC2352"/>
    <w:p w14:paraId="7BF86855" w14:textId="77777777" w:rsidR="00CC2352" w:rsidRDefault="00CC2352"/>
    <w:p w14:paraId="03C78B01" w14:textId="77777777" w:rsidR="00CC2352" w:rsidRDefault="00CC2352"/>
    <w:p w14:paraId="1705DFA6" w14:textId="594F00E2" w:rsidR="00CC2352" w:rsidRDefault="00CC2352" w:rsidP="00CC2352">
      <w:pPr>
        <w:pStyle w:val="Heading1"/>
        <w:rPr>
          <w:rStyle w:val="Emphasis"/>
          <w:b w:val="0"/>
          <w:bCs w:val="0"/>
          <w:i w:val="0"/>
          <w:iCs w:val="0"/>
        </w:rPr>
      </w:pPr>
      <w:bookmarkStart w:id="146" w:name="_Toc450806347"/>
      <w:r>
        <w:rPr>
          <w:rStyle w:val="Emphasis"/>
          <w:b w:val="0"/>
          <w:bCs w:val="0"/>
          <w:i w:val="0"/>
          <w:iCs w:val="0"/>
        </w:rPr>
        <w:t>References</w:t>
      </w:r>
      <w:bookmarkEnd w:id="146"/>
    </w:p>
    <w:p w14:paraId="341E7E66" w14:textId="77777777" w:rsidR="00CC2352" w:rsidRDefault="00CC2352" w:rsidP="00CC2352">
      <w:pPr>
        <w:pStyle w:val="Reference"/>
      </w:pPr>
      <w:r w:rsidRPr="00E0038E">
        <w:t>Ackerman and Knox, 2007. Meteorology, Understanding the Atmosphere. 2</w:t>
      </w:r>
      <w:r w:rsidRPr="00E0038E">
        <w:rPr>
          <w:vertAlign w:val="superscript"/>
        </w:rPr>
        <w:t>nd</w:t>
      </w:r>
      <w:r w:rsidRPr="00E0038E">
        <w:t xml:space="preserve"> Edition Thomson Brooks/Cole.</w:t>
      </w:r>
    </w:p>
    <w:p w14:paraId="40C68FCB" w14:textId="7F839574" w:rsidR="009D4770" w:rsidRDefault="009D4770" w:rsidP="009D4770">
      <w:pPr>
        <w:pStyle w:val="Reference"/>
      </w:pPr>
      <w:r>
        <w:t>Ahmad, 2011. Advection of Microphysical Scalars in Terminal Area Simulation System (TASS). 49</w:t>
      </w:r>
      <w:r w:rsidRPr="00F330B3">
        <w:rPr>
          <w:vertAlign w:val="superscript"/>
        </w:rPr>
        <w:t>th</w:t>
      </w:r>
      <w:r>
        <w:t xml:space="preserve"> AIAA Aerospace Sciences Meeting, AIAA 2011-1004.</w:t>
      </w:r>
    </w:p>
    <w:p w14:paraId="0CC8BF17" w14:textId="0FD82196" w:rsidR="009D4770" w:rsidRDefault="009D4770" w:rsidP="009D4770">
      <w:pPr>
        <w:pStyle w:val="Reference"/>
      </w:pPr>
      <w:r>
        <w:t xml:space="preserve">Ahmad, Proctor, 2011. Large Eddy Simulations of Severe Convection Induced Turbulence. </w:t>
      </w:r>
      <w:r w:rsidR="0086060B">
        <w:t>3</w:t>
      </w:r>
      <w:r w:rsidRPr="0086060B">
        <w:rPr>
          <w:vertAlign w:val="superscript"/>
        </w:rPr>
        <w:t>rd</w:t>
      </w:r>
      <w:r>
        <w:t xml:space="preserve"> AIAA Atmospheric Space Environments Conference</w:t>
      </w:r>
      <w:r w:rsidR="0086060B">
        <w:t>, AIAA 2011-3201.</w:t>
      </w:r>
    </w:p>
    <w:p w14:paraId="10E3E9CC" w14:textId="5A6EE83B" w:rsidR="00CC2352" w:rsidRDefault="00CC2352" w:rsidP="00CC2352">
      <w:pPr>
        <w:pStyle w:val="Reference"/>
      </w:pPr>
      <w:r>
        <w:t xml:space="preserve">Air Weather Service, 1979. The use of the Skew T, Log P Diagram in analysis and </w:t>
      </w:r>
      <w:r w:rsidR="0016219F">
        <w:t>forecasting</w:t>
      </w:r>
      <w:r>
        <w:t>. AWS/TR-79/006. Dec 1979, revised Mar 1990.</w:t>
      </w:r>
    </w:p>
    <w:p w14:paraId="2FF95EEF" w14:textId="7CE22378" w:rsidR="005936A6" w:rsidRPr="00E0038E" w:rsidRDefault="005936A6" w:rsidP="005936A6">
      <w:pPr>
        <w:pStyle w:val="Reference"/>
      </w:pPr>
      <w:r>
        <w:t xml:space="preserve">AWS, 1961. Use of the skew </w:t>
      </w:r>
      <w:r>
        <w:rPr>
          <w:i/>
          <w:iCs/>
        </w:rPr>
        <w:t>T</w:t>
      </w:r>
      <w:r>
        <w:t xml:space="preserve">-log </w:t>
      </w:r>
      <w:r>
        <w:rPr>
          <w:i/>
          <w:iCs/>
        </w:rPr>
        <w:t xml:space="preserve">p </w:t>
      </w:r>
      <w:r>
        <w:t>diagram in analysis and forecasting. Vol. 1. AWSM 105–124, 144 pp.</w:t>
      </w:r>
    </w:p>
    <w:p w14:paraId="128CE950" w14:textId="77777777" w:rsidR="00CC2352" w:rsidRDefault="00CC2352" w:rsidP="00CC2352">
      <w:pPr>
        <w:pStyle w:val="Reference"/>
      </w:pPr>
      <w:r w:rsidRPr="00C30990">
        <w:t>Barnes, 1970. Some aspects of a severe, right-moving thunderstorm deduced from mesonetwork rawinsonde observations. J. Atmos. Sci., 27, 634-648.</w:t>
      </w:r>
    </w:p>
    <w:p w14:paraId="4A2C6311" w14:textId="0DA42270" w:rsidR="001D5BA0" w:rsidRPr="001D5BA0" w:rsidRDefault="001D5BA0" w:rsidP="001D5BA0">
      <w:pPr>
        <w:pStyle w:val="Reference"/>
      </w:pPr>
      <w:r w:rsidRPr="001D5BA0">
        <w:t>Bieringer and Ray, 1996. A Comparison of Tornado Warning Lead Times with and without NEXRAD Doppler Radar.</w:t>
      </w:r>
      <w:r w:rsidRPr="001D5BA0">
        <w:rPr>
          <w:rStyle w:val="apple-converted-space"/>
        </w:rPr>
        <w:t> </w:t>
      </w:r>
      <w:r w:rsidRPr="001D5BA0">
        <w:t>Wea. Forecasting,11, 47–52.</w:t>
      </w:r>
    </w:p>
    <w:p w14:paraId="6B9601D5" w14:textId="754388FE" w:rsidR="00FD3834" w:rsidRDefault="00FD3834" w:rsidP="00CC2352">
      <w:pPr>
        <w:pStyle w:val="Reference"/>
      </w:pPr>
      <w:r>
        <w:t xml:space="preserve">Bluestein, 1998. A history of Severe-Storm-Intercept Field Programs. Weather and </w:t>
      </w:r>
      <w:r w:rsidR="0016219F">
        <w:t>Forecasting</w:t>
      </w:r>
      <w:r>
        <w:t>, 14, 558-577.</w:t>
      </w:r>
    </w:p>
    <w:p w14:paraId="36615245" w14:textId="19BC937F" w:rsidR="0028015A" w:rsidRDefault="0028015A" w:rsidP="00CC2352">
      <w:pPr>
        <w:pStyle w:val="Reference"/>
      </w:pPr>
      <w:r w:rsidRPr="0028015A">
        <w:t>Blu</w:t>
      </w:r>
      <w:r>
        <w:t>estein</w:t>
      </w:r>
      <w:r w:rsidRPr="0028015A">
        <w:t>, French, Tanamachi, Frasier, Hardwick, Junyent</w:t>
      </w:r>
      <w:r>
        <w:t xml:space="preserve">, and Pazmany, 2007. </w:t>
      </w:r>
      <w:r w:rsidRPr="0028015A">
        <w:t>Close-Range Observations of Tornadoes in Supercells Made with a Dual-Polarization</w:t>
      </w:r>
      <w:r>
        <w:t>, X-Band, Mobile Doppler Radar,</w:t>
      </w:r>
      <w:r w:rsidRPr="0028015A">
        <w:t xml:space="preserve"> Mon. </w:t>
      </w:r>
      <w:r>
        <w:t>Wea. Rev., Vol. 135,</w:t>
      </w:r>
      <w:r w:rsidRPr="0028015A">
        <w:t xml:space="preserve"> pp. 1522-1543.</w:t>
      </w:r>
    </w:p>
    <w:p w14:paraId="48DAAD19" w14:textId="79FC0A7B" w:rsidR="002734E5" w:rsidRDefault="002734E5" w:rsidP="00CC2352">
      <w:pPr>
        <w:pStyle w:val="Reference"/>
      </w:pPr>
      <w:r>
        <w:t xml:space="preserve">Brooks, and Wilhelmson, 1992. Hodograph curvature and Updraft Intensity in numerically Modeled Supercells. </w:t>
      </w:r>
      <w:r w:rsidRPr="00C30990">
        <w:t>J. Atmos. Sci.,</w:t>
      </w:r>
      <w:r>
        <w:t xml:space="preserve"> 50, 1824-1833.</w:t>
      </w:r>
    </w:p>
    <w:p w14:paraId="1B8011DB" w14:textId="38788CBE" w:rsidR="006F1883" w:rsidRPr="006F1883" w:rsidRDefault="006F1883" w:rsidP="006F1883">
      <w:pPr>
        <w:pStyle w:val="Reference"/>
      </w:pPr>
      <w:r w:rsidRPr="006F1883">
        <w:rPr>
          <w:rStyle w:val="Strong"/>
          <w:b w:val="0"/>
          <w:bCs w:val="0"/>
        </w:rPr>
        <w:lastRenderedPageBreak/>
        <w:t>Ciesielski</w:t>
      </w:r>
      <w:r w:rsidR="008A692C">
        <w:rPr>
          <w:rStyle w:val="nlmx"/>
        </w:rPr>
        <w:t xml:space="preserve">, </w:t>
      </w:r>
      <w:r w:rsidRPr="006F1883">
        <w:rPr>
          <w:rStyle w:val="Strong"/>
          <w:b w:val="0"/>
          <w:bCs w:val="0"/>
        </w:rPr>
        <w:t xml:space="preserve">Johnson, </w:t>
      </w:r>
      <w:r w:rsidR="008A692C">
        <w:rPr>
          <w:rStyle w:val="Strong"/>
          <w:b w:val="0"/>
          <w:bCs w:val="0"/>
        </w:rPr>
        <w:t xml:space="preserve">Haertel, and Wang, </w:t>
      </w:r>
      <w:r w:rsidRPr="006F1883">
        <w:rPr>
          <w:rStyle w:val="Strong"/>
          <w:b w:val="0"/>
          <w:bCs w:val="0"/>
        </w:rPr>
        <w:t xml:space="preserve">2003. </w:t>
      </w:r>
      <w:r w:rsidRPr="006F1883">
        <w:t>Corrected TOGA COARE Sounding Humidity Data: Impact on Diagnosed Properties of Convection and Climate over the Warm Pool. Climate, 16, 2370–2384.</w:t>
      </w:r>
    </w:p>
    <w:p w14:paraId="42DF705D" w14:textId="77777777" w:rsidR="00CC2352" w:rsidRDefault="00CC2352" w:rsidP="00CC2352">
      <w:pPr>
        <w:pStyle w:val="Reference"/>
        <w:rPr>
          <w:rFonts w:eastAsiaTheme="minorEastAsia"/>
        </w:rPr>
      </w:pPr>
      <w:r>
        <w:t>Davies, 1994. A look At Hodographs, Helicity, and Supercells. Storm Track, Jan/Feb 1994.</w:t>
      </w:r>
    </w:p>
    <w:p w14:paraId="10E67282" w14:textId="77777777" w:rsidR="00CC2352" w:rsidRDefault="00CC2352" w:rsidP="00CC2352">
      <w:pPr>
        <w:pStyle w:val="Reference"/>
      </w:pPr>
      <w:r>
        <w:rPr>
          <w:rFonts w:eastAsiaTheme="minorEastAsia"/>
        </w:rPr>
        <w:t xml:space="preserve">Davies and Johns, 1993. </w:t>
      </w:r>
      <w:r>
        <w:t>Some wind and instability parameters associated with strong and violent tornadoes. Part I: Wind shear and helicity. The tornado: Its Structure, Dynamics, Prediction, and Hazards, Geophys. Monogr., No. 79, Amer. Geophys. Union, 573-582.</w:t>
      </w:r>
    </w:p>
    <w:p w14:paraId="73C3AD14" w14:textId="77777777" w:rsidR="00CC2352" w:rsidRDefault="00CC2352" w:rsidP="00CC2352">
      <w:pPr>
        <w:pStyle w:val="Reference"/>
      </w:pPr>
      <w:r>
        <w:t>Davies-Jones, 1984. Streamwise vorticity: the origin of updraft rotation in supercell storms. J. Atmos. Sci., 41, 2991-3006.</w:t>
      </w:r>
    </w:p>
    <w:p w14:paraId="34D3DFE3" w14:textId="77777777" w:rsidR="00CC2352" w:rsidRDefault="00CC2352" w:rsidP="00CC2352">
      <w:pPr>
        <w:pStyle w:val="Reference"/>
      </w:pPr>
      <w:r>
        <w:t xml:space="preserve">Davies-Jones, 2008. </w:t>
      </w:r>
      <w:r w:rsidRPr="00DF1F8C">
        <w:rPr>
          <w:rFonts w:cstheme="minorHAnsi"/>
        </w:rPr>
        <w:t>Can a Descending Rain Curtain in a Supercell Instigate Tornadogenesis Barotropically?</w:t>
      </w:r>
      <w:r w:rsidRPr="008212FE">
        <w:rPr>
          <w:rFonts w:cstheme="minorHAnsi"/>
        </w:rPr>
        <w:t xml:space="preserve"> </w:t>
      </w:r>
      <w:r w:rsidRPr="008212FE">
        <w:rPr>
          <w:rStyle w:val="Emphasis"/>
          <w:rFonts w:cstheme="minorHAnsi"/>
        </w:rPr>
        <w:t>J. Atmos. Sci.</w:t>
      </w:r>
      <w:r w:rsidRPr="008212FE">
        <w:rPr>
          <w:rFonts w:cstheme="minorHAnsi"/>
          <w:i/>
        </w:rPr>
        <w:t>,</w:t>
      </w:r>
      <w:r w:rsidRPr="008212FE">
        <w:rPr>
          <w:rFonts w:cstheme="minorHAnsi"/>
        </w:rPr>
        <w:t xml:space="preserve"> </w:t>
      </w:r>
      <w:r w:rsidRPr="008212FE">
        <w:rPr>
          <w:rFonts w:cstheme="minorHAnsi"/>
          <w:bCs/>
        </w:rPr>
        <w:t>65</w:t>
      </w:r>
      <w:r w:rsidRPr="008212FE">
        <w:rPr>
          <w:rFonts w:cstheme="minorHAnsi"/>
        </w:rPr>
        <w:t>, 2469–2497</w:t>
      </w:r>
      <w:r>
        <w:rPr>
          <w:rFonts w:cstheme="minorHAnsi"/>
        </w:rPr>
        <w:t>.</w:t>
      </w:r>
    </w:p>
    <w:p w14:paraId="3F40D89D" w14:textId="77777777" w:rsidR="00CC2352" w:rsidRDefault="00CC2352" w:rsidP="00CC2352">
      <w:pPr>
        <w:pStyle w:val="Reference"/>
      </w:pPr>
      <w:r>
        <w:t>Davies-Jones and Kessler, 1974. Tornadoes. Weather and climate modification, W.N. Hess, Ed., Wiley, 552-595.</w:t>
      </w:r>
    </w:p>
    <w:p w14:paraId="35C2CE03" w14:textId="36193A7D" w:rsidR="00CC2352" w:rsidRDefault="00CC2352" w:rsidP="00CC2352">
      <w:pPr>
        <w:pStyle w:val="Reference"/>
      </w:pPr>
      <w:r>
        <w:t xml:space="preserve">Doswell, 1991. A review for </w:t>
      </w:r>
      <w:r w:rsidR="008A692C">
        <w:t>forecasters</w:t>
      </w:r>
      <w:r>
        <w:t xml:space="preserve"> on the application of hodographs to forecasting.  Natl. wea. Dig., 16 (1), 2-16</w:t>
      </w:r>
    </w:p>
    <w:p w14:paraId="0D660DCD" w14:textId="77777777" w:rsidR="00CC2352" w:rsidRDefault="00CC2352" w:rsidP="00CC2352">
      <w:pPr>
        <w:pStyle w:val="Reference"/>
      </w:pPr>
      <w:r>
        <w:t>Doswell and Burgess, 1993. Tornadoes and tornadic storms: a review of conceptual models. The tornado: its structure, dynamics, prediction, and hazards. Geophys. Monogr. Amer. Geophys. Union, 50, 161-172.</w:t>
      </w:r>
    </w:p>
    <w:p w14:paraId="3EBC656D" w14:textId="6C8A46BA" w:rsidR="009A6322" w:rsidRDefault="009A6322" w:rsidP="00A15C06">
      <w:pPr>
        <w:pStyle w:val="Reference"/>
      </w:pPr>
      <w:r>
        <w:t xml:space="preserve">Doswell, 2001. Storm Chasing with Safety, courtesy, and Responsibility. </w:t>
      </w:r>
      <w:r w:rsidR="00A15C06">
        <w:t>Accessed on May 20</w:t>
      </w:r>
      <w:r w:rsidR="00A15C06" w:rsidRPr="00A15C06">
        <w:rPr>
          <w:vertAlign w:val="superscript"/>
        </w:rPr>
        <w:t>th</w:t>
      </w:r>
      <w:r w:rsidR="00A15C06">
        <w:t xml:space="preserve">, 2015. </w:t>
      </w:r>
      <w:hyperlink r:id="rId61" w:history="1">
        <w:r w:rsidRPr="009A6322">
          <w:rPr>
            <w:rStyle w:val="Hyperlink"/>
          </w:rPr>
          <w:t>http://www.cimms.ou.edu/~doswell/Chasing2.html</w:t>
        </w:r>
      </w:hyperlink>
    </w:p>
    <w:p w14:paraId="1F2C3A9B" w14:textId="77777777" w:rsidR="00CC2352" w:rsidRDefault="00CC2352" w:rsidP="00CC2352">
      <w:pPr>
        <w:pStyle w:val="Reference"/>
        <w:rPr>
          <w:rFonts w:eastAsia="Times New Roman" w:cstheme="minorHAnsi"/>
        </w:rPr>
      </w:pPr>
      <w:r>
        <w:t xml:space="preserve">Droegemeier, Lazarus and Davies-Jones, 1993. </w:t>
      </w:r>
      <w:r w:rsidRPr="008212FE">
        <w:rPr>
          <w:rFonts w:eastAsia="Times New Roman" w:cstheme="minorHAnsi"/>
        </w:rPr>
        <w:t>The</w:t>
      </w:r>
      <w:r>
        <w:rPr>
          <w:rFonts w:eastAsia="Times New Roman" w:cstheme="minorHAnsi"/>
        </w:rPr>
        <w:t xml:space="preserve"> </w:t>
      </w:r>
      <w:r w:rsidRPr="008212FE">
        <w:rPr>
          <w:rFonts w:eastAsia="Times New Roman" w:cstheme="minorHAnsi"/>
        </w:rPr>
        <w:t>influence of he</w:t>
      </w:r>
      <w:r>
        <w:rPr>
          <w:rFonts w:eastAsia="Times New Roman" w:cstheme="minorHAnsi"/>
        </w:rPr>
        <w:t xml:space="preserve">licity on numerically simulated </w:t>
      </w:r>
      <w:r w:rsidRPr="008212FE">
        <w:rPr>
          <w:rFonts w:eastAsia="Times New Roman" w:cstheme="minorHAnsi"/>
        </w:rPr>
        <w:t>convective</w:t>
      </w:r>
      <w:r>
        <w:rPr>
          <w:rFonts w:eastAsia="Times New Roman" w:cstheme="minorHAnsi"/>
        </w:rPr>
        <w:t xml:space="preserve"> </w:t>
      </w:r>
      <w:r w:rsidRPr="008212FE">
        <w:rPr>
          <w:rFonts w:eastAsia="Times New Roman" w:cstheme="minorHAnsi"/>
        </w:rPr>
        <w:t xml:space="preserve">storms.  </w:t>
      </w:r>
      <w:r w:rsidRPr="008212FE">
        <w:rPr>
          <w:rFonts w:eastAsia="Times New Roman" w:cstheme="minorHAnsi"/>
          <w:iCs/>
        </w:rPr>
        <w:t>Mon. Wea. Rev.</w:t>
      </w:r>
      <w:r w:rsidRPr="008212FE">
        <w:rPr>
          <w:rFonts w:eastAsia="Times New Roman" w:cstheme="minorHAnsi"/>
        </w:rPr>
        <w:t xml:space="preserve">, </w:t>
      </w:r>
      <w:r w:rsidRPr="008212FE">
        <w:rPr>
          <w:rFonts w:eastAsia="Times New Roman" w:cstheme="minorHAnsi"/>
          <w:bCs/>
        </w:rPr>
        <w:t>121</w:t>
      </w:r>
      <w:r w:rsidRPr="008212FE">
        <w:rPr>
          <w:rFonts w:eastAsia="Times New Roman" w:cstheme="minorHAnsi"/>
        </w:rPr>
        <w:t>, 2005-2029.</w:t>
      </w:r>
    </w:p>
    <w:p w14:paraId="1E295656" w14:textId="23D29141" w:rsidR="002F12E3" w:rsidRDefault="002F12E3" w:rsidP="00CC2352">
      <w:pPr>
        <w:pStyle w:val="Reference"/>
        <w:rPr>
          <w:rFonts w:eastAsia="Times New Roman" w:cstheme="minorHAnsi"/>
        </w:rPr>
      </w:pPr>
      <w:r>
        <w:rPr>
          <w:rFonts w:eastAsia="Times New Roman" w:cstheme="minorHAnsi"/>
        </w:rPr>
        <w:t>Faller, 1966. A numerical study of the instability of the laminar Ekman boundary layer. J. Atmos. Sci., 23, 466-480.</w:t>
      </w:r>
    </w:p>
    <w:p w14:paraId="3465060D" w14:textId="66BAF007" w:rsidR="00936165" w:rsidRPr="00936165" w:rsidRDefault="00936165" w:rsidP="00936165">
      <w:pPr>
        <w:pStyle w:val="Reference"/>
      </w:pPr>
      <w:r w:rsidRPr="00936165">
        <w:t>Fiedler</w:t>
      </w:r>
      <w:r w:rsidRPr="00936165">
        <w:rPr>
          <w:rStyle w:val="nlmx"/>
        </w:rPr>
        <w:t xml:space="preserve">, </w:t>
      </w:r>
      <w:r w:rsidRPr="00936165">
        <w:rPr>
          <w:rStyle w:val="nlmyear"/>
        </w:rPr>
        <w:t>1995</w:t>
      </w:r>
      <w:r>
        <w:t>.</w:t>
      </w:r>
      <w:r w:rsidRPr="00936165">
        <w:t xml:space="preserve"> </w:t>
      </w:r>
      <w:r w:rsidRPr="00936165">
        <w:rPr>
          <w:rStyle w:val="nlmarticle-title"/>
        </w:rPr>
        <w:t>On modeling tornadoes in isolation from the parent storm.</w:t>
      </w:r>
      <w:r w:rsidRPr="00936165">
        <w:t xml:space="preserve"> Atmos.–Ocean, 33, </w:t>
      </w:r>
      <w:r w:rsidRPr="00936165">
        <w:rPr>
          <w:rStyle w:val="nlmfpage"/>
        </w:rPr>
        <w:t>501</w:t>
      </w:r>
      <w:r w:rsidRPr="00936165">
        <w:t>–</w:t>
      </w:r>
      <w:r w:rsidRPr="00936165">
        <w:rPr>
          <w:rStyle w:val="nlmlpage"/>
        </w:rPr>
        <w:t>512</w:t>
      </w:r>
      <w:r w:rsidRPr="00936165">
        <w:t>.</w:t>
      </w:r>
    </w:p>
    <w:p w14:paraId="68BFA629" w14:textId="759BE7C1" w:rsidR="00CD7DCA" w:rsidRDefault="00CD7DCA" w:rsidP="00CC2352">
      <w:pPr>
        <w:pStyle w:val="Reference"/>
        <w:rPr>
          <w:rFonts w:eastAsia="Times New Roman" w:cstheme="minorHAnsi"/>
        </w:rPr>
      </w:pPr>
      <w:r>
        <w:rPr>
          <w:rFonts w:eastAsia="Times New Roman" w:cstheme="minorHAnsi"/>
        </w:rPr>
        <w:t xml:space="preserve">Gilmore and Wicker, 1998. </w:t>
      </w:r>
      <w:r w:rsidRPr="00CD7DCA">
        <w:rPr>
          <w:rFonts w:eastAsia="Times New Roman" w:cstheme="minorHAnsi"/>
        </w:rPr>
        <w:t>The Influence of Midtropospheric Dryness on Supercell Morphology and Evolution</w:t>
      </w:r>
      <w:r>
        <w:rPr>
          <w:rFonts w:eastAsia="Times New Roman" w:cstheme="minorHAnsi"/>
        </w:rPr>
        <w:t xml:space="preserve">. </w:t>
      </w:r>
      <w:r w:rsidRPr="00CD7DCA">
        <w:rPr>
          <w:rFonts w:eastAsia="Times New Roman" w:cstheme="minorHAnsi"/>
        </w:rPr>
        <w:t>Mon. Wea. Rev., 126, 943–958.</w:t>
      </w:r>
    </w:p>
    <w:p w14:paraId="7ED10A92" w14:textId="601B21C2" w:rsidR="00CC2352" w:rsidRDefault="00B23D6B" w:rsidP="002F12E3">
      <w:pPr>
        <w:pStyle w:val="Reference"/>
        <w:rPr>
          <w:rFonts w:eastAsia="Times New Roman" w:cstheme="minorHAnsi"/>
        </w:rPr>
      </w:pPr>
      <w:r>
        <w:rPr>
          <w:rFonts w:eastAsia="Times New Roman" w:cstheme="minorHAnsi"/>
        </w:rPr>
        <w:t>Howells, Rotunno, and Smith, 1988. A comparative study of atmospheric and laboratory-analogue numerical tornado-vortex models.</w:t>
      </w:r>
      <w:r w:rsidR="0016219F">
        <w:rPr>
          <w:rFonts w:eastAsia="Times New Roman" w:cstheme="minorHAnsi"/>
        </w:rPr>
        <w:t xml:space="preserve"> Q. J. R. Meteorol. Soc,</w:t>
      </w:r>
      <w:r>
        <w:rPr>
          <w:rFonts w:eastAsia="Times New Roman" w:cstheme="minorHAnsi"/>
        </w:rPr>
        <w:t xml:space="preserve"> </w:t>
      </w:r>
      <w:r w:rsidR="0016219F">
        <w:rPr>
          <w:rFonts w:eastAsia="Times New Roman" w:cstheme="minorHAnsi"/>
        </w:rPr>
        <w:t>114, 801-822.</w:t>
      </w:r>
    </w:p>
    <w:p w14:paraId="398826F7" w14:textId="1ED0073D" w:rsidR="002734E5" w:rsidRDefault="002734E5" w:rsidP="008A692C">
      <w:pPr>
        <w:pStyle w:val="Reference"/>
      </w:pPr>
      <w:r w:rsidRPr="008A692C">
        <w:lastRenderedPageBreak/>
        <w:t>James, and Marko</w:t>
      </w:r>
      <w:r w:rsidR="008A692C" w:rsidRPr="008A692C">
        <w:t>w</w:t>
      </w:r>
      <w:r w:rsidRPr="008A692C">
        <w:t>ski</w:t>
      </w:r>
      <w:r w:rsidR="008A692C" w:rsidRPr="008A692C">
        <w:t>, 2009. A Numerical Investigation of the Effects of Dry Air Aloft on Deep Convection. Mon. Wea. Rev.,138, 140-161.</w:t>
      </w:r>
    </w:p>
    <w:p w14:paraId="0729B75C" w14:textId="1CA12DC3" w:rsidR="00CD1B8C" w:rsidRPr="00CD1B8C" w:rsidRDefault="00CD1B8C" w:rsidP="00CD1B8C">
      <w:pPr>
        <w:pStyle w:val="Reference"/>
      </w:pPr>
      <w:r w:rsidRPr="00CD1B8C">
        <w:t>Kerr and Darkow, 1996. Storm-Relative Winds and Helicity in the Tornadic Thunderstorm Environment. Wea. Forecasting, 11, 489–505.</w:t>
      </w:r>
    </w:p>
    <w:p w14:paraId="348F8112" w14:textId="77777777" w:rsidR="00CC2352" w:rsidRDefault="00CC2352" w:rsidP="00CC2352">
      <w:pPr>
        <w:pStyle w:val="Reference"/>
      </w:pPr>
      <w:r>
        <w:t>Klemp and Wilhelmson, 1978. The simulation of three-dimensional convective storm dynamics. J. Atmos. Sci., 35, 1070-1110.</w:t>
      </w:r>
    </w:p>
    <w:p w14:paraId="31B51F78" w14:textId="77777777" w:rsidR="00CC2352" w:rsidRDefault="00CC2352" w:rsidP="00CC2352">
      <w:pPr>
        <w:pStyle w:val="Reference"/>
      </w:pPr>
      <w:r>
        <w:t>Klemp and Rotunno, 1983. A study of the tornadic region within a supercell thunderstorm. J. Atmos. Sci., 40, 359-377.</w:t>
      </w:r>
    </w:p>
    <w:p w14:paraId="5C02BA0B" w14:textId="77777777" w:rsidR="00BC6139" w:rsidRDefault="00BC6139" w:rsidP="00BC6139">
      <w:pPr>
        <w:pStyle w:val="Reference"/>
      </w:pPr>
      <w:r>
        <w:t>Kulie, Lin, Deal, DeCroix, Feb 1996. A cloud-scale simulation of the 28 November 1988 Raleigh tornadic thunderstorm. Preprints, 18</w:t>
      </w:r>
      <w:r w:rsidRPr="0012124E">
        <w:rPr>
          <w:vertAlign w:val="superscript"/>
        </w:rPr>
        <w:t>th</w:t>
      </w:r>
      <w:r>
        <w:t xml:space="preserve"> Conference on Severe Local Storms, San Francisco, CA, Amer. Meteor. Soc., 283-287.</w:t>
      </w:r>
    </w:p>
    <w:p w14:paraId="5DB0D64A" w14:textId="1EB2C244" w:rsidR="0016219F" w:rsidRDefault="0016219F" w:rsidP="00CC2352">
      <w:pPr>
        <w:pStyle w:val="Reference"/>
      </w:pPr>
      <w:r>
        <w:t>Lewellen, Lewellen, and Sykes, 1997. Large-eddy simulation of a tornado’s interaction with the surface. J/ Atmos. Sci., 54, 581-605.</w:t>
      </w:r>
    </w:p>
    <w:p w14:paraId="0C84F9B8" w14:textId="77777777" w:rsidR="00CC2352" w:rsidRDefault="00CC2352" w:rsidP="00CC2352">
      <w:pPr>
        <w:pStyle w:val="Reference"/>
      </w:pPr>
      <w:r>
        <w:t>Lemon and Doswell, 1979. Severe thunderstorm evolution and mesosyclone structure as related to tornadogenesis. Mon. Wea. Rev., 107, 1184-1197.</w:t>
      </w:r>
    </w:p>
    <w:p w14:paraId="646CAF67" w14:textId="77777777" w:rsidR="00CC2352" w:rsidRDefault="00CC2352" w:rsidP="00CC2352">
      <w:pPr>
        <w:pStyle w:val="Reference"/>
      </w:pPr>
      <w:r>
        <w:t>Leslie, 1971. The development of concentrated vortices: a numerical study. J. Fluid Mech., 48, 1-21.</w:t>
      </w:r>
    </w:p>
    <w:p w14:paraId="2F3E2E43" w14:textId="26F6CB90" w:rsidR="00A93423" w:rsidRPr="00A93423" w:rsidRDefault="00A93423" w:rsidP="00A93423">
      <w:pPr>
        <w:pStyle w:val="Reference"/>
      </w:pPr>
      <w:r w:rsidRPr="00A93423">
        <w:t>Lewellen, Lewellen, and Xia, 2000. The influence of a local swirl ratio on tornado intensification near the surface. J. Atmos. Sci., 57, 527-544.</w:t>
      </w:r>
    </w:p>
    <w:p w14:paraId="518D1BA3" w14:textId="39F0AD6B" w:rsidR="00291BBA" w:rsidRDefault="00291BBA" w:rsidP="00291BBA">
      <w:pPr>
        <w:pStyle w:val="Reference"/>
      </w:pPr>
      <w:r>
        <w:t>Lilly, D. K., 1966: On the instability of Ekman boundary flow. J. Atmos. Sci., 23, 481–494</w:t>
      </w:r>
    </w:p>
    <w:p w14:paraId="3891FF06" w14:textId="77777777" w:rsidR="00CC2352" w:rsidRDefault="00CC2352" w:rsidP="00CC2352">
      <w:pPr>
        <w:pStyle w:val="Reference"/>
      </w:pPr>
      <w:r>
        <w:t>Lilly, 1986. The structure, energetic, and propagation of rotating convective storms. Part II: Helicity and storm stabilization. J. Atmos. Sci., 43, 126-140.</w:t>
      </w:r>
    </w:p>
    <w:p w14:paraId="53F165A4" w14:textId="77777777" w:rsidR="00CC2352" w:rsidRDefault="00CC2352" w:rsidP="00CC2352">
      <w:pPr>
        <w:pStyle w:val="Reference"/>
      </w:pPr>
      <w:r>
        <w:t>Markowski, 2002. Hook echoes and rear-flank downdrafts: A review. Mon. Wea. Rev., 130, 852-876.</w:t>
      </w:r>
    </w:p>
    <w:p w14:paraId="29735B3C" w14:textId="61A9C1D6" w:rsidR="000B1DDE" w:rsidRPr="00C03183" w:rsidRDefault="000B1DDE" w:rsidP="00C03183">
      <w:pPr>
        <w:pStyle w:val="Reference"/>
      </w:pPr>
      <w:r w:rsidRPr="00C03183">
        <w:t>Markowski, Hannon, Frame, Lancaster, Pietrycha,</w:t>
      </w:r>
      <w:r w:rsidR="00C03183" w:rsidRPr="00C03183">
        <w:t xml:space="preserve"> </w:t>
      </w:r>
      <w:r w:rsidRPr="00C03183">
        <w:t xml:space="preserve">Edwards, and </w:t>
      </w:r>
      <w:r w:rsidR="00C03183" w:rsidRPr="00C03183">
        <w:t>Thompson, 2003.</w:t>
      </w:r>
      <w:r w:rsidRPr="00C03183">
        <w:t xml:space="preserve"> Characteristics of Vertical Wind Profiles near Supercells Obtained from the Rapid</w:t>
      </w:r>
      <w:r w:rsidR="00C03183" w:rsidRPr="00C03183">
        <w:t xml:space="preserve"> Update </w:t>
      </w:r>
      <w:r w:rsidRPr="00C03183">
        <w:t>Cycle.</w:t>
      </w:r>
      <w:r w:rsidRPr="00C03183">
        <w:rPr>
          <w:rStyle w:val="apple-converted-space"/>
        </w:rPr>
        <w:t> </w:t>
      </w:r>
      <w:r w:rsidRPr="00C03183">
        <w:t>Wea. Forecasting,</w:t>
      </w:r>
      <w:r w:rsidRPr="00C03183">
        <w:rPr>
          <w:rStyle w:val="apple-converted-space"/>
        </w:rPr>
        <w:t> </w:t>
      </w:r>
      <w:r w:rsidRPr="00C03183">
        <w:t>18, 1262–1272.</w:t>
      </w:r>
    </w:p>
    <w:p w14:paraId="6ED523F6" w14:textId="77777777" w:rsidR="00CC2352" w:rsidRPr="005937FE" w:rsidRDefault="00CC2352" w:rsidP="00CC2352">
      <w:pPr>
        <w:pStyle w:val="Reference"/>
      </w:pPr>
      <w:r w:rsidRPr="005937FE">
        <w:rPr>
          <w:rFonts w:cstheme="minorHAnsi"/>
        </w:rPr>
        <w:t>Markowski</w:t>
      </w:r>
      <w:r>
        <w:rPr>
          <w:rFonts w:cstheme="minorHAnsi"/>
        </w:rPr>
        <w:t xml:space="preserve"> and Richardson,</w:t>
      </w:r>
      <w:r w:rsidRPr="005937FE">
        <w:rPr>
          <w:rFonts w:cstheme="minorHAnsi"/>
        </w:rPr>
        <w:t xml:space="preserve"> 2009</w:t>
      </w:r>
      <w:r>
        <w:rPr>
          <w:rFonts w:cstheme="minorHAnsi"/>
        </w:rPr>
        <w:t>. Tornadogenesis: our current understanding, forcasting considerations, and questions to guide future research. Atm. Research, 93, 3-10.</w:t>
      </w:r>
    </w:p>
    <w:p w14:paraId="01D176FA" w14:textId="77777777" w:rsidR="00CC2352" w:rsidRDefault="00CC2352" w:rsidP="00CC2352">
      <w:pPr>
        <w:pStyle w:val="Reference"/>
      </w:pPr>
      <w:r>
        <w:t>National Weather Service.</w:t>
      </w:r>
      <w:r w:rsidRPr="00EB73A9">
        <w:t xml:space="preserve"> </w:t>
      </w:r>
      <w:r>
        <w:t xml:space="preserve"> Event Summary, April 16, 2011 North Carolina Tornado Outbreak. Updated 02/03/2012.</w:t>
      </w:r>
    </w:p>
    <w:p w14:paraId="5BCE09CB" w14:textId="77777777" w:rsidR="00CC2352" w:rsidRDefault="00CC2352" w:rsidP="00CC2352">
      <w:pPr>
        <w:pStyle w:val="Reference"/>
      </w:pPr>
      <w:r w:rsidRPr="00317D09">
        <w:lastRenderedPageBreak/>
        <w:t>National Weather Service.</w:t>
      </w:r>
      <w:r>
        <w:t xml:space="preserve"> </w:t>
      </w:r>
      <w:r w:rsidRPr="00317D09">
        <w:t>April 16, 2011 - Tornado Damage Survey</w:t>
      </w:r>
    </w:p>
    <w:p w14:paraId="0A5A9AB3" w14:textId="77777777" w:rsidR="00CC2352" w:rsidRDefault="00CC2352" w:rsidP="00CC2352">
      <w:pPr>
        <w:pStyle w:val="Reference"/>
      </w:pPr>
      <w:r w:rsidRPr="003B295E">
        <w:t>National Weather Service</w:t>
      </w:r>
      <w:r>
        <w:t xml:space="preserve"> Eastern Region of North Carolina, April 18, 2011</w:t>
      </w:r>
      <w:r w:rsidRPr="003B295E">
        <w:t xml:space="preserve">. April 16, 2011 </w:t>
      </w:r>
      <w:r>
        <w:t>– Survey for</w:t>
      </w:r>
      <w:r w:rsidRPr="003B295E">
        <w:t xml:space="preserve"> </w:t>
      </w:r>
      <w:r>
        <w:t xml:space="preserve">Raleigh, N.C. </w:t>
      </w:r>
    </w:p>
    <w:p w14:paraId="7C117DDA" w14:textId="316EB54A" w:rsidR="002B48D9" w:rsidRDefault="002B48D9" w:rsidP="00CC2352">
      <w:pPr>
        <w:pStyle w:val="Reference"/>
      </w:pPr>
      <w:r w:rsidRPr="002B48D9">
        <w:t>Nora and Niino, 2003. Critical grid size for simulating convective storms: A case study of the Del City supercell storm. Geophys. Res. Lett., 30, 1844</w:t>
      </w:r>
      <w:r>
        <w:rPr>
          <w:rFonts w:ascii="AdvPSTIM10-R" w:hAnsi="AdvPSTIM10-R" w:cs="AdvPSTIM10-R"/>
          <w:sz w:val="16"/>
          <w:szCs w:val="16"/>
        </w:rPr>
        <w:t>.</w:t>
      </w:r>
    </w:p>
    <w:p w14:paraId="40F2CA5D" w14:textId="32285D39" w:rsidR="00291BBA" w:rsidRDefault="00291BBA" w:rsidP="00CC2352">
      <w:pPr>
        <w:pStyle w:val="Reference"/>
      </w:pPr>
      <w:r>
        <w:t>Nowotarski, Markowski, Richardson, and Bryan, 2014. Properties of a Simulated Convective boundary Layer in an Idealized Supercell. Amer. Meteor. Soc., 142, 3955-3975.</w:t>
      </w:r>
    </w:p>
    <w:p w14:paraId="50ED895C" w14:textId="77777777" w:rsidR="00CC2352" w:rsidRDefault="00CC2352" w:rsidP="00CC2352">
      <w:pPr>
        <w:pStyle w:val="Reference"/>
      </w:pPr>
      <w:r>
        <w:t>Proctor, 1983. A numerical study on the evolution of tornadoes. Dissertation.</w:t>
      </w:r>
    </w:p>
    <w:p w14:paraId="72E9F8F8" w14:textId="77777777" w:rsidR="00A20B1D" w:rsidRDefault="00A20B1D" w:rsidP="00A20B1D">
      <w:pPr>
        <w:pStyle w:val="Reference"/>
      </w:pPr>
      <w:r>
        <w:t xml:space="preserve">Proctor, F. H., 1987:  The Terminal Area Simulation System. Volume I:  Theoretical formulation.  NASA Contractor Rep. 4046, NASA, </w:t>
      </w:r>
      <w:smartTag w:uri="urn:schemas-microsoft-com:office:smarttags" w:element="place">
        <w:smartTag w:uri="urn:schemas-microsoft-com:office:smarttags" w:element="City">
          <w:r>
            <w:t>Washington</w:t>
          </w:r>
        </w:smartTag>
        <w:r>
          <w:t xml:space="preserve">, </w:t>
        </w:r>
        <w:smartTag w:uri="urn:schemas-microsoft-com:office:smarttags" w:element="State">
          <w:r>
            <w:t>DC</w:t>
          </w:r>
        </w:smartTag>
      </w:smartTag>
      <w:r>
        <w:t>, 176 pp.</w:t>
      </w:r>
    </w:p>
    <w:p w14:paraId="01FD7123" w14:textId="6AAFD96C" w:rsidR="00A20B1D" w:rsidRDefault="00A20B1D" w:rsidP="00A20B1D">
      <w:pPr>
        <w:pStyle w:val="Reference"/>
      </w:pPr>
      <w:r>
        <w:t>Proctor, F. H., 1987:  The Terminal Area Simulation System. Volume II:  Verification experiments.  NASA Contractor Rep. 4047, NASA, Washington, DC, 112 pp.</w:t>
      </w:r>
    </w:p>
    <w:p w14:paraId="0782DCD7" w14:textId="09F473FF" w:rsidR="009D4770" w:rsidRDefault="009D4770" w:rsidP="00A20B1D">
      <w:pPr>
        <w:pStyle w:val="Reference"/>
      </w:pPr>
      <w:r>
        <w:t xml:space="preserve">Proctor, Hamilton, Switzer, 2006. TASS Driven </w:t>
      </w:r>
      <w:r w:rsidR="0086060B">
        <w:t>Algorithms</w:t>
      </w:r>
      <w:r>
        <w:t xml:space="preserve"> for Wake Prediction. 44</w:t>
      </w:r>
      <w:r w:rsidRPr="00F330B3">
        <w:rPr>
          <w:vertAlign w:val="superscript"/>
        </w:rPr>
        <w:t>h</w:t>
      </w:r>
      <w:r>
        <w:t xml:space="preserve"> AIAA Aerospace Sciences Meeting, AIAA 2006-1073.</w:t>
      </w:r>
    </w:p>
    <w:p w14:paraId="43BB8170" w14:textId="77777777" w:rsidR="00CC2352" w:rsidRDefault="00CC2352" w:rsidP="00CC2352">
      <w:pPr>
        <w:pStyle w:val="Reference"/>
      </w:pPr>
      <w:r>
        <w:t>Proctor, Ahmad, Limon Duparcmeur, 2012. Numerical simulation of a tornado generating supercell. 50</w:t>
      </w:r>
      <w:r w:rsidRPr="00F330B3">
        <w:rPr>
          <w:vertAlign w:val="superscript"/>
        </w:rPr>
        <w:t>th</w:t>
      </w:r>
      <w:r>
        <w:t xml:space="preserve"> AIAA Aerospace Sciences Meeting, AIAA 2012-0557.</w:t>
      </w:r>
    </w:p>
    <w:p w14:paraId="4AD36260" w14:textId="6E7D8DDA" w:rsidR="0016219F" w:rsidRDefault="0016219F" w:rsidP="00CC2352">
      <w:pPr>
        <w:pStyle w:val="Reference"/>
      </w:pPr>
      <w:r>
        <w:t>Rotunno, 1977. Numerical simulation of a laboratory vortex. J. atmos. Sci., 34, 1942-1956.</w:t>
      </w:r>
    </w:p>
    <w:p w14:paraId="0B617890" w14:textId="77777777" w:rsidR="00CC2352" w:rsidRDefault="00CC2352" w:rsidP="00CC2352">
      <w:pPr>
        <w:pStyle w:val="Reference"/>
      </w:pPr>
      <w:r>
        <w:t>Rotunno, 1981. On the evolution of thunderstorm rotation. Mon. Wea. Rev., 109, 577-586.</w:t>
      </w:r>
    </w:p>
    <w:p w14:paraId="355ADBBE" w14:textId="77777777" w:rsidR="00CC2352" w:rsidRDefault="00CC2352" w:rsidP="00CC2352">
      <w:pPr>
        <w:pStyle w:val="Reference"/>
      </w:pPr>
      <w:r>
        <w:t>Rotunno and Klemp, 1985. On the rotation and propagation of simulated supercell thunderstorms. J. Atmos. Sci., 42, 271-292.</w:t>
      </w:r>
    </w:p>
    <w:p w14:paraId="79ACE109" w14:textId="77777777" w:rsidR="00CC2352" w:rsidRDefault="00CC2352" w:rsidP="00CC2352">
      <w:pPr>
        <w:pStyle w:val="Reference"/>
      </w:pPr>
      <w:r>
        <w:t>Rotunno, Klemp and Weisman, 1988. A theory for strong long-lived squall lines. J. Atmos. Sci., 45,463-485.</w:t>
      </w:r>
    </w:p>
    <w:p w14:paraId="78420E60" w14:textId="77777777" w:rsidR="00CC2352" w:rsidRDefault="00CC2352" w:rsidP="00CC2352">
      <w:pPr>
        <w:pStyle w:val="Reference"/>
      </w:pPr>
      <w:r>
        <w:t>Shabbot and Markowski, 2006. Surface in situ observations within the outflow of forward-flank downdrafts of supercell thunderstorms. Mon. Wea. Rev., 134, 1422-1441.</w:t>
      </w:r>
    </w:p>
    <w:p w14:paraId="192E7FAC" w14:textId="77777777" w:rsidR="00CC2352" w:rsidRDefault="00CC2352" w:rsidP="00CC2352">
      <w:pPr>
        <w:pStyle w:val="Reference"/>
      </w:pPr>
      <w:r>
        <w:t xml:space="preserve">Szeto and Cho 1994. </w:t>
      </w:r>
      <w:r w:rsidRPr="00655B26">
        <w:t xml:space="preserve">A Numerical Investigation of Squall Lines. Part III: Sensitivity to Precipitation Processes and the Coriolis Force. </w:t>
      </w:r>
      <w:r w:rsidRPr="00655B26">
        <w:rPr>
          <w:iCs/>
        </w:rPr>
        <w:t>J. Atmos. Sci.</w:t>
      </w:r>
      <w:r w:rsidRPr="00655B26">
        <w:t xml:space="preserve">, </w:t>
      </w:r>
      <w:r w:rsidRPr="00655B26">
        <w:rPr>
          <w:bCs/>
        </w:rPr>
        <w:t>51</w:t>
      </w:r>
      <w:r w:rsidRPr="00655B26">
        <w:t>, 1341–1351.</w:t>
      </w:r>
    </w:p>
    <w:p w14:paraId="5A7212C9" w14:textId="00449D20" w:rsidR="006976E6" w:rsidRDefault="006976E6" w:rsidP="00CC2352">
      <w:pPr>
        <w:pStyle w:val="Reference"/>
      </w:pPr>
      <w:r>
        <w:rPr>
          <w:rStyle w:val="citation"/>
          <w:lang w:val="en"/>
        </w:rPr>
        <w:t xml:space="preserve">Thompson, 2006. </w:t>
      </w:r>
      <w:r w:rsidR="00635875" w:rsidRPr="00635875">
        <w:rPr>
          <w:rStyle w:val="citation"/>
          <w:lang w:val="en"/>
        </w:rPr>
        <w:t>Explanation of SPC Severe Weather Parameters</w:t>
      </w:r>
      <w:r>
        <w:rPr>
          <w:rStyle w:val="citation"/>
          <w:lang w:val="en"/>
        </w:rPr>
        <w:t xml:space="preserve">. </w:t>
      </w:r>
      <w:r w:rsidR="00635875" w:rsidRPr="00635875">
        <w:rPr>
          <w:rStyle w:val="citation"/>
          <w:lang w:val="en"/>
        </w:rPr>
        <w:t>Storm Prediction Center</w:t>
      </w:r>
      <w:r>
        <w:rPr>
          <w:rStyle w:val="reference-accessdate"/>
          <w:lang w:val="en"/>
        </w:rPr>
        <w:t xml:space="preserve">. Retrieved </w:t>
      </w:r>
      <w:r>
        <w:rPr>
          <w:rStyle w:val="nowrap1"/>
          <w:lang w:val="en"/>
        </w:rPr>
        <w:t>2015-06-16</w:t>
      </w:r>
      <w:r w:rsidR="00635875">
        <w:rPr>
          <w:rStyle w:val="nowrap1"/>
          <w:lang w:val="en"/>
        </w:rPr>
        <w:t>.</w:t>
      </w:r>
    </w:p>
    <w:p w14:paraId="27E4BAA2" w14:textId="77777777" w:rsidR="00CC2352" w:rsidRDefault="00CC2352" w:rsidP="00CC2352">
      <w:pPr>
        <w:pStyle w:val="Reference"/>
      </w:pPr>
      <w:r>
        <w:lastRenderedPageBreak/>
        <w:t>Thompson, Edwards, Hart, Elmore and Markowski, 2003. Close proximity soundings within supercell environments obtained from the rapid update cycle. Amer. Meteor. Soc., 18, 1243-1260.</w:t>
      </w:r>
    </w:p>
    <w:p w14:paraId="1252E14E" w14:textId="54A78DBE" w:rsidR="00F038DB" w:rsidRPr="00F038DB" w:rsidRDefault="00F038DB" w:rsidP="00F038DB">
      <w:pPr>
        <w:pStyle w:val="Reference"/>
      </w:pPr>
      <w:r w:rsidRPr="00F038DB">
        <w:t>Thompson, Mead, and Edwards, 2007. Effective Storm-Relative Helicity and Bulk Shear in Supercell Thunderstorm Environments.</w:t>
      </w:r>
      <w:r w:rsidRPr="00F038DB">
        <w:rPr>
          <w:rStyle w:val="apple-converted-space"/>
        </w:rPr>
        <w:t> </w:t>
      </w:r>
      <w:r w:rsidRPr="00F038DB">
        <w:t>Wea. Forecasting,</w:t>
      </w:r>
      <w:r w:rsidRPr="00F038DB">
        <w:rPr>
          <w:rStyle w:val="apple-converted-space"/>
        </w:rPr>
        <w:t> </w:t>
      </w:r>
      <w:r w:rsidRPr="00F038DB">
        <w:t>22, 102–115.</w:t>
      </w:r>
    </w:p>
    <w:p w14:paraId="0CD8A7D4" w14:textId="77777777" w:rsidR="00CC2352" w:rsidRDefault="00CC2352" w:rsidP="00CC2352">
      <w:pPr>
        <w:pStyle w:val="Reference"/>
      </w:pPr>
      <w:r>
        <w:t>Shabbot and Markowski, 2006. Surface in situ observations within the outflow of forward-flank downdrafts of supercell thunderstorms. Mon. Wea. Rev., 134, 1422-1441.</w:t>
      </w:r>
    </w:p>
    <w:p w14:paraId="4C407197" w14:textId="62134128" w:rsidR="00A20B1D" w:rsidRDefault="00CC2352" w:rsidP="00A20B1D">
      <w:pPr>
        <w:pStyle w:val="Reference"/>
        <w:rPr>
          <w:lang w:val="en"/>
        </w:rPr>
      </w:pPr>
      <w:r>
        <w:rPr>
          <w:bCs/>
          <w:lang w:val="en"/>
        </w:rPr>
        <w:t>Smagorinsky, 1963.</w:t>
      </w:r>
      <w:r>
        <w:rPr>
          <w:lang w:val="en"/>
        </w:rPr>
        <w:t xml:space="preserve"> </w:t>
      </w:r>
      <w:r w:rsidRPr="001B4E2C">
        <w:rPr>
          <w:lang w:val="en"/>
        </w:rPr>
        <w:t>General circulation experiments with the pr</w:t>
      </w:r>
      <w:r>
        <w:rPr>
          <w:lang w:val="en"/>
        </w:rPr>
        <w:t xml:space="preserve">imitive equations, I. the basic </w:t>
      </w:r>
      <w:r w:rsidRPr="001B4E2C">
        <w:rPr>
          <w:lang w:val="en"/>
        </w:rPr>
        <w:t>exp</w:t>
      </w:r>
      <w:r>
        <w:rPr>
          <w:lang w:val="en"/>
        </w:rPr>
        <w:t>eriment. Mon. Wea. Rev., 91, 99-164</w:t>
      </w:r>
      <w:r w:rsidRPr="001B4E2C">
        <w:rPr>
          <w:lang w:val="en"/>
        </w:rPr>
        <w:t>.</w:t>
      </w:r>
    </w:p>
    <w:p w14:paraId="17B778AB" w14:textId="19AFCBE5" w:rsidR="00A20B1D" w:rsidRDefault="00A20B1D" w:rsidP="00A20B1D">
      <w:pPr>
        <w:pStyle w:val="Reference"/>
      </w:pPr>
      <w:r>
        <w:t>Switzer, 1996</w:t>
      </w:r>
      <w:r w:rsidR="00260A99">
        <w:t>.</w:t>
      </w:r>
      <w:r>
        <w:t xml:space="preserve"> Validation Tests of TASS for Application to 3-D Vortex Simulations. NASA CR-4756, 45pp.</w:t>
      </w:r>
    </w:p>
    <w:p w14:paraId="6B2B3081" w14:textId="0865EACC" w:rsidR="00260A99" w:rsidRPr="00A20B1D" w:rsidRDefault="00260A99" w:rsidP="00A20B1D">
      <w:pPr>
        <w:pStyle w:val="Reference"/>
        <w:rPr>
          <w:lang w:val="en"/>
        </w:rPr>
      </w:pPr>
      <w:r>
        <w:t>Switzer and Proctor, 2014. Terminal Area Simulation System User’s Guide – Version 10.0. NASA/TM-2014-218150, 91pp.</w:t>
      </w:r>
    </w:p>
    <w:p w14:paraId="39128CB3" w14:textId="77777777" w:rsidR="00CC2352" w:rsidRDefault="00CC2352" w:rsidP="00CC2352">
      <w:pPr>
        <w:pStyle w:val="Reference"/>
      </w:pPr>
      <w:r>
        <w:t>Vreman, 2004. An eddy-viscosity subgrid-scale model for turbulent shear flow: Algebraic theory and applications. Phys. of Fluids, 16, 3670-3681.</w:t>
      </w:r>
    </w:p>
    <w:p w14:paraId="5627F877" w14:textId="441B3687" w:rsidR="00CC2352" w:rsidRDefault="00CC2352" w:rsidP="00C06E0A">
      <w:pPr>
        <w:pStyle w:val="Reference"/>
      </w:pPr>
      <w:r>
        <w:t xml:space="preserve">Wind </w:t>
      </w:r>
      <w:r w:rsidRPr="005C39D6">
        <w:t>Science and Engineering Center, 2006</w:t>
      </w:r>
      <w:r>
        <w:t>. A recommendation for an Enhanced Fujita Scale (EF-Scale), Revision 2. Texas Tech University, October 10, 2006.</w:t>
      </w:r>
    </w:p>
    <w:sectPr w:rsidR="00CC2352" w:rsidSect="004A73E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sh, Robert L." w:date="2015-05-30T12:25:00Z" w:initials="RLA">
    <w:p w14:paraId="6A454D34" w14:textId="77777777" w:rsidR="00B84628" w:rsidRDefault="00B84628">
      <w:pPr>
        <w:pStyle w:val="CommentText"/>
      </w:pPr>
      <w:r>
        <w:rPr>
          <w:rStyle w:val="CommentReference"/>
        </w:rPr>
        <w:annotationRef/>
      </w:r>
      <w:r>
        <w:t>Consider expanding theisbackground literature discussion a bit and then combining the expanded material with Chapt. 2, as a single Chapter—Introduction and Literature Survey</w:t>
      </w:r>
    </w:p>
  </w:comment>
  <w:comment w:id="130" w:author="Ash, Robert L." w:date="2015-12-15T17:11:00Z" w:initials="ARL">
    <w:p w14:paraId="61CC3962" w14:textId="77777777" w:rsidR="00B84628" w:rsidRDefault="00B84628" w:rsidP="0065271A">
      <w:pPr>
        <w:pStyle w:val="CommentText"/>
      </w:pPr>
      <w:r>
        <w:rPr>
          <w:rStyle w:val="CommentReference"/>
        </w:rPr>
        <w:annotationRef/>
      </w:r>
      <w:r>
        <w:t>You need a better explanation for what you have plotted.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454D34" w15:done="0"/>
  <w15:commentEx w15:paraId="61CC39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C22E14" w14:textId="77777777" w:rsidR="00676A0E" w:rsidRDefault="00676A0E" w:rsidP="00C23A24">
      <w:pPr>
        <w:spacing w:after="0" w:line="240" w:lineRule="auto"/>
      </w:pPr>
      <w:r>
        <w:separator/>
      </w:r>
    </w:p>
  </w:endnote>
  <w:endnote w:type="continuationSeparator" w:id="0">
    <w:p w14:paraId="2A103502" w14:textId="77777777" w:rsidR="00676A0E" w:rsidRDefault="00676A0E" w:rsidP="00C23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dvPSTIM10-R">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1610164"/>
      <w:docPartObj>
        <w:docPartGallery w:val="Page Numbers (Bottom of Page)"/>
        <w:docPartUnique/>
      </w:docPartObj>
    </w:sdtPr>
    <w:sdtEndPr>
      <w:rPr>
        <w:noProof/>
      </w:rPr>
    </w:sdtEndPr>
    <w:sdtContent>
      <w:p w14:paraId="6933D135" w14:textId="77777777" w:rsidR="00B84628" w:rsidRDefault="00B84628">
        <w:pPr>
          <w:pStyle w:val="Footer"/>
          <w:jc w:val="right"/>
        </w:pPr>
        <w:r>
          <w:fldChar w:fldCharType="begin"/>
        </w:r>
        <w:r>
          <w:instrText xml:space="preserve"> PAGE   \* MERGEFORMAT </w:instrText>
        </w:r>
        <w:r>
          <w:fldChar w:fldCharType="separate"/>
        </w:r>
        <w:r w:rsidR="00F05B10">
          <w:rPr>
            <w:noProof/>
          </w:rPr>
          <w:t>3</w:t>
        </w:r>
        <w:r>
          <w:rPr>
            <w:noProof/>
          </w:rPr>
          <w:fldChar w:fldCharType="end"/>
        </w:r>
      </w:p>
    </w:sdtContent>
  </w:sdt>
  <w:p w14:paraId="03EDD026" w14:textId="77777777" w:rsidR="00B84628" w:rsidRDefault="00B846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246B59" w14:textId="77777777" w:rsidR="00676A0E" w:rsidRDefault="00676A0E" w:rsidP="00C23A24">
      <w:pPr>
        <w:spacing w:after="0" w:line="240" w:lineRule="auto"/>
      </w:pPr>
      <w:r>
        <w:separator/>
      </w:r>
    </w:p>
  </w:footnote>
  <w:footnote w:type="continuationSeparator" w:id="0">
    <w:p w14:paraId="0EDF7101" w14:textId="77777777" w:rsidR="00676A0E" w:rsidRDefault="00676A0E" w:rsidP="00C23A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59151E"/>
    <w:multiLevelType w:val="hybridMultilevel"/>
    <w:tmpl w:val="B072862A"/>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70E32"/>
    <w:multiLevelType w:val="hybridMultilevel"/>
    <w:tmpl w:val="8B40B6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0B3850"/>
    <w:multiLevelType w:val="hybridMultilevel"/>
    <w:tmpl w:val="C6B82588"/>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F1D6E"/>
    <w:multiLevelType w:val="hybridMultilevel"/>
    <w:tmpl w:val="7458F928"/>
    <w:lvl w:ilvl="0" w:tplc="8C88B830">
      <w:numFmt w:val="bullet"/>
      <w:lvlText w:val="-"/>
      <w:lvlJc w:val="left"/>
      <w:pPr>
        <w:ind w:left="780" w:hanging="360"/>
      </w:pPr>
      <w:rPr>
        <w:rFonts w:ascii="Times New Roman" w:hAnsi="Times New Roman" w:hint="default"/>
        <w:b w:val="0"/>
        <w:i w:val="0"/>
        <w:sz w:val="24"/>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38A37FC"/>
    <w:multiLevelType w:val="hybridMultilevel"/>
    <w:tmpl w:val="D47AD2A4"/>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7773D"/>
    <w:multiLevelType w:val="hybridMultilevel"/>
    <w:tmpl w:val="4F5A92D8"/>
    <w:lvl w:ilvl="0" w:tplc="C37CE37E">
      <w:numFmt w:val="bullet"/>
      <w:lvlText w:val="-"/>
      <w:lvlJc w:val="left"/>
      <w:pPr>
        <w:ind w:left="720" w:hanging="360"/>
      </w:pPr>
      <w:rPr>
        <w:rFonts w:ascii="Times New Roman" w:hAnsi="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515DA"/>
    <w:multiLevelType w:val="hybridMultilevel"/>
    <w:tmpl w:val="11241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0D77D1"/>
    <w:multiLevelType w:val="multilevel"/>
    <w:tmpl w:val="D0C263C6"/>
    <w:lvl w:ilvl="0">
      <w:start w:val="1"/>
      <w:numFmt w:val="decimal"/>
      <w:pStyle w:val="Heading1"/>
      <w:lvlText w:val="%1"/>
      <w:lvlJc w:val="left"/>
      <w:pPr>
        <w:ind w:left="2232" w:hanging="432"/>
      </w:pPr>
      <w:rPr>
        <w:rFonts w:hint="default"/>
      </w:rPr>
    </w:lvl>
    <w:lvl w:ilvl="1">
      <w:start w:val="1"/>
      <w:numFmt w:val="decimal"/>
      <w:pStyle w:val="Heading2"/>
      <w:lvlText w:val="%1.%2"/>
      <w:lvlJc w:val="left"/>
      <w:pPr>
        <w:ind w:left="2376" w:hanging="576"/>
      </w:pPr>
    </w:lvl>
    <w:lvl w:ilvl="2">
      <w:start w:val="1"/>
      <w:numFmt w:val="decimal"/>
      <w:pStyle w:val="Heading3"/>
      <w:lvlText w:val="%1.%2.%3"/>
      <w:lvlJc w:val="left"/>
      <w:pPr>
        <w:ind w:left="2520" w:hanging="720"/>
      </w:pPr>
    </w:lvl>
    <w:lvl w:ilvl="3">
      <w:start w:val="1"/>
      <w:numFmt w:val="decimal"/>
      <w:pStyle w:val="Heading4"/>
      <w:lvlText w:val="%1.%2.%3.%4"/>
      <w:lvlJc w:val="left"/>
      <w:pPr>
        <w:ind w:left="2664" w:hanging="864"/>
      </w:pPr>
    </w:lvl>
    <w:lvl w:ilvl="4">
      <w:start w:val="1"/>
      <w:numFmt w:val="decimal"/>
      <w:pStyle w:val="Heading5"/>
      <w:lvlText w:val="%1.%2.%3.%4.%5"/>
      <w:lvlJc w:val="left"/>
      <w:pPr>
        <w:ind w:left="2808" w:hanging="1008"/>
      </w:pPr>
    </w:lvl>
    <w:lvl w:ilvl="5">
      <w:start w:val="1"/>
      <w:numFmt w:val="decimal"/>
      <w:pStyle w:val="Heading6"/>
      <w:lvlText w:val="%1.%2.%3.%4.%5.%6"/>
      <w:lvlJc w:val="left"/>
      <w:pPr>
        <w:ind w:left="2952" w:hanging="1152"/>
      </w:pPr>
    </w:lvl>
    <w:lvl w:ilvl="6">
      <w:start w:val="1"/>
      <w:numFmt w:val="decimal"/>
      <w:pStyle w:val="Heading7"/>
      <w:lvlText w:val="%1.%2.%3.%4.%5.%6.%7"/>
      <w:lvlJc w:val="left"/>
      <w:pPr>
        <w:ind w:left="3096" w:hanging="1296"/>
      </w:pPr>
    </w:lvl>
    <w:lvl w:ilvl="7">
      <w:start w:val="1"/>
      <w:numFmt w:val="decimal"/>
      <w:pStyle w:val="Heading8"/>
      <w:lvlText w:val="%1.%2.%3.%4.%5.%6.%7.%8"/>
      <w:lvlJc w:val="left"/>
      <w:pPr>
        <w:ind w:left="3240" w:hanging="1440"/>
      </w:pPr>
    </w:lvl>
    <w:lvl w:ilvl="8">
      <w:start w:val="1"/>
      <w:numFmt w:val="decimal"/>
      <w:pStyle w:val="Heading9"/>
      <w:lvlText w:val="%1.%2.%3.%4.%5.%6.%7.%8.%9"/>
      <w:lvlJc w:val="left"/>
      <w:pPr>
        <w:ind w:left="3384" w:hanging="1584"/>
      </w:pPr>
    </w:lvl>
  </w:abstractNum>
  <w:abstractNum w:abstractNumId="8" w15:restartNumberingAfterBreak="0">
    <w:nsid w:val="3AFE5D5A"/>
    <w:multiLevelType w:val="hybridMultilevel"/>
    <w:tmpl w:val="76B46274"/>
    <w:lvl w:ilvl="0" w:tplc="3B1C3324">
      <w:start w:val="1"/>
      <w:numFmt w:val="bullet"/>
      <w:lvlText w:val=""/>
      <w:lvlJc w:val="left"/>
      <w:pPr>
        <w:ind w:left="2532" w:hanging="360"/>
      </w:pPr>
      <w:rPr>
        <w:rFonts w:ascii="Wingdings" w:eastAsia="Calibri" w:hAnsi="Wingdings" w:cs="Times New Roman" w:hint="default"/>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abstractNum w:abstractNumId="9" w15:restartNumberingAfterBreak="0">
    <w:nsid w:val="3DBA5B77"/>
    <w:multiLevelType w:val="hybridMultilevel"/>
    <w:tmpl w:val="6736D9A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F6449"/>
    <w:multiLevelType w:val="hybridMultilevel"/>
    <w:tmpl w:val="3C9CA0D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278FF"/>
    <w:multiLevelType w:val="hybridMultilevel"/>
    <w:tmpl w:val="08DE68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902211"/>
    <w:multiLevelType w:val="hybridMultilevel"/>
    <w:tmpl w:val="28FE18EE"/>
    <w:lvl w:ilvl="0" w:tplc="706C39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8B194C"/>
    <w:multiLevelType w:val="hybridMultilevel"/>
    <w:tmpl w:val="99781CD8"/>
    <w:lvl w:ilvl="0" w:tplc="B1465C4E">
      <w:start w:val="5"/>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24A30"/>
    <w:multiLevelType w:val="hybridMultilevel"/>
    <w:tmpl w:val="5BF652FA"/>
    <w:lvl w:ilvl="0" w:tplc="F98024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5E241B"/>
    <w:multiLevelType w:val="hybridMultilevel"/>
    <w:tmpl w:val="B1E2B754"/>
    <w:lvl w:ilvl="0" w:tplc="172E97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7"/>
  </w:num>
  <w:num w:numId="4">
    <w:abstractNumId w:val="0"/>
  </w:num>
  <w:num w:numId="5">
    <w:abstractNumId w:val="2"/>
  </w:num>
  <w:num w:numId="6">
    <w:abstractNumId w:val="9"/>
  </w:num>
  <w:num w:numId="7">
    <w:abstractNumId w:val="5"/>
  </w:num>
  <w:num w:numId="8">
    <w:abstractNumId w:val="15"/>
  </w:num>
  <w:num w:numId="9">
    <w:abstractNumId w:val="3"/>
  </w:num>
  <w:num w:numId="10">
    <w:abstractNumId w:val="13"/>
  </w:num>
  <w:num w:numId="11">
    <w:abstractNumId w:val="10"/>
  </w:num>
  <w:num w:numId="12">
    <w:abstractNumId w:val="1"/>
  </w:num>
  <w:num w:numId="13">
    <w:abstractNumId w:val="1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12"/>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mon Duparcmeur, Fanny M. (LARC-D318)[LITES]">
    <w15:presenceInfo w15:providerId="AD" w15:userId="S-1-5-21-330711430-3775241029-4075259233-1954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2DA"/>
    <w:rsid w:val="000020E7"/>
    <w:rsid w:val="00006EDF"/>
    <w:rsid w:val="000101E5"/>
    <w:rsid w:val="000109F5"/>
    <w:rsid w:val="00010E59"/>
    <w:rsid w:val="00010F32"/>
    <w:rsid w:val="000116A8"/>
    <w:rsid w:val="0001305F"/>
    <w:rsid w:val="00015D3E"/>
    <w:rsid w:val="000177A9"/>
    <w:rsid w:val="00027DFE"/>
    <w:rsid w:val="0003175C"/>
    <w:rsid w:val="00035312"/>
    <w:rsid w:val="00035F5A"/>
    <w:rsid w:val="00040731"/>
    <w:rsid w:val="000410DE"/>
    <w:rsid w:val="00045B75"/>
    <w:rsid w:val="00050D7C"/>
    <w:rsid w:val="0005151E"/>
    <w:rsid w:val="00054B63"/>
    <w:rsid w:val="00055F63"/>
    <w:rsid w:val="0005605B"/>
    <w:rsid w:val="00056EFE"/>
    <w:rsid w:val="00057886"/>
    <w:rsid w:val="00057F47"/>
    <w:rsid w:val="000646E3"/>
    <w:rsid w:val="00065F9F"/>
    <w:rsid w:val="00067819"/>
    <w:rsid w:val="000701CE"/>
    <w:rsid w:val="0007326B"/>
    <w:rsid w:val="000744D2"/>
    <w:rsid w:val="00075165"/>
    <w:rsid w:val="0007756C"/>
    <w:rsid w:val="0008662A"/>
    <w:rsid w:val="00090AB9"/>
    <w:rsid w:val="000910F3"/>
    <w:rsid w:val="000941DD"/>
    <w:rsid w:val="000978FB"/>
    <w:rsid w:val="000A1462"/>
    <w:rsid w:val="000A3392"/>
    <w:rsid w:val="000A5D57"/>
    <w:rsid w:val="000B1DDE"/>
    <w:rsid w:val="000B42E2"/>
    <w:rsid w:val="000B54D0"/>
    <w:rsid w:val="000B5883"/>
    <w:rsid w:val="000B667E"/>
    <w:rsid w:val="000C0267"/>
    <w:rsid w:val="000C0B1F"/>
    <w:rsid w:val="000C2665"/>
    <w:rsid w:val="000C7787"/>
    <w:rsid w:val="000D29D1"/>
    <w:rsid w:val="000D3A63"/>
    <w:rsid w:val="000D561A"/>
    <w:rsid w:val="000D6D78"/>
    <w:rsid w:val="000E07F2"/>
    <w:rsid w:val="000E1476"/>
    <w:rsid w:val="000E1D56"/>
    <w:rsid w:val="000E59AF"/>
    <w:rsid w:val="000E7CCA"/>
    <w:rsid w:val="000F0E1A"/>
    <w:rsid w:val="000F2FE5"/>
    <w:rsid w:val="000F5082"/>
    <w:rsid w:val="000F5B40"/>
    <w:rsid w:val="000F6D35"/>
    <w:rsid w:val="001036D8"/>
    <w:rsid w:val="00111150"/>
    <w:rsid w:val="00121D18"/>
    <w:rsid w:val="00126298"/>
    <w:rsid w:val="00126823"/>
    <w:rsid w:val="00131E61"/>
    <w:rsid w:val="00135093"/>
    <w:rsid w:val="00144493"/>
    <w:rsid w:val="00147DC7"/>
    <w:rsid w:val="001509E3"/>
    <w:rsid w:val="001516F4"/>
    <w:rsid w:val="0015584A"/>
    <w:rsid w:val="00157280"/>
    <w:rsid w:val="001619D3"/>
    <w:rsid w:val="0016219F"/>
    <w:rsid w:val="0016680C"/>
    <w:rsid w:val="00174F1E"/>
    <w:rsid w:val="00175C9A"/>
    <w:rsid w:val="001800F3"/>
    <w:rsid w:val="0018174E"/>
    <w:rsid w:val="00183ABB"/>
    <w:rsid w:val="001862B8"/>
    <w:rsid w:val="00186723"/>
    <w:rsid w:val="00196FF5"/>
    <w:rsid w:val="0019737D"/>
    <w:rsid w:val="001A06F3"/>
    <w:rsid w:val="001B31E6"/>
    <w:rsid w:val="001B4344"/>
    <w:rsid w:val="001B7B9B"/>
    <w:rsid w:val="001C1049"/>
    <w:rsid w:val="001C22F1"/>
    <w:rsid w:val="001C3624"/>
    <w:rsid w:val="001C444E"/>
    <w:rsid w:val="001C6780"/>
    <w:rsid w:val="001D3819"/>
    <w:rsid w:val="001D5BA0"/>
    <w:rsid w:val="001D5C08"/>
    <w:rsid w:val="001E05CC"/>
    <w:rsid w:val="001E1909"/>
    <w:rsid w:val="001F3952"/>
    <w:rsid w:val="001F7A17"/>
    <w:rsid w:val="00200186"/>
    <w:rsid w:val="00201ABF"/>
    <w:rsid w:val="00202D51"/>
    <w:rsid w:val="00204710"/>
    <w:rsid w:val="00211AE0"/>
    <w:rsid w:val="00212E84"/>
    <w:rsid w:val="002143BE"/>
    <w:rsid w:val="00221846"/>
    <w:rsid w:val="002240CA"/>
    <w:rsid w:val="002255F9"/>
    <w:rsid w:val="002261BC"/>
    <w:rsid w:val="0022741F"/>
    <w:rsid w:val="0023226F"/>
    <w:rsid w:val="00232A8D"/>
    <w:rsid w:val="00233F0A"/>
    <w:rsid w:val="00235830"/>
    <w:rsid w:val="00236559"/>
    <w:rsid w:val="00242654"/>
    <w:rsid w:val="00244443"/>
    <w:rsid w:val="00251317"/>
    <w:rsid w:val="00252D64"/>
    <w:rsid w:val="00257162"/>
    <w:rsid w:val="00260A99"/>
    <w:rsid w:val="002626B5"/>
    <w:rsid w:val="00266052"/>
    <w:rsid w:val="00266BEB"/>
    <w:rsid w:val="00270245"/>
    <w:rsid w:val="00271FF8"/>
    <w:rsid w:val="0027349C"/>
    <w:rsid w:val="002734E5"/>
    <w:rsid w:val="002736FA"/>
    <w:rsid w:val="00273BE6"/>
    <w:rsid w:val="00275E60"/>
    <w:rsid w:val="0028015A"/>
    <w:rsid w:val="00280E49"/>
    <w:rsid w:val="00283229"/>
    <w:rsid w:val="00291BBA"/>
    <w:rsid w:val="00291FEF"/>
    <w:rsid w:val="0029267E"/>
    <w:rsid w:val="00292A50"/>
    <w:rsid w:val="002936CA"/>
    <w:rsid w:val="002A0FB1"/>
    <w:rsid w:val="002A29C5"/>
    <w:rsid w:val="002A2F32"/>
    <w:rsid w:val="002A5AAE"/>
    <w:rsid w:val="002A6998"/>
    <w:rsid w:val="002B0DFA"/>
    <w:rsid w:val="002B46D6"/>
    <w:rsid w:val="002B48D9"/>
    <w:rsid w:val="002C5345"/>
    <w:rsid w:val="002C62DA"/>
    <w:rsid w:val="002C71DD"/>
    <w:rsid w:val="002D035A"/>
    <w:rsid w:val="002D4959"/>
    <w:rsid w:val="002D54BD"/>
    <w:rsid w:val="002D7719"/>
    <w:rsid w:val="002D793D"/>
    <w:rsid w:val="002E2B62"/>
    <w:rsid w:val="002E5177"/>
    <w:rsid w:val="002F12E3"/>
    <w:rsid w:val="002F168E"/>
    <w:rsid w:val="002F4B20"/>
    <w:rsid w:val="00300537"/>
    <w:rsid w:val="00301088"/>
    <w:rsid w:val="00301121"/>
    <w:rsid w:val="00305591"/>
    <w:rsid w:val="00306A3F"/>
    <w:rsid w:val="00306C90"/>
    <w:rsid w:val="00310407"/>
    <w:rsid w:val="00310BFB"/>
    <w:rsid w:val="003123DC"/>
    <w:rsid w:val="00312EC1"/>
    <w:rsid w:val="00314CD2"/>
    <w:rsid w:val="00315499"/>
    <w:rsid w:val="0031669C"/>
    <w:rsid w:val="0032031B"/>
    <w:rsid w:val="00322910"/>
    <w:rsid w:val="00323327"/>
    <w:rsid w:val="00324AD2"/>
    <w:rsid w:val="003269BE"/>
    <w:rsid w:val="00331BC1"/>
    <w:rsid w:val="00332A95"/>
    <w:rsid w:val="00333558"/>
    <w:rsid w:val="00336FB1"/>
    <w:rsid w:val="00343F3C"/>
    <w:rsid w:val="0034403E"/>
    <w:rsid w:val="0034506B"/>
    <w:rsid w:val="00346EC9"/>
    <w:rsid w:val="00362D5D"/>
    <w:rsid w:val="003643B4"/>
    <w:rsid w:val="00372530"/>
    <w:rsid w:val="00373B3F"/>
    <w:rsid w:val="00377A42"/>
    <w:rsid w:val="00377E87"/>
    <w:rsid w:val="003815C5"/>
    <w:rsid w:val="003840E6"/>
    <w:rsid w:val="00384855"/>
    <w:rsid w:val="0038485E"/>
    <w:rsid w:val="00386606"/>
    <w:rsid w:val="00386795"/>
    <w:rsid w:val="003914EB"/>
    <w:rsid w:val="003A4824"/>
    <w:rsid w:val="003B0E56"/>
    <w:rsid w:val="003B27FA"/>
    <w:rsid w:val="003B7B36"/>
    <w:rsid w:val="003C49BE"/>
    <w:rsid w:val="003C5093"/>
    <w:rsid w:val="003D3A72"/>
    <w:rsid w:val="003D407D"/>
    <w:rsid w:val="003E444B"/>
    <w:rsid w:val="003E4D08"/>
    <w:rsid w:val="003E651D"/>
    <w:rsid w:val="003F39E7"/>
    <w:rsid w:val="003F4130"/>
    <w:rsid w:val="003F494B"/>
    <w:rsid w:val="003F5B26"/>
    <w:rsid w:val="003F5BA8"/>
    <w:rsid w:val="003F5BCB"/>
    <w:rsid w:val="00403530"/>
    <w:rsid w:val="004035D0"/>
    <w:rsid w:val="00405C50"/>
    <w:rsid w:val="00406597"/>
    <w:rsid w:val="00406DAC"/>
    <w:rsid w:val="004076AF"/>
    <w:rsid w:val="004118BF"/>
    <w:rsid w:val="004124A6"/>
    <w:rsid w:val="00412EDA"/>
    <w:rsid w:val="00413DFA"/>
    <w:rsid w:val="00415A8E"/>
    <w:rsid w:val="00416EEA"/>
    <w:rsid w:val="00421D61"/>
    <w:rsid w:val="00425BF5"/>
    <w:rsid w:val="00427314"/>
    <w:rsid w:val="004323A7"/>
    <w:rsid w:val="00434115"/>
    <w:rsid w:val="00435899"/>
    <w:rsid w:val="0043743D"/>
    <w:rsid w:val="00437484"/>
    <w:rsid w:val="00454D45"/>
    <w:rsid w:val="0045569D"/>
    <w:rsid w:val="00457160"/>
    <w:rsid w:val="00457D9E"/>
    <w:rsid w:val="00457F03"/>
    <w:rsid w:val="0046273F"/>
    <w:rsid w:val="00463F37"/>
    <w:rsid w:val="00467DDB"/>
    <w:rsid w:val="004722B0"/>
    <w:rsid w:val="004738FF"/>
    <w:rsid w:val="00474902"/>
    <w:rsid w:val="00474C9D"/>
    <w:rsid w:val="0048087E"/>
    <w:rsid w:val="00480A8B"/>
    <w:rsid w:val="0048443B"/>
    <w:rsid w:val="00484981"/>
    <w:rsid w:val="00486DE8"/>
    <w:rsid w:val="0048756E"/>
    <w:rsid w:val="00487F63"/>
    <w:rsid w:val="004918E6"/>
    <w:rsid w:val="004A3482"/>
    <w:rsid w:val="004A422E"/>
    <w:rsid w:val="004A60A8"/>
    <w:rsid w:val="004A73E1"/>
    <w:rsid w:val="004B49D2"/>
    <w:rsid w:val="004B5258"/>
    <w:rsid w:val="004C079F"/>
    <w:rsid w:val="004C0C4A"/>
    <w:rsid w:val="004C6DB9"/>
    <w:rsid w:val="004C7B10"/>
    <w:rsid w:val="004D3991"/>
    <w:rsid w:val="004D45B8"/>
    <w:rsid w:val="004D4966"/>
    <w:rsid w:val="004D702C"/>
    <w:rsid w:val="004E0606"/>
    <w:rsid w:val="004E276D"/>
    <w:rsid w:val="004E612E"/>
    <w:rsid w:val="004E7C23"/>
    <w:rsid w:val="004F5338"/>
    <w:rsid w:val="004F7FAD"/>
    <w:rsid w:val="005038C3"/>
    <w:rsid w:val="005046C1"/>
    <w:rsid w:val="00504D96"/>
    <w:rsid w:val="005132CA"/>
    <w:rsid w:val="00513440"/>
    <w:rsid w:val="0051482C"/>
    <w:rsid w:val="005161C4"/>
    <w:rsid w:val="00516DF4"/>
    <w:rsid w:val="00526834"/>
    <w:rsid w:val="00526DD8"/>
    <w:rsid w:val="0053071F"/>
    <w:rsid w:val="00532F6E"/>
    <w:rsid w:val="005335BB"/>
    <w:rsid w:val="00535575"/>
    <w:rsid w:val="005402C4"/>
    <w:rsid w:val="00552D15"/>
    <w:rsid w:val="00557128"/>
    <w:rsid w:val="0056019C"/>
    <w:rsid w:val="00565A6B"/>
    <w:rsid w:val="00570A8E"/>
    <w:rsid w:val="00571790"/>
    <w:rsid w:val="00582DA7"/>
    <w:rsid w:val="0058318F"/>
    <w:rsid w:val="00590D4A"/>
    <w:rsid w:val="005936A6"/>
    <w:rsid w:val="00595EA8"/>
    <w:rsid w:val="00597ECA"/>
    <w:rsid w:val="005A38E8"/>
    <w:rsid w:val="005A39EE"/>
    <w:rsid w:val="005A5F4F"/>
    <w:rsid w:val="005B59A3"/>
    <w:rsid w:val="005C0D8E"/>
    <w:rsid w:val="005C1D60"/>
    <w:rsid w:val="005C5505"/>
    <w:rsid w:val="005C6444"/>
    <w:rsid w:val="005D6D35"/>
    <w:rsid w:val="005E1A02"/>
    <w:rsid w:val="005E3E06"/>
    <w:rsid w:val="005E41E1"/>
    <w:rsid w:val="005E64A4"/>
    <w:rsid w:val="005F5BA0"/>
    <w:rsid w:val="005F7DB2"/>
    <w:rsid w:val="00604B5B"/>
    <w:rsid w:val="00605578"/>
    <w:rsid w:val="006108DF"/>
    <w:rsid w:val="00611015"/>
    <w:rsid w:val="0061188A"/>
    <w:rsid w:val="00614105"/>
    <w:rsid w:val="006159CF"/>
    <w:rsid w:val="00616D87"/>
    <w:rsid w:val="00622851"/>
    <w:rsid w:val="00630AD0"/>
    <w:rsid w:val="00630C3A"/>
    <w:rsid w:val="00632D99"/>
    <w:rsid w:val="00633746"/>
    <w:rsid w:val="00634182"/>
    <w:rsid w:val="00635875"/>
    <w:rsid w:val="0063611A"/>
    <w:rsid w:val="006373A3"/>
    <w:rsid w:val="0063757E"/>
    <w:rsid w:val="00647485"/>
    <w:rsid w:val="0065271A"/>
    <w:rsid w:val="006534DE"/>
    <w:rsid w:val="00655D3B"/>
    <w:rsid w:val="006564D6"/>
    <w:rsid w:val="00661FCC"/>
    <w:rsid w:val="00662EED"/>
    <w:rsid w:val="006647D3"/>
    <w:rsid w:val="00670458"/>
    <w:rsid w:val="00672E2B"/>
    <w:rsid w:val="00673FB1"/>
    <w:rsid w:val="00674AA6"/>
    <w:rsid w:val="00674C1C"/>
    <w:rsid w:val="006752E8"/>
    <w:rsid w:val="00676A0E"/>
    <w:rsid w:val="00680D5C"/>
    <w:rsid w:val="00681B10"/>
    <w:rsid w:val="006856C5"/>
    <w:rsid w:val="006971DB"/>
    <w:rsid w:val="006976E6"/>
    <w:rsid w:val="006A28BD"/>
    <w:rsid w:val="006A48FD"/>
    <w:rsid w:val="006A6B15"/>
    <w:rsid w:val="006A6DCA"/>
    <w:rsid w:val="006B14DD"/>
    <w:rsid w:val="006B293F"/>
    <w:rsid w:val="006B39F8"/>
    <w:rsid w:val="006B6565"/>
    <w:rsid w:val="006B749C"/>
    <w:rsid w:val="006C1EF7"/>
    <w:rsid w:val="006C2206"/>
    <w:rsid w:val="006C28DA"/>
    <w:rsid w:val="006C6171"/>
    <w:rsid w:val="006C6FD5"/>
    <w:rsid w:val="006C75EE"/>
    <w:rsid w:val="006C7B60"/>
    <w:rsid w:val="006D107C"/>
    <w:rsid w:val="006D2D2C"/>
    <w:rsid w:val="006D345B"/>
    <w:rsid w:val="006D46FD"/>
    <w:rsid w:val="006E097A"/>
    <w:rsid w:val="006E2561"/>
    <w:rsid w:val="006E2BC9"/>
    <w:rsid w:val="006F1883"/>
    <w:rsid w:val="006F1B0A"/>
    <w:rsid w:val="006F64B2"/>
    <w:rsid w:val="006F78C0"/>
    <w:rsid w:val="00702253"/>
    <w:rsid w:val="0070336E"/>
    <w:rsid w:val="00703BA2"/>
    <w:rsid w:val="0070449F"/>
    <w:rsid w:val="00707AF7"/>
    <w:rsid w:val="00712CC7"/>
    <w:rsid w:val="00714A21"/>
    <w:rsid w:val="00737F05"/>
    <w:rsid w:val="0074204D"/>
    <w:rsid w:val="00742AF1"/>
    <w:rsid w:val="0074367F"/>
    <w:rsid w:val="00757163"/>
    <w:rsid w:val="007573E1"/>
    <w:rsid w:val="00761202"/>
    <w:rsid w:val="00766790"/>
    <w:rsid w:val="00784E79"/>
    <w:rsid w:val="007911E8"/>
    <w:rsid w:val="00791DB6"/>
    <w:rsid w:val="00792402"/>
    <w:rsid w:val="00792B44"/>
    <w:rsid w:val="0079397E"/>
    <w:rsid w:val="00795E4E"/>
    <w:rsid w:val="007A1EFB"/>
    <w:rsid w:val="007A47AF"/>
    <w:rsid w:val="007A69F2"/>
    <w:rsid w:val="007B439C"/>
    <w:rsid w:val="007B6396"/>
    <w:rsid w:val="007B7398"/>
    <w:rsid w:val="007C0F24"/>
    <w:rsid w:val="007C223D"/>
    <w:rsid w:val="007C3ABD"/>
    <w:rsid w:val="007C5154"/>
    <w:rsid w:val="007C6DFC"/>
    <w:rsid w:val="007D056B"/>
    <w:rsid w:val="007D1E04"/>
    <w:rsid w:val="007D2CC6"/>
    <w:rsid w:val="007D4914"/>
    <w:rsid w:val="007D6152"/>
    <w:rsid w:val="007D7FD0"/>
    <w:rsid w:val="007E1F03"/>
    <w:rsid w:val="007E3825"/>
    <w:rsid w:val="007E647C"/>
    <w:rsid w:val="007E763C"/>
    <w:rsid w:val="007E79C3"/>
    <w:rsid w:val="007F1D8E"/>
    <w:rsid w:val="007F36D0"/>
    <w:rsid w:val="007F72E1"/>
    <w:rsid w:val="007F73AF"/>
    <w:rsid w:val="008009FF"/>
    <w:rsid w:val="00803422"/>
    <w:rsid w:val="0080718A"/>
    <w:rsid w:val="00810A37"/>
    <w:rsid w:val="00815588"/>
    <w:rsid w:val="00817972"/>
    <w:rsid w:val="00822E1F"/>
    <w:rsid w:val="00823108"/>
    <w:rsid w:val="00827851"/>
    <w:rsid w:val="00827894"/>
    <w:rsid w:val="008305A1"/>
    <w:rsid w:val="00832163"/>
    <w:rsid w:val="0084068C"/>
    <w:rsid w:val="00841936"/>
    <w:rsid w:val="00844038"/>
    <w:rsid w:val="00846865"/>
    <w:rsid w:val="008508F2"/>
    <w:rsid w:val="00855162"/>
    <w:rsid w:val="00855904"/>
    <w:rsid w:val="0086060B"/>
    <w:rsid w:val="008607FF"/>
    <w:rsid w:val="00861F32"/>
    <w:rsid w:val="008629E2"/>
    <w:rsid w:val="00862D35"/>
    <w:rsid w:val="0086300F"/>
    <w:rsid w:val="008721E5"/>
    <w:rsid w:val="008724CE"/>
    <w:rsid w:val="00881637"/>
    <w:rsid w:val="0088469C"/>
    <w:rsid w:val="00886C32"/>
    <w:rsid w:val="008968CE"/>
    <w:rsid w:val="008A028C"/>
    <w:rsid w:val="008A3C65"/>
    <w:rsid w:val="008A52CB"/>
    <w:rsid w:val="008A6278"/>
    <w:rsid w:val="008A66FC"/>
    <w:rsid w:val="008A692C"/>
    <w:rsid w:val="008A72C1"/>
    <w:rsid w:val="008B1457"/>
    <w:rsid w:val="008B438A"/>
    <w:rsid w:val="008B702B"/>
    <w:rsid w:val="008C0DDA"/>
    <w:rsid w:val="008C242E"/>
    <w:rsid w:val="008C4592"/>
    <w:rsid w:val="008C6571"/>
    <w:rsid w:val="008D1D79"/>
    <w:rsid w:val="008D1E2E"/>
    <w:rsid w:val="008D42C3"/>
    <w:rsid w:val="008E40DB"/>
    <w:rsid w:val="008F0587"/>
    <w:rsid w:val="008F150A"/>
    <w:rsid w:val="008F1655"/>
    <w:rsid w:val="008F5911"/>
    <w:rsid w:val="00917072"/>
    <w:rsid w:val="0092341C"/>
    <w:rsid w:val="00924A26"/>
    <w:rsid w:val="00936165"/>
    <w:rsid w:val="00936B6D"/>
    <w:rsid w:val="0094108C"/>
    <w:rsid w:val="009419D8"/>
    <w:rsid w:val="00946D19"/>
    <w:rsid w:val="009516C7"/>
    <w:rsid w:val="00956F3E"/>
    <w:rsid w:val="0096129B"/>
    <w:rsid w:val="0096653D"/>
    <w:rsid w:val="0097072E"/>
    <w:rsid w:val="00971EFF"/>
    <w:rsid w:val="00975620"/>
    <w:rsid w:val="009903BB"/>
    <w:rsid w:val="00991B5C"/>
    <w:rsid w:val="00992527"/>
    <w:rsid w:val="00992BA2"/>
    <w:rsid w:val="009932C6"/>
    <w:rsid w:val="00994ACD"/>
    <w:rsid w:val="009969C6"/>
    <w:rsid w:val="00997CD0"/>
    <w:rsid w:val="009A0427"/>
    <w:rsid w:val="009A41AC"/>
    <w:rsid w:val="009A4298"/>
    <w:rsid w:val="009A5920"/>
    <w:rsid w:val="009A5938"/>
    <w:rsid w:val="009A6322"/>
    <w:rsid w:val="009A6CD0"/>
    <w:rsid w:val="009A6F73"/>
    <w:rsid w:val="009B5BD2"/>
    <w:rsid w:val="009B6690"/>
    <w:rsid w:val="009C7324"/>
    <w:rsid w:val="009D06CC"/>
    <w:rsid w:val="009D4770"/>
    <w:rsid w:val="009D6209"/>
    <w:rsid w:val="009E2291"/>
    <w:rsid w:val="009E2BFB"/>
    <w:rsid w:val="009E3685"/>
    <w:rsid w:val="009E4C28"/>
    <w:rsid w:val="009E4CEE"/>
    <w:rsid w:val="00A01043"/>
    <w:rsid w:val="00A0114D"/>
    <w:rsid w:val="00A01BB8"/>
    <w:rsid w:val="00A07921"/>
    <w:rsid w:val="00A12C3E"/>
    <w:rsid w:val="00A15ADE"/>
    <w:rsid w:val="00A15C06"/>
    <w:rsid w:val="00A16124"/>
    <w:rsid w:val="00A17BFE"/>
    <w:rsid w:val="00A20B1D"/>
    <w:rsid w:val="00A233D5"/>
    <w:rsid w:val="00A254BE"/>
    <w:rsid w:val="00A278CF"/>
    <w:rsid w:val="00A33A56"/>
    <w:rsid w:val="00A34860"/>
    <w:rsid w:val="00A34A4E"/>
    <w:rsid w:val="00A36893"/>
    <w:rsid w:val="00A372F0"/>
    <w:rsid w:val="00A37B3A"/>
    <w:rsid w:val="00A42290"/>
    <w:rsid w:val="00A43A8C"/>
    <w:rsid w:val="00A450C1"/>
    <w:rsid w:val="00A46A59"/>
    <w:rsid w:val="00A51FBB"/>
    <w:rsid w:val="00A554A5"/>
    <w:rsid w:val="00A5640A"/>
    <w:rsid w:val="00A57D7E"/>
    <w:rsid w:val="00A61BEF"/>
    <w:rsid w:val="00A650F4"/>
    <w:rsid w:val="00A653DA"/>
    <w:rsid w:val="00A65E40"/>
    <w:rsid w:val="00A67F6A"/>
    <w:rsid w:val="00A739BC"/>
    <w:rsid w:val="00A74EEC"/>
    <w:rsid w:val="00A7522B"/>
    <w:rsid w:val="00A8167A"/>
    <w:rsid w:val="00A8263E"/>
    <w:rsid w:val="00A910F9"/>
    <w:rsid w:val="00A93423"/>
    <w:rsid w:val="00A9558C"/>
    <w:rsid w:val="00A96536"/>
    <w:rsid w:val="00A978AC"/>
    <w:rsid w:val="00AA21CC"/>
    <w:rsid w:val="00AA4DAD"/>
    <w:rsid w:val="00AA519A"/>
    <w:rsid w:val="00AA75B1"/>
    <w:rsid w:val="00AA7ADE"/>
    <w:rsid w:val="00AA7F63"/>
    <w:rsid w:val="00AA7FB6"/>
    <w:rsid w:val="00AB0C5E"/>
    <w:rsid w:val="00AB3B85"/>
    <w:rsid w:val="00AB56FF"/>
    <w:rsid w:val="00AC2100"/>
    <w:rsid w:val="00AC3F1C"/>
    <w:rsid w:val="00AD0B83"/>
    <w:rsid w:val="00AD1B5C"/>
    <w:rsid w:val="00AD308E"/>
    <w:rsid w:val="00AD7ABE"/>
    <w:rsid w:val="00AE1AF6"/>
    <w:rsid w:val="00AE271E"/>
    <w:rsid w:val="00AE33BA"/>
    <w:rsid w:val="00AF0ADC"/>
    <w:rsid w:val="00AF0F50"/>
    <w:rsid w:val="00AF1448"/>
    <w:rsid w:val="00AF2D01"/>
    <w:rsid w:val="00AF573D"/>
    <w:rsid w:val="00AF5ED9"/>
    <w:rsid w:val="00AF606A"/>
    <w:rsid w:val="00AF6B31"/>
    <w:rsid w:val="00AF7D42"/>
    <w:rsid w:val="00B0134E"/>
    <w:rsid w:val="00B02FAB"/>
    <w:rsid w:val="00B048A3"/>
    <w:rsid w:val="00B05CE1"/>
    <w:rsid w:val="00B20537"/>
    <w:rsid w:val="00B21873"/>
    <w:rsid w:val="00B21F1E"/>
    <w:rsid w:val="00B22A66"/>
    <w:rsid w:val="00B23D6B"/>
    <w:rsid w:val="00B23FA0"/>
    <w:rsid w:val="00B252F6"/>
    <w:rsid w:val="00B26E98"/>
    <w:rsid w:val="00B34869"/>
    <w:rsid w:val="00B40C56"/>
    <w:rsid w:val="00B451A8"/>
    <w:rsid w:val="00B46EDC"/>
    <w:rsid w:val="00B50F23"/>
    <w:rsid w:val="00B519EA"/>
    <w:rsid w:val="00B57095"/>
    <w:rsid w:val="00B600C9"/>
    <w:rsid w:val="00B60C79"/>
    <w:rsid w:val="00B617B0"/>
    <w:rsid w:val="00B61D74"/>
    <w:rsid w:val="00B62660"/>
    <w:rsid w:val="00B63AFE"/>
    <w:rsid w:val="00B654ED"/>
    <w:rsid w:val="00B678E0"/>
    <w:rsid w:val="00B73A4C"/>
    <w:rsid w:val="00B7547A"/>
    <w:rsid w:val="00B84628"/>
    <w:rsid w:val="00B917C3"/>
    <w:rsid w:val="00B9187B"/>
    <w:rsid w:val="00B92097"/>
    <w:rsid w:val="00B920BC"/>
    <w:rsid w:val="00B92749"/>
    <w:rsid w:val="00B94A33"/>
    <w:rsid w:val="00B95016"/>
    <w:rsid w:val="00B95A2D"/>
    <w:rsid w:val="00BA148C"/>
    <w:rsid w:val="00BA5C63"/>
    <w:rsid w:val="00BA692C"/>
    <w:rsid w:val="00BC0EDC"/>
    <w:rsid w:val="00BC3CC6"/>
    <w:rsid w:val="00BC4E19"/>
    <w:rsid w:val="00BC6139"/>
    <w:rsid w:val="00BC7A21"/>
    <w:rsid w:val="00BD0A05"/>
    <w:rsid w:val="00BD546F"/>
    <w:rsid w:val="00BD7C14"/>
    <w:rsid w:val="00BE0586"/>
    <w:rsid w:val="00BE50C2"/>
    <w:rsid w:val="00BE55CE"/>
    <w:rsid w:val="00BF1AA8"/>
    <w:rsid w:val="00BF208F"/>
    <w:rsid w:val="00BF29BC"/>
    <w:rsid w:val="00BF2D77"/>
    <w:rsid w:val="00C02FAB"/>
    <w:rsid w:val="00C03183"/>
    <w:rsid w:val="00C038C3"/>
    <w:rsid w:val="00C060BF"/>
    <w:rsid w:val="00C06189"/>
    <w:rsid w:val="00C06B26"/>
    <w:rsid w:val="00C06E0A"/>
    <w:rsid w:val="00C07E9E"/>
    <w:rsid w:val="00C112BC"/>
    <w:rsid w:val="00C12704"/>
    <w:rsid w:val="00C14C63"/>
    <w:rsid w:val="00C16291"/>
    <w:rsid w:val="00C17DA2"/>
    <w:rsid w:val="00C20D2E"/>
    <w:rsid w:val="00C23270"/>
    <w:rsid w:val="00C23A24"/>
    <w:rsid w:val="00C3170B"/>
    <w:rsid w:val="00C34018"/>
    <w:rsid w:val="00C36886"/>
    <w:rsid w:val="00C37D09"/>
    <w:rsid w:val="00C40D82"/>
    <w:rsid w:val="00C4183E"/>
    <w:rsid w:val="00C42800"/>
    <w:rsid w:val="00C47238"/>
    <w:rsid w:val="00C47B43"/>
    <w:rsid w:val="00C503ED"/>
    <w:rsid w:val="00C50C68"/>
    <w:rsid w:val="00C51019"/>
    <w:rsid w:val="00C519DA"/>
    <w:rsid w:val="00C5552C"/>
    <w:rsid w:val="00C55928"/>
    <w:rsid w:val="00C57CDA"/>
    <w:rsid w:val="00C624D1"/>
    <w:rsid w:val="00C62F0C"/>
    <w:rsid w:val="00C67664"/>
    <w:rsid w:val="00C74793"/>
    <w:rsid w:val="00C76B9B"/>
    <w:rsid w:val="00C801DA"/>
    <w:rsid w:val="00C8119F"/>
    <w:rsid w:val="00C8134A"/>
    <w:rsid w:val="00C815BC"/>
    <w:rsid w:val="00C81606"/>
    <w:rsid w:val="00C91FDC"/>
    <w:rsid w:val="00C94EEA"/>
    <w:rsid w:val="00CA0405"/>
    <w:rsid w:val="00CA3080"/>
    <w:rsid w:val="00CA5003"/>
    <w:rsid w:val="00CA5CD7"/>
    <w:rsid w:val="00CA7271"/>
    <w:rsid w:val="00CB01BE"/>
    <w:rsid w:val="00CB13FA"/>
    <w:rsid w:val="00CB1A2E"/>
    <w:rsid w:val="00CC006E"/>
    <w:rsid w:val="00CC2352"/>
    <w:rsid w:val="00CC2564"/>
    <w:rsid w:val="00CD023B"/>
    <w:rsid w:val="00CD1B8C"/>
    <w:rsid w:val="00CD46A5"/>
    <w:rsid w:val="00CD4F82"/>
    <w:rsid w:val="00CD57C0"/>
    <w:rsid w:val="00CD6E15"/>
    <w:rsid w:val="00CD7DCA"/>
    <w:rsid w:val="00CE1753"/>
    <w:rsid w:val="00CE3777"/>
    <w:rsid w:val="00CE3F53"/>
    <w:rsid w:val="00CE777F"/>
    <w:rsid w:val="00CF30A0"/>
    <w:rsid w:val="00CF5B61"/>
    <w:rsid w:val="00CF7F00"/>
    <w:rsid w:val="00D0348F"/>
    <w:rsid w:val="00D07403"/>
    <w:rsid w:val="00D135FC"/>
    <w:rsid w:val="00D15C8F"/>
    <w:rsid w:val="00D20020"/>
    <w:rsid w:val="00D227D3"/>
    <w:rsid w:val="00D2371C"/>
    <w:rsid w:val="00D2380F"/>
    <w:rsid w:val="00D24F41"/>
    <w:rsid w:val="00D252E7"/>
    <w:rsid w:val="00D260B6"/>
    <w:rsid w:val="00D276FD"/>
    <w:rsid w:val="00D27B3A"/>
    <w:rsid w:val="00D3256A"/>
    <w:rsid w:val="00D34882"/>
    <w:rsid w:val="00D34B38"/>
    <w:rsid w:val="00D355F5"/>
    <w:rsid w:val="00D36000"/>
    <w:rsid w:val="00D443D2"/>
    <w:rsid w:val="00D45BF1"/>
    <w:rsid w:val="00D476D8"/>
    <w:rsid w:val="00D47D3B"/>
    <w:rsid w:val="00D5321F"/>
    <w:rsid w:val="00D53932"/>
    <w:rsid w:val="00D55961"/>
    <w:rsid w:val="00D57123"/>
    <w:rsid w:val="00D63238"/>
    <w:rsid w:val="00D63651"/>
    <w:rsid w:val="00D74664"/>
    <w:rsid w:val="00D80EA0"/>
    <w:rsid w:val="00D82E2A"/>
    <w:rsid w:val="00D93F92"/>
    <w:rsid w:val="00D953BD"/>
    <w:rsid w:val="00DA09B1"/>
    <w:rsid w:val="00DA3239"/>
    <w:rsid w:val="00DB01BB"/>
    <w:rsid w:val="00DC2471"/>
    <w:rsid w:val="00DC2493"/>
    <w:rsid w:val="00DC3941"/>
    <w:rsid w:val="00DC498B"/>
    <w:rsid w:val="00DD1250"/>
    <w:rsid w:val="00DD1C73"/>
    <w:rsid w:val="00DD3411"/>
    <w:rsid w:val="00DD3FB7"/>
    <w:rsid w:val="00DE5682"/>
    <w:rsid w:val="00DE5FFF"/>
    <w:rsid w:val="00DF2589"/>
    <w:rsid w:val="00DF536B"/>
    <w:rsid w:val="00E001EC"/>
    <w:rsid w:val="00E079F9"/>
    <w:rsid w:val="00E168E4"/>
    <w:rsid w:val="00E202EE"/>
    <w:rsid w:val="00E2551A"/>
    <w:rsid w:val="00E370F3"/>
    <w:rsid w:val="00E44360"/>
    <w:rsid w:val="00E44C4D"/>
    <w:rsid w:val="00E44D10"/>
    <w:rsid w:val="00E52D60"/>
    <w:rsid w:val="00E5318D"/>
    <w:rsid w:val="00E6752B"/>
    <w:rsid w:val="00E720A0"/>
    <w:rsid w:val="00E74DF3"/>
    <w:rsid w:val="00E76AFD"/>
    <w:rsid w:val="00E804C4"/>
    <w:rsid w:val="00E84DD3"/>
    <w:rsid w:val="00E8597B"/>
    <w:rsid w:val="00E85EBC"/>
    <w:rsid w:val="00E874E4"/>
    <w:rsid w:val="00E9105B"/>
    <w:rsid w:val="00E91BD7"/>
    <w:rsid w:val="00E926DD"/>
    <w:rsid w:val="00E94404"/>
    <w:rsid w:val="00E966D3"/>
    <w:rsid w:val="00EA1CE2"/>
    <w:rsid w:val="00EA1FE5"/>
    <w:rsid w:val="00EA296A"/>
    <w:rsid w:val="00EA476B"/>
    <w:rsid w:val="00EA58DD"/>
    <w:rsid w:val="00EA7EC2"/>
    <w:rsid w:val="00EB232A"/>
    <w:rsid w:val="00EB4020"/>
    <w:rsid w:val="00EB6794"/>
    <w:rsid w:val="00EC305D"/>
    <w:rsid w:val="00EC3CA1"/>
    <w:rsid w:val="00EC462B"/>
    <w:rsid w:val="00EC5E4F"/>
    <w:rsid w:val="00ED3825"/>
    <w:rsid w:val="00ED3F30"/>
    <w:rsid w:val="00ED5248"/>
    <w:rsid w:val="00ED69B7"/>
    <w:rsid w:val="00ED6C2D"/>
    <w:rsid w:val="00EE49D8"/>
    <w:rsid w:val="00EE4C45"/>
    <w:rsid w:val="00EE7174"/>
    <w:rsid w:val="00EE7515"/>
    <w:rsid w:val="00EF43E4"/>
    <w:rsid w:val="00EF441F"/>
    <w:rsid w:val="00EF4A0D"/>
    <w:rsid w:val="00EF7B3A"/>
    <w:rsid w:val="00F038DB"/>
    <w:rsid w:val="00F042D5"/>
    <w:rsid w:val="00F05312"/>
    <w:rsid w:val="00F058C6"/>
    <w:rsid w:val="00F05A3F"/>
    <w:rsid w:val="00F05B10"/>
    <w:rsid w:val="00F05CC2"/>
    <w:rsid w:val="00F06D14"/>
    <w:rsid w:val="00F07E7A"/>
    <w:rsid w:val="00F148FD"/>
    <w:rsid w:val="00F15753"/>
    <w:rsid w:val="00F17B5B"/>
    <w:rsid w:val="00F21018"/>
    <w:rsid w:val="00F25F32"/>
    <w:rsid w:val="00F26AC1"/>
    <w:rsid w:val="00F26BB7"/>
    <w:rsid w:val="00F26E9A"/>
    <w:rsid w:val="00F27923"/>
    <w:rsid w:val="00F348F5"/>
    <w:rsid w:val="00F36871"/>
    <w:rsid w:val="00F36AB2"/>
    <w:rsid w:val="00F40E24"/>
    <w:rsid w:val="00F43895"/>
    <w:rsid w:val="00F44507"/>
    <w:rsid w:val="00F45012"/>
    <w:rsid w:val="00F51F50"/>
    <w:rsid w:val="00F55B0F"/>
    <w:rsid w:val="00F55EBD"/>
    <w:rsid w:val="00F57FAA"/>
    <w:rsid w:val="00F6065A"/>
    <w:rsid w:val="00F64BF5"/>
    <w:rsid w:val="00F72092"/>
    <w:rsid w:val="00F72E0E"/>
    <w:rsid w:val="00F7505B"/>
    <w:rsid w:val="00F82C7C"/>
    <w:rsid w:val="00F83659"/>
    <w:rsid w:val="00F850A1"/>
    <w:rsid w:val="00F85639"/>
    <w:rsid w:val="00F85A6A"/>
    <w:rsid w:val="00F87A0D"/>
    <w:rsid w:val="00F91BDE"/>
    <w:rsid w:val="00F91F1F"/>
    <w:rsid w:val="00F95670"/>
    <w:rsid w:val="00F95F24"/>
    <w:rsid w:val="00F975B6"/>
    <w:rsid w:val="00FA2E59"/>
    <w:rsid w:val="00FA5523"/>
    <w:rsid w:val="00FB0872"/>
    <w:rsid w:val="00FB3C33"/>
    <w:rsid w:val="00FB6B95"/>
    <w:rsid w:val="00FC193C"/>
    <w:rsid w:val="00FC1A06"/>
    <w:rsid w:val="00FC1E7B"/>
    <w:rsid w:val="00FD3834"/>
    <w:rsid w:val="00FD6D18"/>
    <w:rsid w:val="00FE13EA"/>
    <w:rsid w:val="00FE6D22"/>
    <w:rsid w:val="00FE7526"/>
    <w:rsid w:val="00FF2DCF"/>
    <w:rsid w:val="00FF30DF"/>
    <w:rsid w:val="00FF31B6"/>
    <w:rsid w:val="00FF36F9"/>
    <w:rsid w:val="00FF4987"/>
    <w:rsid w:val="00FF4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19274FBE"/>
  <w15:docId w15:val="{84FA7E2B-8365-4A93-B9EF-EC7D99D62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18BF"/>
    <w:pPr>
      <w:spacing w:after="200" w:line="480" w:lineRule="auto"/>
      <w:ind w:firstLine="720"/>
      <w:jc w:val="both"/>
    </w:pPr>
  </w:style>
  <w:style w:type="paragraph" w:styleId="Heading1">
    <w:name w:val="heading 1"/>
    <w:basedOn w:val="Normal"/>
    <w:next w:val="Normal"/>
    <w:link w:val="Heading1Char"/>
    <w:uiPriority w:val="9"/>
    <w:qFormat/>
    <w:rsid w:val="00A42290"/>
    <w:pPr>
      <w:keepNext/>
      <w:keepLines/>
      <w:numPr>
        <w:numId w:val="3"/>
      </w:numPr>
      <w:spacing w:before="480" w:after="0"/>
      <w:outlineLvl w:val="0"/>
    </w:pPr>
    <w:rPr>
      <w:rFonts w:eastAsiaTheme="majorEastAsia" w:cstheme="majorBidi"/>
      <w:b/>
      <w:bCs/>
      <w:color w:val="000000" w:themeColor="text1"/>
      <w:sz w:val="28"/>
      <w:szCs w:val="28"/>
    </w:rPr>
  </w:style>
  <w:style w:type="paragraph" w:styleId="Heading2">
    <w:name w:val="heading 2"/>
    <w:basedOn w:val="Normal"/>
    <w:link w:val="Heading2Char"/>
    <w:autoRedefine/>
    <w:uiPriority w:val="9"/>
    <w:unhideWhenUsed/>
    <w:qFormat/>
    <w:rsid w:val="00C07E9E"/>
    <w:pPr>
      <w:keepNext/>
      <w:keepLines/>
      <w:numPr>
        <w:ilvl w:val="1"/>
        <w:numId w:val="3"/>
      </w:numPr>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910F3"/>
    <w:pPr>
      <w:keepNext/>
      <w:keepLines/>
      <w:numPr>
        <w:ilvl w:val="2"/>
        <w:numId w:val="3"/>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C07E9E"/>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07E9E"/>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7E9E"/>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7E9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7E9E"/>
    <w:pPr>
      <w:keepNext/>
      <w:keepLines/>
      <w:numPr>
        <w:ilvl w:val="7"/>
        <w:numId w:val="3"/>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C07E9E"/>
    <w:pPr>
      <w:keepNext/>
      <w:keepLines/>
      <w:numPr>
        <w:ilvl w:val="8"/>
        <w:numId w:val="3"/>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A06F3"/>
    <w:pPr>
      <w:spacing w:before="240" w:after="240" w:line="360" w:lineRule="auto"/>
      <w:jc w:val="center"/>
    </w:pPr>
    <w:rPr>
      <w:rFonts w:eastAsiaTheme="minorEastAsia"/>
      <w:noProof/>
    </w:rPr>
  </w:style>
  <w:style w:type="paragraph" w:styleId="ListParagraph">
    <w:name w:val="List Paragraph"/>
    <w:basedOn w:val="Normal"/>
    <w:uiPriority w:val="34"/>
    <w:qFormat/>
    <w:rsid w:val="00A42290"/>
    <w:pPr>
      <w:spacing w:line="360" w:lineRule="auto"/>
      <w:ind w:left="720"/>
      <w:contextualSpacing/>
    </w:pPr>
    <w:rPr>
      <w:rFonts w:asciiTheme="minorHAnsi" w:eastAsiaTheme="minorHAnsi" w:hAnsiTheme="minorHAnsi" w:cstheme="minorBidi"/>
      <w:sz w:val="22"/>
    </w:rPr>
  </w:style>
  <w:style w:type="paragraph" w:styleId="BalloonText">
    <w:name w:val="Balloon Text"/>
    <w:basedOn w:val="Normal"/>
    <w:link w:val="BalloonTextChar"/>
    <w:uiPriority w:val="99"/>
    <w:semiHidden/>
    <w:unhideWhenUsed/>
    <w:rsid w:val="00A42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290"/>
    <w:rPr>
      <w:rFonts w:ascii="Tahoma" w:hAnsi="Tahoma" w:cs="Tahoma"/>
      <w:sz w:val="16"/>
      <w:szCs w:val="16"/>
    </w:rPr>
  </w:style>
  <w:style w:type="character" w:customStyle="1" w:styleId="Heading1Char">
    <w:name w:val="Heading 1 Char"/>
    <w:basedOn w:val="DefaultParagraphFont"/>
    <w:link w:val="Heading1"/>
    <w:uiPriority w:val="9"/>
    <w:rsid w:val="00A4229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C07E9E"/>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0910F3"/>
    <w:rPr>
      <w:rFonts w:eastAsiaTheme="majorEastAsia" w:cstheme="majorBidi"/>
      <w:b/>
      <w:bCs/>
    </w:rPr>
  </w:style>
  <w:style w:type="character" w:customStyle="1" w:styleId="Heading4Char">
    <w:name w:val="Heading 4 Char"/>
    <w:basedOn w:val="DefaultParagraphFont"/>
    <w:link w:val="Heading4"/>
    <w:uiPriority w:val="9"/>
    <w:semiHidden/>
    <w:rsid w:val="00C07E9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semiHidden/>
    <w:rsid w:val="00C07E9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uiPriority w:val="9"/>
    <w:semiHidden/>
    <w:rsid w:val="00C07E9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C07E9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C07E9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07E9E"/>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A12C3E"/>
    <w:rPr>
      <w:sz w:val="16"/>
      <w:szCs w:val="16"/>
    </w:rPr>
  </w:style>
  <w:style w:type="paragraph" w:styleId="CommentText">
    <w:name w:val="annotation text"/>
    <w:basedOn w:val="Normal"/>
    <w:link w:val="CommentTextChar"/>
    <w:uiPriority w:val="99"/>
    <w:semiHidden/>
    <w:unhideWhenUsed/>
    <w:rsid w:val="00A12C3E"/>
    <w:pPr>
      <w:spacing w:line="240" w:lineRule="auto"/>
    </w:pPr>
  </w:style>
  <w:style w:type="character" w:customStyle="1" w:styleId="CommentTextChar">
    <w:name w:val="Comment Text Char"/>
    <w:basedOn w:val="DefaultParagraphFont"/>
    <w:link w:val="CommentText"/>
    <w:uiPriority w:val="99"/>
    <w:semiHidden/>
    <w:rsid w:val="00A12C3E"/>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12C3E"/>
    <w:rPr>
      <w:b/>
      <w:bCs/>
    </w:rPr>
  </w:style>
  <w:style w:type="character" w:customStyle="1" w:styleId="CommentSubjectChar">
    <w:name w:val="Comment Subject Char"/>
    <w:basedOn w:val="CommentTextChar"/>
    <w:link w:val="CommentSubject"/>
    <w:uiPriority w:val="99"/>
    <w:semiHidden/>
    <w:rsid w:val="00A12C3E"/>
    <w:rPr>
      <w:rFonts w:ascii="Times New Roman" w:hAnsi="Times New Roman"/>
      <w:b/>
      <w:bCs/>
    </w:rPr>
  </w:style>
  <w:style w:type="table" w:styleId="TableGrid">
    <w:name w:val="Table Grid"/>
    <w:basedOn w:val="TableNormal"/>
    <w:rsid w:val="00AA7F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A7F63"/>
    <w:pPr>
      <w:jc w:val="both"/>
    </w:pPr>
    <w:rPr>
      <w:rFonts w:ascii="Times New Roman" w:hAnsi="Times New Roman"/>
      <w:sz w:val="24"/>
      <w:szCs w:val="22"/>
    </w:rPr>
  </w:style>
  <w:style w:type="paragraph" w:customStyle="1" w:styleId="Text">
    <w:name w:val="Text"/>
    <w:basedOn w:val="Normal"/>
    <w:autoRedefine/>
    <w:rsid w:val="007F36D0"/>
    <w:pPr>
      <w:tabs>
        <w:tab w:val="left" w:pos="288"/>
      </w:tabs>
      <w:spacing w:after="0" w:line="240" w:lineRule="auto"/>
      <w:jc w:val="center"/>
    </w:pPr>
    <w:rPr>
      <w:rFonts w:eastAsia="Times"/>
      <w:b/>
      <w:szCs w:val="24"/>
    </w:rPr>
  </w:style>
  <w:style w:type="paragraph" w:customStyle="1" w:styleId="aiaa-text">
    <w:name w:val="aiaa-text"/>
    <w:basedOn w:val="Text"/>
    <w:rsid w:val="00A372F0"/>
    <w:pPr>
      <w:spacing w:before="60"/>
      <w:ind w:firstLine="288"/>
    </w:pPr>
    <w:rPr>
      <w:rFonts w:eastAsia="Times New Roman"/>
    </w:rPr>
  </w:style>
  <w:style w:type="paragraph" w:styleId="Header">
    <w:name w:val="header"/>
    <w:basedOn w:val="Normal"/>
    <w:link w:val="HeaderChar"/>
    <w:uiPriority w:val="99"/>
    <w:unhideWhenUsed/>
    <w:rsid w:val="00C23A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A24"/>
    <w:rPr>
      <w:rFonts w:ascii="Times New Roman" w:hAnsi="Times New Roman"/>
      <w:sz w:val="24"/>
      <w:szCs w:val="22"/>
    </w:rPr>
  </w:style>
  <w:style w:type="paragraph" w:styleId="Footer">
    <w:name w:val="footer"/>
    <w:basedOn w:val="Normal"/>
    <w:link w:val="FooterChar"/>
    <w:uiPriority w:val="99"/>
    <w:unhideWhenUsed/>
    <w:rsid w:val="00C23A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A24"/>
    <w:rPr>
      <w:rFonts w:ascii="Times New Roman" w:hAnsi="Times New Roman"/>
      <w:sz w:val="24"/>
      <w:szCs w:val="22"/>
    </w:rPr>
  </w:style>
  <w:style w:type="paragraph" w:styleId="TableofFigures">
    <w:name w:val="table of figures"/>
    <w:basedOn w:val="Normal"/>
    <w:next w:val="Normal"/>
    <w:uiPriority w:val="99"/>
    <w:unhideWhenUsed/>
    <w:rsid w:val="00AE33BA"/>
    <w:pPr>
      <w:spacing w:after="0"/>
      <w:ind w:left="403" w:hanging="403"/>
      <w:jc w:val="left"/>
    </w:pPr>
    <w:rPr>
      <w:rFonts w:asciiTheme="minorHAnsi" w:hAnsiTheme="minorHAnsi"/>
    </w:rPr>
  </w:style>
  <w:style w:type="character" w:styleId="Hyperlink">
    <w:name w:val="Hyperlink"/>
    <w:basedOn w:val="DefaultParagraphFont"/>
    <w:uiPriority w:val="99"/>
    <w:unhideWhenUsed/>
    <w:rsid w:val="00AE33BA"/>
    <w:rPr>
      <w:color w:val="0000FF" w:themeColor="hyperlink"/>
      <w:u w:val="single"/>
    </w:rPr>
  </w:style>
  <w:style w:type="paragraph" w:styleId="TOCHeading">
    <w:name w:val="TOC Heading"/>
    <w:basedOn w:val="Heading1"/>
    <w:next w:val="Normal"/>
    <w:uiPriority w:val="39"/>
    <w:unhideWhenUsed/>
    <w:qFormat/>
    <w:rsid w:val="00A36893"/>
    <w:pPr>
      <w:numPr>
        <w:numId w:val="0"/>
      </w:numPr>
      <w:spacing w:before="240" w:line="259" w:lineRule="auto"/>
      <w:jc w:val="center"/>
      <w:outlineLvl w:val="9"/>
    </w:pPr>
    <w:rPr>
      <w:rFonts w:asciiTheme="majorHAnsi" w:hAnsiTheme="majorHAnsi"/>
      <w:b w:val="0"/>
      <w:bCs w:val="0"/>
      <w:color w:val="auto"/>
      <w:sz w:val="32"/>
      <w:szCs w:val="32"/>
    </w:rPr>
  </w:style>
  <w:style w:type="paragraph" w:styleId="TOC1">
    <w:name w:val="toc 1"/>
    <w:basedOn w:val="Normal"/>
    <w:next w:val="Normal"/>
    <w:autoRedefine/>
    <w:uiPriority w:val="39"/>
    <w:unhideWhenUsed/>
    <w:rsid w:val="005D6D35"/>
    <w:pPr>
      <w:spacing w:after="100"/>
    </w:pPr>
  </w:style>
  <w:style w:type="paragraph" w:styleId="TOC2">
    <w:name w:val="toc 2"/>
    <w:basedOn w:val="Normal"/>
    <w:next w:val="Normal"/>
    <w:autoRedefine/>
    <w:uiPriority w:val="39"/>
    <w:unhideWhenUsed/>
    <w:rsid w:val="005D6D35"/>
    <w:pPr>
      <w:spacing w:after="100"/>
      <w:ind w:left="200"/>
    </w:pPr>
  </w:style>
  <w:style w:type="paragraph" w:customStyle="1" w:styleId="tableformat">
    <w:name w:val="table format"/>
    <w:basedOn w:val="Normal"/>
    <w:qFormat/>
    <w:rsid w:val="008D42C3"/>
    <w:pPr>
      <w:spacing w:before="120" w:after="0" w:line="360" w:lineRule="auto"/>
      <w:ind w:firstLine="0"/>
      <w:jc w:val="center"/>
    </w:pPr>
  </w:style>
  <w:style w:type="paragraph" w:styleId="TOC3">
    <w:name w:val="toc 3"/>
    <w:basedOn w:val="Normal"/>
    <w:next w:val="Normal"/>
    <w:autoRedefine/>
    <w:uiPriority w:val="39"/>
    <w:unhideWhenUsed/>
    <w:rsid w:val="007A1EFB"/>
    <w:pPr>
      <w:spacing w:after="100"/>
      <w:ind w:left="400"/>
    </w:pPr>
  </w:style>
  <w:style w:type="character" w:styleId="Emphasis">
    <w:name w:val="Emphasis"/>
    <w:basedOn w:val="DefaultParagraphFont"/>
    <w:uiPriority w:val="20"/>
    <w:qFormat/>
    <w:rsid w:val="00CC2352"/>
    <w:rPr>
      <w:i/>
      <w:iCs/>
    </w:rPr>
  </w:style>
  <w:style w:type="paragraph" w:customStyle="1" w:styleId="Reference">
    <w:name w:val="Reference"/>
    <w:basedOn w:val="Normal"/>
    <w:qFormat/>
    <w:rsid w:val="00CC2352"/>
    <w:pPr>
      <w:spacing w:line="360" w:lineRule="auto"/>
    </w:pPr>
  </w:style>
  <w:style w:type="paragraph" w:styleId="NormalWeb">
    <w:name w:val="Normal (Web)"/>
    <w:basedOn w:val="Normal"/>
    <w:uiPriority w:val="99"/>
    <w:semiHidden/>
    <w:unhideWhenUsed/>
    <w:rsid w:val="001B7B9B"/>
    <w:pPr>
      <w:spacing w:before="100" w:beforeAutospacing="1" w:after="100" w:afterAutospacing="1" w:line="240" w:lineRule="auto"/>
      <w:ind w:firstLine="0"/>
      <w:jc w:val="left"/>
    </w:pPr>
    <w:rPr>
      <w:rFonts w:ascii="Times New Roman" w:eastAsiaTheme="minorEastAsia" w:hAnsi="Times New Roman"/>
      <w:sz w:val="24"/>
      <w:szCs w:val="24"/>
    </w:rPr>
  </w:style>
  <w:style w:type="character" w:styleId="Strong">
    <w:name w:val="Strong"/>
    <w:basedOn w:val="DefaultParagraphFont"/>
    <w:uiPriority w:val="22"/>
    <w:qFormat/>
    <w:rsid w:val="006F1883"/>
    <w:rPr>
      <w:b/>
      <w:bCs/>
    </w:rPr>
  </w:style>
  <w:style w:type="character" w:customStyle="1" w:styleId="nlmx">
    <w:name w:val="nlm_x"/>
    <w:basedOn w:val="DefaultParagraphFont"/>
    <w:rsid w:val="006F1883"/>
  </w:style>
  <w:style w:type="character" w:styleId="PlaceholderText">
    <w:name w:val="Placeholder Text"/>
    <w:basedOn w:val="DefaultParagraphFont"/>
    <w:uiPriority w:val="99"/>
    <w:semiHidden/>
    <w:rsid w:val="002C71DD"/>
    <w:rPr>
      <w:color w:val="808080"/>
    </w:rPr>
  </w:style>
  <w:style w:type="character" w:customStyle="1" w:styleId="citation">
    <w:name w:val="citation"/>
    <w:basedOn w:val="DefaultParagraphFont"/>
    <w:rsid w:val="006976E6"/>
  </w:style>
  <w:style w:type="character" w:customStyle="1" w:styleId="reference-accessdate">
    <w:name w:val="reference-accessdate"/>
    <w:basedOn w:val="DefaultParagraphFont"/>
    <w:rsid w:val="006976E6"/>
  </w:style>
  <w:style w:type="character" w:customStyle="1" w:styleId="nowrap1">
    <w:name w:val="nowrap1"/>
    <w:basedOn w:val="DefaultParagraphFont"/>
    <w:rsid w:val="006976E6"/>
  </w:style>
  <w:style w:type="character" w:customStyle="1" w:styleId="nlmyear">
    <w:name w:val="nlm_year"/>
    <w:basedOn w:val="DefaultParagraphFont"/>
    <w:rsid w:val="00936165"/>
  </w:style>
  <w:style w:type="character" w:customStyle="1" w:styleId="nlmarticle-title">
    <w:name w:val="nlm_article-title"/>
    <w:basedOn w:val="DefaultParagraphFont"/>
    <w:rsid w:val="00936165"/>
  </w:style>
  <w:style w:type="character" w:customStyle="1" w:styleId="nlmfpage">
    <w:name w:val="nlm_fpage"/>
    <w:basedOn w:val="DefaultParagraphFont"/>
    <w:rsid w:val="00936165"/>
  </w:style>
  <w:style w:type="character" w:customStyle="1" w:styleId="nlmlpage">
    <w:name w:val="nlm_lpage"/>
    <w:basedOn w:val="DefaultParagraphFont"/>
    <w:rsid w:val="00936165"/>
  </w:style>
  <w:style w:type="character" w:customStyle="1" w:styleId="apple-converted-space">
    <w:name w:val="apple-converted-space"/>
    <w:basedOn w:val="DefaultParagraphFont"/>
    <w:rsid w:val="000B1DDE"/>
  </w:style>
  <w:style w:type="paragraph" w:styleId="Revision">
    <w:name w:val="Revision"/>
    <w:hidden/>
    <w:uiPriority w:val="99"/>
    <w:semiHidden/>
    <w:rsid w:val="00434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609396">
      <w:bodyDiv w:val="1"/>
      <w:marLeft w:val="0"/>
      <w:marRight w:val="0"/>
      <w:marTop w:val="0"/>
      <w:marBottom w:val="0"/>
      <w:divBdr>
        <w:top w:val="none" w:sz="0" w:space="0" w:color="auto"/>
        <w:left w:val="none" w:sz="0" w:space="0" w:color="auto"/>
        <w:bottom w:val="none" w:sz="0" w:space="0" w:color="auto"/>
        <w:right w:val="none" w:sz="0" w:space="0" w:color="auto"/>
      </w:divBdr>
    </w:div>
    <w:div w:id="889614099">
      <w:bodyDiv w:val="1"/>
      <w:marLeft w:val="0"/>
      <w:marRight w:val="0"/>
      <w:marTop w:val="0"/>
      <w:marBottom w:val="0"/>
      <w:divBdr>
        <w:top w:val="none" w:sz="0" w:space="0" w:color="auto"/>
        <w:left w:val="none" w:sz="0" w:space="0" w:color="auto"/>
        <w:bottom w:val="none" w:sz="0" w:space="0" w:color="auto"/>
        <w:right w:val="none" w:sz="0" w:space="0" w:color="auto"/>
      </w:divBdr>
    </w:div>
    <w:div w:id="940795016">
      <w:bodyDiv w:val="1"/>
      <w:marLeft w:val="0"/>
      <w:marRight w:val="0"/>
      <w:marTop w:val="0"/>
      <w:marBottom w:val="0"/>
      <w:divBdr>
        <w:top w:val="none" w:sz="0" w:space="0" w:color="auto"/>
        <w:left w:val="none" w:sz="0" w:space="0" w:color="auto"/>
        <w:bottom w:val="none" w:sz="0" w:space="0" w:color="auto"/>
        <w:right w:val="none" w:sz="0" w:space="0" w:color="auto"/>
      </w:divBdr>
    </w:div>
    <w:div w:id="1551500889">
      <w:bodyDiv w:val="1"/>
      <w:marLeft w:val="0"/>
      <w:marRight w:val="0"/>
      <w:marTop w:val="0"/>
      <w:marBottom w:val="0"/>
      <w:divBdr>
        <w:top w:val="none" w:sz="0" w:space="0" w:color="auto"/>
        <w:left w:val="none" w:sz="0" w:space="0" w:color="auto"/>
        <w:bottom w:val="none" w:sz="0" w:space="0" w:color="auto"/>
        <w:right w:val="none" w:sz="0" w:space="0" w:color="auto"/>
      </w:divBdr>
    </w:div>
    <w:div w:id="1897544255">
      <w:bodyDiv w:val="1"/>
      <w:marLeft w:val="0"/>
      <w:marRight w:val="0"/>
      <w:marTop w:val="0"/>
      <w:marBottom w:val="0"/>
      <w:divBdr>
        <w:top w:val="none" w:sz="0" w:space="0" w:color="auto"/>
        <w:left w:val="none" w:sz="0" w:space="0" w:color="auto"/>
        <w:bottom w:val="none" w:sz="0" w:space="0" w:color="auto"/>
        <w:right w:val="none" w:sz="0" w:space="0" w:color="auto"/>
      </w:divBdr>
    </w:div>
    <w:div w:id="196045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www.cimms.ou.edu/~doswell/Chasing2.html" TargetMode="External"/><Relationship Id="rId10" Type="http://schemas.openxmlformats.org/officeDocument/2006/relationships/comments" Target="comments.xml"/><Relationship Id="rId19" Type="http://schemas.openxmlformats.org/officeDocument/2006/relationships/image" Target="media/image8.gi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1.bin"/><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5CC42C-B0B1-4389-ACC4-D246BAD77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16226</Words>
  <Characters>92491</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ODIN</Company>
  <LinksUpToDate>false</LinksUpToDate>
  <CharactersWithSpaces>108501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flimondu</dc:creator>
  <cp:lastModifiedBy>Limon Duparcmeur, Fanny M. (LARC-D318)[LITES]</cp:lastModifiedBy>
  <cp:revision>2</cp:revision>
  <cp:lastPrinted>2016-01-28T16:55:00Z</cp:lastPrinted>
  <dcterms:created xsi:type="dcterms:W3CDTF">2016-05-12T12:51:00Z</dcterms:created>
  <dcterms:modified xsi:type="dcterms:W3CDTF">2016-05-12T12:51:00Z</dcterms:modified>
</cp:coreProperties>
</file>