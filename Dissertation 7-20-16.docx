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5C70E7" w14:textId="77777777" w:rsidR="005D6D35" w:rsidRDefault="00AE33BA">
      <w:pPr>
        <w:spacing w:after="0" w:line="240" w:lineRule="auto"/>
        <w:jc w:val="left"/>
        <w:rPr>
          <w:rFonts w:asciiTheme="minorHAnsi" w:hAnsiTheme="minorHAnsi"/>
        </w:rPr>
      </w:pPr>
      <w:r>
        <w:br w:type="page"/>
      </w:r>
    </w:p>
    <w:sdt>
      <w:sdtPr>
        <w:rPr>
          <w:rFonts w:ascii="Calibri" w:eastAsia="Calibri" w:hAnsi="Calibri" w:cs="Times New Roman"/>
          <w:sz w:val="20"/>
          <w:szCs w:val="20"/>
        </w:rPr>
        <w:id w:val="2012101230"/>
        <w:docPartObj>
          <w:docPartGallery w:val="Table of Contents"/>
          <w:docPartUnique/>
        </w:docPartObj>
      </w:sdtPr>
      <w:sdtEndPr>
        <w:rPr>
          <w:b/>
          <w:bCs/>
          <w:noProof/>
        </w:rPr>
      </w:sdtEndPr>
      <w:sdtContent>
        <w:p w14:paraId="6D642F2C" w14:textId="77777777" w:rsidR="005D6D35" w:rsidRDefault="005D6D35">
          <w:pPr>
            <w:pStyle w:val="TOCHeading"/>
          </w:pPr>
          <w:r>
            <w:t>Contents</w:t>
          </w:r>
        </w:p>
        <w:p w14:paraId="3772A259" w14:textId="77777777" w:rsidR="005D6D35" w:rsidRPr="005D6D35" w:rsidRDefault="005D6D35" w:rsidP="005D6D35"/>
        <w:p w14:paraId="2D5CFE98" w14:textId="77777777" w:rsidR="006957C0" w:rsidRDefault="005D6D35">
          <w:pPr>
            <w:pStyle w:val="TOC1"/>
            <w:tabs>
              <w:tab w:val="left" w:pos="110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6001146" w:history="1">
            <w:r w:rsidR="006957C0" w:rsidRPr="00D8543A">
              <w:rPr>
                <w:rStyle w:val="Hyperlink"/>
                <w:noProof/>
              </w:rPr>
              <w:t>1</w:t>
            </w:r>
            <w:r w:rsidR="006957C0">
              <w:rPr>
                <w:rFonts w:asciiTheme="minorHAnsi" w:eastAsiaTheme="minorEastAsia" w:hAnsiTheme="minorHAnsi" w:cstheme="minorBidi"/>
                <w:noProof/>
                <w:sz w:val="22"/>
                <w:szCs w:val="22"/>
              </w:rPr>
              <w:tab/>
            </w:r>
            <w:r w:rsidR="006957C0" w:rsidRPr="00D8543A">
              <w:rPr>
                <w:rStyle w:val="Hyperlink"/>
                <w:noProof/>
              </w:rPr>
              <w:t>Introduction</w:t>
            </w:r>
            <w:r w:rsidR="006957C0">
              <w:rPr>
                <w:noProof/>
                <w:webHidden/>
              </w:rPr>
              <w:tab/>
            </w:r>
            <w:r w:rsidR="006957C0">
              <w:rPr>
                <w:noProof/>
                <w:webHidden/>
              </w:rPr>
              <w:fldChar w:fldCharType="begin"/>
            </w:r>
            <w:r w:rsidR="006957C0">
              <w:rPr>
                <w:noProof/>
                <w:webHidden/>
              </w:rPr>
              <w:instrText xml:space="preserve"> PAGEREF _Toc456001146 \h </w:instrText>
            </w:r>
            <w:r w:rsidR="006957C0">
              <w:rPr>
                <w:noProof/>
                <w:webHidden/>
              </w:rPr>
            </w:r>
            <w:r w:rsidR="006957C0">
              <w:rPr>
                <w:noProof/>
                <w:webHidden/>
              </w:rPr>
              <w:fldChar w:fldCharType="separate"/>
            </w:r>
            <w:r w:rsidR="006957C0">
              <w:rPr>
                <w:noProof/>
                <w:webHidden/>
              </w:rPr>
              <w:t>1</w:t>
            </w:r>
            <w:r w:rsidR="006957C0">
              <w:rPr>
                <w:noProof/>
                <w:webHidden/>
              </w:rPr>
              <w:fldChar w:fldCharType="end"/>
            </w:r>
          </w:hyperlink>
        </w:p>
        <w:p w14:paraId="639FCB08" w14:textId="77777777" w:rsidR="006957C0" w:rsidRDefault="0080060B">
          <w:pPr>
            <w:pStyle w:val="TOC1"/>
            <w:tabs>
              <w:tab w:val="left" w:pos="1100"/>
              <w:tab w:val="right" w:leader="dot" w:pos="9350"/>
            </w:tabs>
            <w:rPr>
              <w:rFonts w:asciiTheme="minorHAnsi" w:eastAsiaTheme="minorEastAsia" w:hAnsiTheme="minorHAnsi" w:cstheme="minorBidi"/>
              <w:noProof/>
              <w:sz w:val="22"/>
              <w:szCs w:val="22"/>
            </w:rPr>
          </w:pPr>
          <w:hyperlink w:anchor="_Toc456001147" w:history="1">
            <w:r w:rsidR="006957C0" w:rsidRPr="00D8543A">
              <w:rPr>
                <w:rStyle w:val="Hyperlink"/>
                <w:noProof/>
              </w:rPr>
              <w:t>2</w:t>
            </w:r>
            <w:r w:rsidR="006957C0">
              <w:rPr>
                <w:rFonts w:asciiTheme="minorHAnsi" w:eastAsiaTheme="minorEastAsia" w:hAnsiTheme="minorHAnsi" w:cstheme="minorBidi"/>
                <w:noProof/>
                <w:sz w:val="22"/>
                <w:szCs w:val="22"/>
              </w:rPr>
              <w:tab/>
            </w:r>
            <w:r w:rsidR="006957C0" w:rsidRPr="00D8543A">
              <w:rPr>
                <w:rStyle w:val="Hyperlink"/>
                <w:noProof/>
              </w:rPr>
              <w:t>Description of fundamental weather elements</w:t>
            </w:r>
            <w:r w:rsidR="006957C0">
              <w:rPr>
                <w:noProof/>
                <w:webHidden/>
              </w:rPr>
              <w:tab/>
            </w:r>
            <w:r w:rsidR="006957C0">
              <w:rPr>
                <w:noProof/>
                <w:webHidden/>
              </w:rPr>
              <w:fldChar w:fldCharType="begin"/>
            </w:r>
            <w:r w:rsidR="006957C0">
              <w:rPr>
                <w:noProof/>
                <w:webHidden/>
              </w:rPr>
              <w:instrText xml:space="preserve"> PAGEREF _Toc456001147 \h </w:instrText>
            </w:r>
            <w:r w:rsidR="006957C0">
              <w:rPr>
                <w:noProof/>
                <w:webHidden/>
              </w:rPr>
            </w:r>
            <w:r w:rsidR="006957C0">
              <w:rPr>
                <w:noProof/>
                <w:webHidden/>
              </w:rPr>
              <w:fldChar w:fldCharType="separate"/>
            </w:r>
            <w:r w:rsidR="006957C0">
              <w:rPr>
                <w:noProof/>
                <w:webHidden/>
              </w:rPr>
              <w:t>3</w:t>
            </w:r>
            <w:r w:rsidR="006957C0">
              <w:rPr>
                <w:noProof/>
                <w:webHidden/>
              </w:rPr>
              <w:fldChar w:fldCharType="end"/>
            </w:r>
          </w:hyperlink>
        </w:p>
        <w:p w14:paraId="043CEC7E" w14:textId="77777777" w:rsidR="006957C0" w:rsidRDefault="0080060B">
          <w:pPr>
            <w:pStyle w:val="TOC2"/>
            <w:tabs>
              <w:tab w:val="left" w:pos="1540"/>
              <w:tab w:val="right" w:leader="dot" w:pos="9350"/>
            </w:tabs>
            <w:rPr>
              <w:rFonts w:asciiTheme="minorHAnsi" w:eastAsiaTheme="minorEastAsia" w:hAnsiTheme="minorHAnsi" w:cstheme="minorBidi"/>
              <w:noProof/>
              <w:sz w:val="22"/>
              <w:szCs w:val="22"/>
            </w:rPr>
          </w:pPr>
          <w:hyperlink w:anchor="_Toc456001148" w:history="1">
            <w:r w:rsidR="006957C0" w:rsidRPr="00D8543A">
              <w:rPr>
                <w:rStyle w:val="Hyperlink"/>
                <w:noProof/>
              </w:rPr>
              <w:t>2.1</w:t>
            </w:r>
            <w:r w:rsidR="006957C0">
              <w:rPr>
                <w:rFonts w:asciiTheme="minorHAnsi" w:eastAsiaTheme="minorEastAsia" w:hAnsiTheme="minorHAnsi" w:cstheme="minorBidi"/>
                <w:noProof/>
                <w:sz w:val="22"/>
                <w:szCs w:val="22"/>
              </w:rPr>
              <w:tab/>
            </w:r>
            <w:r w:rsidR="006957C0" w:rsidRPr="00D8543A">
              <w:rPr>
                <w:rStyle w:val="Hyperlink"/>
                <w:noProof/>
              </w:rPr>
              <w:t>Ordinary weather cells</w:t>
            </w:r>
            <w:r w:rsidR="006957C0">
              <w:rPr>
                <w:noProof/>
                <w:webHidden/>
              </w:rPr>
              <w:tab/>
            </w:r>
            <w:r w:rsidR="006957C0">
              <w:rPr>
                <w:noProof/>
                <w:webHidden/>
              </w:rPr>
              <w:fldChar w:fldCharType="begin"/>
            </w:r>
            <w:r w:rsidR="006957C0">
              <w:rPr>
                <w:noProof/>
                <w:webHidden/>
              </w:rPr>
              <w:instrText xml:space="preserve"> PAGEREF _Toc456001148 \h </w:instrText>
            </w:r>
            <w:r w:rsidR="006957C0">
              <w:rPr>
                <w:noProof/>
                <w:webHidden/>
              </w:rPr>
            </w:r>
            <w:r w:rsidR="006957C0">
              <w:rPr>
                <w:noProof/>
                <w:webHidden/>
              </w:rPr>
              <w:fldChar w:fldCharType="separate"/>
            </w:r>
            <w:r w:rsidR="006957C0">
              <w:rPr>
                <w:noProof/>
                <w:webHidden/>
              </w:rPr>
              <w:t>3</w:t>
            </w:r>
            <w:r w:rsidR="006957C0">
              <w:rPr>
                <w:noProof/>
                <w:webHidden/>
              </w:rPr>
              <w:fldChar w:fldCharType="end"/>
            </w:r>
          </w:hyperlink>
        </w:p>
        <w:p w14:paraId="3049578B" w14:textId="77777777" w:rsidR="006957C0" w:rsidRDefault="0080060B">
          <w:pPr>
            <w:pStyle w:val="TOC2"/>
            <w:tabs>
              <w:tab w:val="left" w:pos="1540"/>
              <w:tab w:val="right" w:leader="dot" w:pos="9350"/>
            </w:tabs>
            <w:rPr>
              <w:rFonts w:asciiTheme="minorHAnsi" w:eastAsiaTheme="minorEastAsia" w:hAnsiTheme="minorHAnsi" w:cstheme="minorBidi"/>
              <w:noProof/>
              <w:sz w:val="22"/>
              <w:szCs w:val="22"/>
            </w:rPr>
          </w:pPr>
          <w:hyperlink w:anchor="_Toc456001149" w:history="1">
            <w:r w:rsidR="006957C0" w:rsidRPr="00D8543A">
              <w:rPr>
                <w:rStyle w:val="Hyperlink"/>
                <w:noProof/>
              </w:rPr>
              <w:t>2.2</w:t>
            </w:r>
            <w:r w:rsidR="006957C0">
              <w:rPr>
                <w:rFonts w:asciiTheme="minorHAnsi" w:eastAsiaTheme="minorEastAsia" w:hAnsiTheme="minorHAnsi" w:cstheme="minorBidi"/>
                <w:noProof/>
                <w:sz w:val="22"/>
                <w:szCs w:val="22"/>
              </w:rPr>
              <w:tab/>
            </w:r>
            <w:r w:rsidR="006957C0" w:rsidRPr="00D8543A">
              <w:rPr>
                <w:rStyle w:val="Hyperlink"/>
                <w:noProof/>
              </w:rPr>
              <w:t>Supercell thunderstorms</w:t>
            </w:r>
            <w:r w:rsidR="006957C0">
              <w:rPr>
                <w:noProof/>
                <w:webHidden/>
              </w:rPr>
              <w:tab/>
            </w:r>
            <w:r w:rsidR="006957C0">
              <w:rPr>
                <w:noProof/>
                <w:webHidden/>
              </w:rPr>
              <w:fldChar w:fldCharType="begin"/>
            </w:r>
            <w:r w:rsidR="006957C0">
              <w:rPr>
                <w:noProof/>
                <w:webHidden/>
              </w:rPr>
              <w:instrText xml:space="preserve"> PAGEREF _Toc456001149 \h </w:instrText>
            </w:r>
            <w:r w:rsidR="006957C0">
              <w:rPr>
                <w:noProof/>
                <w:webHidden/>
              </w:rPr>
            </w:r>
            <w:r w:rsidR="006957C0">
              <w:rPr>
                <w:noProof/>
                <w:webHidden/>
              </w:rPr>
              <w:fldChar w:fldCharType="separate"/>
            </w:r>
            <w:r w:rsidR="006957C0">
              <w:rPr>
                <w:noProof/>
                <w:webHidden/>
              </w:rPr>
              <w:t>5</w:t>
            </w:r>
            <w:r w:rsidR="006957C0">
              <w:rPr>
                <w:noProof/>
                <w:webHidden/>
              </w:rPr>
              <w:fldChar w:fldCharType="end"/>
            </w:r>
          </w:hyperlink>
        </w:p>
        <w:p w14:paraId="08B04B10" w14:textId="77777777" w:rsidR="006957C0" w:rsidRDefault="0080060B">
          <w:pPr>
            <w:pStyle w:val="TOC2"/>
            <w:tabs>
              <w:tab w:val="left" w:pos="1540"/>
              <w:tab w:val="right" w:leader="dot" w:pos="9350"/>
            </w:tabs>
            <w:rPr>
              <w:rFonts w:asciiTheme="minorHAnsi" w:eastAsiaTheme="minorEastAsia" w:hAnsiTheme="minorHAnsi" w:cstheme="minorBidi"/>
              <w:noProof/>
              <w:sz w:val="22"/>
              <w:szCs w:val="22"/>
            </w:rPr>
          </w:pPr>
          <w:hyperlink w:anchor="_Toc456001150" w:history="1">
            <w:r w:rsidR="006957C0" w:rsidRPr="00D8543A">
              <w:rPr>
                <w:rStyle w:val="Hyperlink"/>
                <w:noProof/>
              </w:rPr>
              <w:t>2.3</w:t>
            </w:r>
            <w:r w:rsidR="006957C0">
              <w:rPr>
                <w:rFonts w:asciiTheme="minorHAnsi" w:eastAsiaTheme="minorEastAsia" w:hAnsiTheme="minorHAnsi" w:cstheme="minorBidi"/>
                <w:noProof/>
                <w:sz w:val="22"/>
                <w:szCs w:val="22"/>
              </w:rPr>
              <w:tab/>
            </w:r>
            <w:r w:rsidR="006957C0" w:rsidRPr="00D8543A">
              <w:rPr>
                <w:rStyle w:val="Hyperlink"/>
                <w:noProof/>
              </w:rPr>
              <w:t>Sounding and its representation</w:t>
            </w:r>
            <w:r w:rsidR="006957C0">
              <w:rPr>
                <w:noProof/>
                <w:webHidden/>
              </w:rPr>
              <w:tab/>
            </w:r>
            <w:r w:rsidR="006957C0">
              <w:rPr>
                <w:noProof/>
                <w:webHidden/>
              </w:rPr>
              <w:fldChar w:fldCharType="begin"/>
            </w:r>
            <w:r w:rsidR="006957C0">
              <w:rPr>
                <w:noProof/>
                <w:webHidden/>
              </w:rPr>
              <w:instrText xml:space="preserve"> PAGEREF _Toc456001150 \h </w:instrText>
            </w:r>
            <w:r w:rsidR="006957C0">
              <w:rPr>
                <w:noProof/>
                <w:webHidden/>
              </w:rPr>
            </w:r>
            <w:r w:rsidR="006957C0">
              <w:rPr>
                <w:noProof/>
                <w:webHidden/>
              </w:rPr>
              <w:fldChar w:fldCharType="separate"/>
            </w:r>
            <w:r w:rsidR="006957C0">
              <w:rPr>
                <w:noProof/>
                <w:webHidden/>
              </w:rPr>
              <w:t>10</w:t>
            </w:r>
            <w:r w:rsidR="006957C0">
              <w:rPr>
                <w:noProof/>
                <w:webHidden/>
              </w:rPr>
              <w:fldChar w:fldCharType="end"/>
            </w:r>
          </w:hyperlink>
        </w:p>
        <w:p w14:paraId="6E3C56F0" w14:textId="77777777" w:rsidR="006957C0" w:rsidRDefault="0080060B">
          <w:pPr>
            <w:pStyle w:val="TOC2"/>
            <w:tabs>
              <w:tab w:val="left" w:pos="1540"/>
              <w:tab w:val="right" w:leader="dot" w:pos="9350"/>
            </w:tabs>
            <w:rPr>
              <w:rFonts w:asciiTheme="minorHAnsi" w:eastAsiaTheme="minorEastAsia" w:hAnsiTheme="minorHAnsi" w:cstheme="minorBidi"/>
              <w:noProof/>
              <w:sz w:val="22"/>
              <w:szCs w:val="22"/>
            </w:rPr>
          </w:pPr>
          <w:hyperlink w:anchor="_Toc456001151" w:history="1">
            <w:r w:rsidR="006957C0" w:rsidRPr="00D8543A">
              <w:rPr>
                <w:rStyle w:val="Hyperlink"/>
                <w:noProof/>
              </w:rPr>
              <w:t>2.4</w:t>
            </w:r>
            <w:r w:rsidR="006957C0">
              <w:rPr>
                <w:rFonts w:asciiTheme="minorHAnsi" w:eastAsiaTheme="minorEastAsia" w:hAnsiTheme="minorHAnsi" w:cstheme="minorBidi"/>
                <w:noProof/>
                <w:sz w:val="22"/>
                <w:szCs w:val="22"/>
              </w:rPr>
              <w:tab/>
            </w:r>
            <w:r w:rsidR="006957C0" w:rsidRPr="00D8543A">
              <w:rPr>
                <w:rStyle w:val="Hyperlink"/>
                <w:noProof/>
              </w:rPr>
              <w:t>Radar Reflectivity Factor</w:t>
            </w:r>
            <w:r w:rsidR="006957C0">
              <w:rPr>
                <w:noProof/>
                <w:webHidden/>
              </w:rPr>
              <w:tab/>
            </w:r>
            <w:r w:rsidR="006957C0">
              <w:rPr>
                <w:noProof/>
                <w:webHidden/>
              </w:rPr>
              <w:fldChar w:fldCharType="begin"/>
            </w:r>
            <w:r w:rsidR="006957C0">
              <w:rPr>
                <w:noProof/>
                <w:webHidden/>
              </w:rPr>
              <w:instrText xml:space="preserve"> PAGEREF _Toc456001151 \h </w:instrText>
            </w:r>
            <w:r w:rsidR="006957C0">
              <w:rPr>
                <w:noProof/>
                <w:webHidden/>
              </w:rPr>
            </w:r>
            <w:r w:rsidR="006957C0">
              <w:rPr>
                <w:noProof/>
                <w:webHidden/>
              </w:rPr>
              <w:fldChar w:fldCharType="separate"/>
            </w:r>
            <w:r w:rsidR="006957C0">
              <w:rPr>
                <w:noProof/>
                <w:webHidden/>
              </w:rPr>
              <w:t>12</w:t>
            </w:r>
            <w:r w:rsidR="006957C0">
              <w:rPr>
                <w:noProof/>
                <w:webHidden/>
              </w:rPr>
              <w:fldChar w:fldCharType="end"/>
            </w:r>
          </w:hyperlink>
        </w:p>
        <w:p w14:paraId="1BE022E3" w14:textId="77777777" w:rsidR="006957C0" w:rsidRDefault="0080060B">
          <w:pPr>
            <w:pStyle w:val="TOC2"/>
            <w:tabs>
              <w:tab w:val="left" w:pos="1540"/>
              <w:tab w:val="right" w:leader="dot" w:pos="9350"/>
            </w:tabs>
            <w:rPr>
              <w:rFonts w:asciiTheme="minorHAnsi" w:eastAsiaTheme="minorEastAsia" w:hAnsiTheme="minorHAnsi" w:cstheme="minorBidi"/>
              <w:noProof/>
              <w:sz w:val="22"/>
              <w:szCs w:val="22"/>
            </w:rPr>
          </w:pPr>
          <w:hyperlink w:anchor="_Toc456001152" w:history="1">
            <w:r w:rsidR="006957C0" w:rsidRPr="00D8543A">
              <w:rPr>
                <w:rStyle w:val="Hyperlink"/>
                <w:noProof/>
              </w:rPr>
              <w:t>2.5</w:t>
            </w:r>
            <w:r w:rsidR="006957C0">
              <w:rPr>
                <w:rFonts w:asciiTheme="minorHAnsi" w:eastAsiaTheme="minorEastAsia" w:hAnsiTheme="minorHAnsi" w:cstheme="minorBidi"/>
                <w:noProof/>
                <w:sz w:val="22"/>
                <w:szCs w:val="22"/>
              </w:rPr>
              <w:tab/>
            </w:r>
            <w:r w:rsidR="006957C0" w:rsidRPr="00D8543A">
              <w:rPr>
                <w:rStyle w:val="Hyperlink"/>
                <w:noProof/>
              </w:rPr>
              <w:t>Description of Tornadoes</w:t>
            </w:r>
            <w:r w:rsidR="006957C0">
              <w:rPr>
                <w:noProof/>
                <w:webHidden/>
              </w:rPr>
              <w:tab/>
            </w:r>
            <w:r w:rsidR="006957C0">
              <w:rPr>
                <w:noProof/>
                <w:webHidden/>
              </w:rPr>
              <w:fldChar w:fldCharType="begin"/>
            </w:r>
            <w:r w:rsidR="006957C0">
              <w:rPr>
                <w:noProof/>
                <w:webHidden/>
              </w:rPr>
              <w:instrText xml:space="preserve"> PAGEREF _Toc456001152 \h </w:instrText>
            </w:r>
            <w:r w:rsidR="006957C0">
              <w:rPr>
                <w:noProof/>
                <w:webHidden/>
              </w:rPr>
            </w:r>
            <w:r w:rsidR="006957C0">
              <w:rPr>
                <w:noProof/>
                <w:webHidden/>
              </w:rPr>
              <w:fldChar w:fldCharType="separate"/>
            </w:r>
            <w:r w:rsidR="006957C0">
              <w:rPr>
                <w:noProof/>
                <w:webHidden/>
              </w:rPr>
              <w:t>13</w:t>
            </w:r>
            <w:r w:rsidR="006957C0">
              <w:rPr>
                <w:noProof/>
                <w:webHidden/>
              </w:rPr>
              <w:fldChar w:fldCharType="end"/>
            </w:r>
          </w:hyperlink>
        </w:p>
        <w:p w14:paraId="00A70EF3" w14:textId="77777777" w:rsidR="006957C0" w:rsidRDefault="0080060B">
          <w:pPr>
            <w:pStyle w:val="TOC2"/>
            <w:tabs>
              <w:tab w:val="left" w:pos="1540"/>
              <w:tab w:val="right" w:leader="dot" w:pos="9350"/>
            </w:tabs>
            <w:rPr>
              <w:rFonts w:asciiTheme="minorHAnsi" w:eastAsiaTheme="minorEastAsia" w:hAnsiTheme="minorHAnsi" w:cstheme="minorBidi"/>
              <w:noProof/>
              <w:sz w:val="22"/>
              <w:szCs w:val="22"/>
            </w:rPr>
          </w:pPr>
          <w:hyperlink w:anchor="_Toc456001153" w:history="1">
            <w:r w:rsidR="006957C0" w:rsidRPr="00D8543A">
              <w:rPr>
                <w:rStyle w:val="Hyperlink"/>
                <w:noProof/>
              </w:rPr>
              <w:t>2.6</w:t>
            </w:r>
            <w:r w:rsidR="006957C0">
              <w:rPr>
                <w:rFonts w:asciiTheme="minorHAnsi" w:eastAsiaTheme="minorEastAsia" w:hAnsiTheme="minorHAnsi" w:cstheme="minorBidi"/>
                <w:noProof/>
                <w:sz w:val="22"/>
                <w:szCs w:val="22"/>
              </w:rPr>
              <w:tab/>
            </w:r>
            <w:r w:rsidR="006957C0" w:rsidRPr="00D8543A">
              <w:rPr>
                <w:rStyle w:val="Hyperlink"/>
                <w:noProof/>
              </w:rPr>
              <w:t>Tornadogenesis</w:t>
            </w:r>
            <w:r w:rsidR="006957C0">
              <w:rPr>
                <w:noProof/>
                <w:webHidden/>
              </w:rPr>
              <w:tab/>
            </w:r>
            <w:r w:rsidR="006957C0">
              <w:rPr>
                <w:noProof/>
                <w:webHidden/>
              </w:rPr>
              <w:fldChar w:fldCharType="begin"/>
            </w:r>
            <w:r w:rsidR="006957C0">
              <w:rPr>
                <w:noProof/>
                <w:webHidden/>
              </w:rPr>
              <w:instrText xml:space="preserve"> PAGEREF _Toc456001153 \h </w:instrText>
            </w:r>
            <w:r w:rsidR="006957C0">
              <w:rPr>
                <w:noProof/>
                <w:webHidden/>
              </w:rPr>
            </w:r>
            <w:r w:rsidR="006957C0">
              <w:rPr>
                <w:noProof/>
                <w:webHidden/>
              </w:rPr>
              <w:fldChar w:fldCharType="separate"/>
            </w:r>
            <w:r w:rsidR="006957C0">
              <w:rPr>
                <w:noProof/>
                <w:webHidden/>
              </w:rPr>
              <w:t>16</w:t>
            </w:r>
            <w:r w:rsidR="006957C0">
              <w:rPr>
                <w:noProof/>
                <w:webHidden/>
              </w:rPr>
              <w:fldChar w:fldCharType="end"/>
            </w:r>
          </w:hyperlink>
        </w:p>
        <w:p w14:paraId="23F52166" w14:textId="77777777" w:rsidR="006957C0" w:rsidRDefault="0080060B">
          <w:pPr>
            <w:pStyle w:val="TOC1"/>
            <w:tabs>
              <w:tab w:val="left" w:pos="1100"/>
              <w:tab w:val="right" w:leader="dot" w:pos="9350"/>
            </w:tabs>
            <w:rPr>
              <w:rFonts w:asciiTheme="minorHAnsi" w:eastAsiaTheme="minorEastAsia" w:hAnsiTheme="minorHAnsi" w:cstheme="minorBidi"/>
              <w:noProof/>
              <w:sz w:val="22"/>
              <w:szCs w:val="22"/>
            </w:rPr>
          </w:pPr>
          <w:hyperlink w:anchor="_Toc456001154" w:history="1">
            <w:r w:rsidR="006957C0" w:rsidRPr="00D8543A">
              <w:rPr>
                <w:rStyle w:val="Hyperlink"/>
                <w:noProof/>
              </w:rPr>
              <w:t>3</w:t>
            </w:r>
            <w:r w:rsidR="006957C0">
              <w:rPr>
                <w:rFonts w:asciiTheme="minorHAnsi" w:eastAsiaTheme="minorEastAsia" w:hAnsiTheme="minorHAnsi" w:cstheme="minorBidi"/>
                <w:noProof/>
                <w:sz w:val="22"/>
                <w:szCs w:val="22"/>
              </w:rPr>
              <w:tab/>
            </w:r>
            <w:r w:rsidR="006957C0" w:rsidRPr="00D8543A">
              <w:rPr>
                <w:rStyle w:val="Hyperlink"/>
                <w:noProof/>
              </w:rPr>
              <w:t>Description of the 16 April, 2011 Mid-Atlantic Frontal Storm and the Embedded Raleigh Tornado</w:t>
            </w:r>
            <w:r w:rsidR="006957C0">
              <w:rPr>
                <w:noProof/>
                <w:webHidden/>
              </w:rPr>
              <w:tab/>
            </w:r>
            <w:r w:rsidR="006957C0">
              <w:rPr>
                <w:noProof/>
                <w:webHidden/>
              </w:rPr>
              <w:fldChar w:fldCharType="begin"/>
            </w:r>
            <w:r w:rsidR="006957C0">
              <w:rPr>
                <w:noProof/>
                <w:webHidden/>
              </w:rPr>
              <w:instrText xml:space="preserve"> PAGEREF _Toc456001154 \h </w:instrText>
            </w:r>
            <w:r w:rsidR="006957C0">
              <w:rPr>
                <w:noProof/>
                <w:webHidden/>
              </w:rPr>
            </w:r>
            <w:r w:rsidR="006957C0">
              <w:rPr>
                <w:noProof/>
                <w:webHidden/>
              </w:rPr>
              <w:fldChar w:fldCharType="separate"/>
            </w:r>
            <w:r w:rsidR="006957C0">
              <w:rPr>
                <w:noProof/>
                <w:webHidden/>
              </w:rPr>
              <w:t>19</w:t>
            </w:r>
            <w:r w:rsidR="006957C0">
              <w:rPr>
                <w:noProof/>
                <w:webHidden/>
              </w:rPr>
              <w:fldChar w:fldCharType="end"/>
            </w:r>
          </w:hyperlink>
        </w:p>
        <w:p w14:paraId="0E0F0479" w14:textId="77777777" w:rsidR="006957C0" w:rsidRDefault="0080060B">
          <w:pPr>
            <w:pStyle w:val="TOC1"/>
            <w:tabs>
              <w:tab w:val="left" w:pos="1100"/>
              <w:tab w:val="right" w:leader="dot" w:pos="9350"/>
            </w:tabs>
            <w:rPr>
              <w:rFonts w:asciiTheme="minorHAnsi" w:eastAsiaTheme="minorEastAsia" w:hAnsiTheme="minorHAnsi" w:cstheme="minorBidi"/>
              <w:noProof/>
              <w:sz w:val="22"/>
              <w:szCs w:val="22"/>
            </w:rPr>
          </w:pPr>
          <w:hyperlink w:anchor="_Toc456001155" w:history="1">
            <w:r w:rsidR="006957C0" w:rsidRPr="00D8543A">
              <w:rPr>
                <w:rStyle w:val="Hyperlink"/>
                <w:noProof/>
              </w:rPr>
              <w:t>4</w:t>
            </w:r>
            <w:r w:rsidR="006957C0">
              <w:rPr>
                <w:rFonts w:asciiTheme="minorHAnsi" w:eastAsiaTheme="minorEastAsia" w:hAnsiTheme="minorHAnsi" w:cstheme="minorBidi"/>
                <w:noProof/>
                <w:sz w:val="22"/>
                <w:szCs w:val="22"/>
              </w:rPr>
              <w:tab/>
            </w:r>
            <w:r w:rsidR="006957C0" w:rsidRPr="00D8543A">
              <w:rPr>
                <w:rStyle w:val="Hyperlink"/>
                <w:noProof/>
              </w:rPr>
              <w:t>Numerical code</w:t>
            </w:r>
            <w:r w:rsidR="006957C0">
              <w:rPr>
                <w:noProof/>
                <w:webHidden/>
              </w:rPr>
              <w:tab/>
            </w:r>
            <w:r w:rsidR="006957C0">
              <w:rPr>
                <w:noProof/>
                <w:webHidden/>
              </w:rPr>
              <w:fldChar w:fldCharType="begin"/>
            </w:r>
            <w:r w:rsidR="006957C0">
              <w:rPr>
                <w:noProof/>
                <w:webHidden/>
              </w:rPr>
              <w:instrText xml:space="preserve"> PAGEREF _Toc456001155 \h </w:instrText>
            </w:r>
            <w:r w:rsidR="006957C0">
              <w:rPr>
                <w:noProof/>
                <w:webHidden/>
              </w:rPr>
            </w:r>
            <w:r w:rsidR="006957C0">
              <w:rPr>
                <w:noProof/>
                <w:webHidden/>
              </w:rPr>
              <w:fldChar w:fldCharType="separate"/>
            </w:r>
            <w:r w:rsidR="006957C0">
              <w:rPr>
                <w:noProof/>
                <w:webHidden/>
              </w:rPr>
              <w:t>21</w:t>
            </w:r>
            <w:r w:rsidR="006957C0">
              <w:rPr>
                <w:noProof/>
                <w:webHidden/>
              </w:rPr>
              <w:fldChar w:fldCharType="end"/>
            </w:r>
          </w:hyperlink>
        </w:p>
        <w:p w14:paraId="712B60B2" w14:textId="77777777" w:rsidR="006957C0" w:rsidRDefault="0080060B">
          <w:pPr>
            <w:pStyle w:val="TOC2"/>
            <w:tabs>
              <w:tab w:val="left" w:pos="1540"/>
              <w:tab w:val="right" w:leader="dot" w:pos="9350"/>
            </w:tabs>
            <w:rPr>
              <w:rFonts w:asciiTheme="minorHAnsi" w:eastAsiaTheme="minorEastAsia" w:hAnsiTheme="minorHAnsi" w:cstheme="minorBidi"/>
              <w:noProof/>
              <w:sz w:val="22"/>
              <w:szCs w:val="22"/>
            </w:rPr>
          </w:pPr>
          <w:hyperlink w:anchor="_Toc456001156" w:history="1">
            <w:r w:rsidR="006957C0" w:rsidRPr="00D8543A">
              <w:rPr>
                <w:rStyle w:val="Hyperlink"/>
                <w:noProof/>
                <w:lang w:val="fr-FR"/>
              </w:rPr>
              <w:t>4.1</w:t>
            </w:r>
            <w:r w:rsidR="006957C0">
              <w:rPr>
                <w:rFonts w:asciiTheme="minorHAnsi" w:eastAsiaTheme="minorEastAsia" w:hAnsiTheme="minorHAnsi" w:cstheme="minorBidi"/>
                <w:noProof/>
                <w:sz w:val="22"/>
                <w:szCs w:val="22"/>
              </w:rPr>
              <w:tab/>
            </w:r>
            <w:r w:rsidR="006957C0" w:rsidRPr="00D8543A">
              <w:rPr>
                <w:rStyle w:val="Hyperlink"/>
                <w:noProof/>
                <w:lang w:val="fr-FR"/>
              </w:rPr>
              <w:t>Initial conditions</w:t>
            </w:r>
            <w:r w:rsidR="006957C0">
              <w:rPr>
                <w:noProof/>
                <w:webHidden/>
              </w:rPr>
              <w:tab/>
            </w:r>
            <w:r w:rsidR="006957C0">
              <w:rPr>
                <w:noProof/>
                <w:webHidden/>
              </w:rPr>
              <w:fldChar w:fldCharType="begin"/>
            </w:r>
            <w:r w:rsidR="006957C0">
              <w:rPr>
                <w:noProof/>
                <w:webHidden/>
              </w:rPr>
              <w:instrText xml:space="preserve"> PAGEREF _Toc456001156 \h </w:instrText>
            </w:r>
            <w:r w:rsidR="006957C0">
              <w:rPr>
                <w:noProof/>
                <w:webHidden/>
              </w:rPr>
            </w:r>
            <w:r w:rsidR="006957C0">
              <w:rPr>
                <w:noProof/>
                <w:webHidden/>
              </w:rPr>
              <w:fldChar w:fldCharType="separate"/>
            </w:r>
            <w:r w:rsidR="006957C0">
              <w:rPr>
                <w:noProof/>
                <w:webHidden/>
              </w:rPr>
              <w:t>23</w:t>
            </w:r>
            <w:r w:rsidR="006957C0">
              <w:rPr>
                <w:noProof/>
                <w:webHidden/>
              </w:rPr>
              <w:fldChar w:fldCharType="end"/>
            </w:r>
          </w:hyperlink>
        </w:p>
        <w:p w14:paraId="282980D8" w14:textId="77777777" w:rsidR="006957C0" w:rsidRDefault="0080060B">
          <w:pPr>
            <w:pStyle w:val="TOC2"/>
            <w:tabs>
              <w:tab w:val="left" w:pos="1540"/>
              <w:tab w:val="right" w:leader="dot" w:pos="9350"/>
            </w:tabs>
            <w:rPr>
              <w:rFonts w:asciiTheme="minorHAnsi" w:eastAsiaTheme="minorEastAsia" w:hAnsiTheme="minorHAnsi" w:cstheme="minorBidi"/>
              <w:noProof/>
              <w:sz w:val="22"/>
              <w:szCs w:val="22"/>
            </w:rPr>
          </w:pPr>
          <w:hyperlink w:anchor="_Toc456001157" w:history="1">
            <w:r w:rsidR="006957C0" w:rsidRPr="00D8543A">
              <w:rPr>
                <w:rStyle w:val="Hyperlink"/>
                <w:noProof/>
              </w:rPr>
              <w:t>4.2</w:t>
            </w:r>
            <w:r w:rsidR="006957C0">
              <w:rPr>
                <w:rFonts w:asciiTheme="minorHAnsi" w:eastAsiaTheme="minorEastAsia" w:hAnsiTheme="minorHAnsi" w:cstheme="minorBidi"/>
                <w:noProof/>
                <w:sz w:val="22"/>
                <w:szCs w:val="22"/>
              </w:rPr>
              <w:tab/>
            </w:r>
            <w:r w:rsidR="006957C0" w:rsidRPr="00D8543A">
              <w:rPr>
                <w:rStyle w:val="Hyperlink"/>
                <w:noProof/>
              </w:rPr>
              <w:t>Pre-processing</w:t>
            </w:r>
            <w:r w:rsidR="006957C0">
              <w:rPr>
                <w:noProof/>
                <w:webHidden/>
              </w:rPr>
              <w:tab/>
            </w:r>
            <w:r w:rsidR="006957C0">
              <w:rPr>
                <w:noProof/>
                <w:webHidden/>
              </w:rPr>
              <w:fldChar w:fldCharType="begin"/>
            </w:r>
            <w:r w:rsidR="006957C0">
              <w:rPr>
                <w:noProof/>
                <w:webHidden/>
              </w:rPr>
              <w:instrText xml:space="preserve"> PAGEREF _Toc456001157 \h </w:instrText>
            </w:r>
            <w:r w:rsidR="006957C0">
              <w:rPr>
                <w:noProof/>
                <w:webHidden/>
              </w:rPr>
            </w:r>
            <w:r w:rsidR="006957C0">
              <w:rPr>
                <w:noProof/>
                <w:webHidden/>
              </w:rPr>
              <w:fldChar w:fldCharType="separate"/>
            </w:r>
            <w:r w:rsidR="006957C0">
              <w:rPr>
                <w:noProof/>
                <w:webHidden/>
              </w:rPr>
              <w:t>28</w:t>
            </w:r>
            <w:r w:rsidR="006957C0">
              <w:rPr>
                <w:noProof/>
                <w:webHidden/>
              </w:rPr>
              <w:fldChar w:fldCharType="end"/>
            </w:r>
          </w:hyperlink>
        </w:p>
        <w:p w14:paraId="5B409730" w14:textId="77777777" w:rsidR="006957C0" w:rsidRDefault="0080060B">
          <w:pPr>
            <w:pStyle w:val="TOC3"/>
            <w:tabs>
              <w:tab w:val="left" w:pos="1760"/>
              <w:tab w:val="right" w:leader="dot" w:pos="9350"/>
            </w:tabs>
            <w:rPr>
              <w:rFonts w:asciiTheme="minorHAnsi" w:eastAsiaTheme="minorEastAsia" w:hAnsiTheme="minorHAnsi" w:cstheme="minorBidi"/>
              <w:noProof/>
              <w:sz w:val="22"/>
              <w:szCs w:val="22"/>
            </w:rPr>
          </w:pPr>
          <w:hyperlink w:anchor="_Toc456001158" w:history="1">
            <w:r w:rsidR="006957C0" w:rsidRPr="00D8543A">
              <w:rPr>
                <w:rStyle w:val="Hyperlink"/>
                <w:noProof/>
              </w:rPr>
              <w:t>4.2.1</w:t>
            </w:r>
            <w:r w:rsidR="006957C0">
              <w:rPr>
                <w:rFonts w:asciiTheme="minorHAnsi" w:eastAsiaTheme="minorEastAsia" w:hAnsiTheme="minorHAnsi" w:cstheme="minorBidi"/>
                <w:noProof/>
                <w:sz w:val="22"/>
                <w:szCs w:val="22"/>
              </w:rPr>
              <w:tab/>
            </w:r>
            <w:r w:rsidR="006957C0" w:rsidRPr="00D8543A">
              <w:rPr>
                <w:rStyle w:val="Hyperlink"/>
                <w:noProof/>
              </w:rPr>
              <w:t>Reduction of the domain</w:t>
            </w:r>
            <w:r w:rsidR="006957C0">
              <w:rPr>
                <w:noProof/>
                <w:webHidden/>
              </w:rPr>
              <w:tab/>
            </w:r>
            <w:r w:rsidR="006957C0">
              <w:rPr>
                <w:noProof/>
                <w:webHidden/>
              </w:rPr>
              <w:fldChar w:fldCharType="begin"/>
            </w:r>
            <w:r w:rsidR="006957C0">
              <w:rPr>
                <w:noProof/>
                <w:webHidden/>
              </w:rPr>
              <w:instrText xml:space="preserve"> PAGEREF _Toc456001158 \h </w:instrText>
            </w:r>
            <w:r w:rsidR="006957C0">
              <w:rPr>
                <w:noProof/>
                <w:webHidden/>
              </w:rPr>
            </w:r>
            <w:r w:rsidR="006957C0">
              <w:rPr>
                <w:noProof/>
                <w:webHidden/>
              </w:rPr>
              <w:fldChar w:fldCharType="separate"/>
            </w:r>
            <w:r w:rsidR="006957C0">
              <w:rPr>
                <w:noProof/>
                <w:webHidden/>
              </w:rPr>
              <w:t>28</w:t>
            </w:r>
            <w:r w:rsidR="006957C0">
              <w:rPr>
                <w:noProof/>
                <w:webHidden/>
              </w:rPr>
              <w:fldChar w:fldCharType="end"/>
            </w:r>
          </w:hyperlink>
        </w:p>
        <w:p w14:paraId="57F4F988" w14:textId="77777777" w:rsidR="006957C0" w:rsidRDefault="0080060B">
          <w:pPr>
            <w:pStyle w:val="TOC3"/>
            <w:tabs>
              <w:tab w:val="left" w:pos="1760"/>
              <w:tab w:val="right" w:leader="dot" w:pos="9350"/>
            </w:tabs>
            <w:rPr>
              <w:rFonts w:asciiTheme="minorHAnsi" w:eastAsiaTheme="minorEastAsia" w:hAnsiTheme="minorHAnsi" w:cstheme="minorBidi"/>
              <w:noProof/>
              <w:sz w:val="22"/>
              <w:szCs w:val="22"/>
            </w:rPr>
          </w:pPr>
          <w:hyperlink w:anchor="_Toc456001159" w:history="1">
            <w:r w:rsidR="006957C0" w:rsidRPr="00D8543A">
              <w:rPr>
                <w:rStyle w:val="Hyperlink"/>
                <w:noProof/>
              </w:rPr>
              <w:t>4.2.2</w:t>
            </w:r>
            <w:r w:rsidR="006957C0">
              <w:rPr>
                <w:rFonts w:asciiTheme="minorHAnsi" w:eastAsiaTheme="minorEastAsia" w:hAnsiTheme="minorHAnsi" w:cstheme="minorBidi"/>
                <w:noProof/>
                <w:sz w:val="22"/>
                <w:szCs w:val="22"/>
              </w:rPr>
              <w:tab/>
            </w:r>
            <w:r w:rsidR="006957C0" w:rsidRPr="00D8543A">
              <w:rPr>
                <w:rStyle w:val="Hyperlink"/>
                <w:noProof/>
              </w:rPr>
              <w:t>Initialization</w:t>
            </w:r>
            <w:r w:rsidR="006957C0">
              <w:rPr>
                <w:noProof/>
                <w:webHidden/>
              </w:rPr>
              <w:tab/>
            </w:r>
            <w:r w:rsidR="006957C0">
              <w:rPr>
                <w:noProof/>
                <w:webHidden/>
              </w:rPr>
              <w:fldChar w:fldCharType="begin"/>
            </w:r>
            <w:r w:rsidR="006957C0">
              <w:rPr>
                <w:noProof/>
                <w:webHidden/>
              </w:rPr>
              <w:instrText xml:space="preserve"> PAGEREF _Toc456001159 \h </w:instrText>
            </w:r>
            <w:r w:rsidR="006957C0">
              <w:rPr>
                <w:noProof/>
                <w:webHidden/>
              </w:rPr>
            </w:r>
            <w:r w:rsidR="006957C0">
              <w:rPr>
                <w:noProof/>
                <w:webHidden/>
              </w:rPr>
              <w:fldChar w:fldCharType="separate"/>
            </w:r>
            <w:r w:rsidR="006957C0">
              <w:rPr>
                <w:noProof/>
                <w:webHidden/>
              </w:rPr>
              <w:t>29</w:t>
            </w:r>
            <w:r w:rsidR="006957C0">
              <w:rPr>
                <w:noProof/>
                <w:webHidden/>
              </w:rPr>
              <w:fldChar w:fldCharType="end"/>
            </w:r>
          </w:hyperlink>
        </w:p>
        <w:p w14:paraId="6C15C23A" w14:textId="77777777" w:rsidR="006957C0" w:rsidRDefault="0080060B">
          <w:pPr>
            <w:pStyle w:val="TOC2"/>
            <w:tabs>
              <w:tab w:val="left" w:pos="1540"/>
              <w:tab w:val="right" w:leader="dot" w:pos="9350"/>
            </w:tabs>
            <w:rPr>
              <w:rFonts w:asciiTheme="minorHAnsi" w:eastAsiaTheme="minorEastAsia" w:hAnsiTheme="minorHAnsi" w:cstheme="minorBidi"/>
              <w:noProof/>
              <w:sz w:val="22"/>
              <w:szCs w:val="22"/>
            </w:rPr>
          </w:pPr>
          <w:hyperlink w:anchor="_Toc456001160" w:history="1">
            <w:r w:rsidR="006957C0" w:rsidRPr="00D8543A">
              <w:rPr>
                <w:rStyle w:val="Hyperlink"/>
                <w:noProof/>
              </w:rPr>
              <w:t>4.3</w:t>
            </w:r>
            <w:r w:rsidR="006957C0">
              <w:rPr>
                <w:rFonts w:asciiTheme="minorHAnsi" w:eastAsiaTheme="minorEastAsia" w:hAnsiTheme="minorHAnsi" w:cstheme="minorBidi"/>
                <w:noProof/>
                <w:sz w:val="22"/>
                <w:szCs w:val="22"/>
              </w:rPr>
              <w:tab/>
            </w:r>
            <w:r w:rsidR="006957C0" w:rsidRPr="00D8543A">
              <w:rPr>
                <w:rStyle w:val="Hyperlink"/>
                <w:noProof/>
              </w:rPr>
              <w:t>Post-processing</w:t>
            </w:r>
            <w:r w:rsidR="006957C0">
              <w:rPr>
                <w:noProof/>
                <w:webHidden/>
              </w:rPr>
              <w:tab/>
            </w:r>
            <w:r w:rsidR="006957C0">
              <w:rPr>
                <w:noProof/>
                <w:webHidden/>
              </w:rPr>
              <w:fldChar w:fldCharType="begin"/>
            </w:r>
            <w:r w:rsidR="006957C0">
              <w:rPr>
                <w:noProof/>
                <w:webHidden/>
              </w:rPr>
              <w:instrText xml:space="preserve"> PAGEREF _Toc456001160 \h </w:instrText>
            </w:r>
            <w:r w:rsidR="006957C0">
              <w:rPr>
                <w:noProof/>
                <w:webHidden/>
              </w:rPr>
            </w:r>
            <w:r w:rsidR="006957C0">
              <w:rPr>
                <w:noProof/>
                <w:webHidden/>
              </w:rPr>
              <w:fldChar w:fldCharType="separate"/>
            </w:r>
            <w:r w:rsidR="006957C0">
              <w:rPr>
                <w:noProof/>
                <w:webHidden/>
              </w:rPr>
              <w:t>37</w:t>
            </w:r>
            <w:r w:rsidR="006957C0">
              <w:rPr>
                <w:noProof/>
                <w:webHidden/>
              </w:rPr>
              <w:fldChar w:fldCharType="end"/>
            </w:r>
          </w:hyperlink>
        </w:p>
        <w:p w14:paraId="19C91386" w14:textId="77777777" w:rsidR="006957C0" w:rsidRDefault="0080060B">
          <w:pPr>
            <w:pStyle w:val="TOC1"/>
            <w:tabs>
              <w:tab w:val="left" w:pos="1100"/>
              <w:tab w:val="right" w:leader="dot" w:pos="9350"/>
            </w:tabs>
            <w:rPr>
              <w:rFonts w:asciiTheme="minorHAnsi" w:eastAsiaTheme="minorEastAsia" w:hAnsiTheme="minorHAnsi" w:cstheme="minorBidi"/>
              <w:noProof/>
              <w:sz w:val="22"/>
              <w:szCs w:val="22"/>
            </w:rPr>
          </w:pPr>
          <w:hyperlink w:anchor="_Toc456001161" w:history="1">
            <w:r w:rsidR="006957C0" w:rsidRPr="00D8543A">
              <w:rPr>
                <w:rStyle w:val="Hyperlink"/>
                <w:noProof/>
              </w:rPr>
              <w:t>5</w:t>
            </w:r>
            <w:r w:rsidR="006957C0">
              <w:rPr>
                <w:rFonts w:asciiTheme="minorHAnsi" w:eastAsiaTheme="minorEastAsia" w:hAnsiTheme="minorHAnsi" w:cstheme="minorBidi"/>
                <w:noProof/>
                <w:sz w:val="22"/>
                <w:szCs w:val="22"/>
              </w:rPr>
              <w:tab/>
            </w:r>
            <w:r w:rsidR="006957C0" w:rsidRPr="00D8543A">
              <w:rPr>
                <w:rStyle w:val="Hyperlink"/>
                <w:noProof/>
              </w:rPr>
              <w:t>Results of the simulations</w:t>
            </w:r>
            <w:r w:rsidR="006957C0">
              <w:rPr>
                <w:noProof/>
                <w:webHidden/>
              </w:rPr>
              <w:tab/>
            </w:r>
            <w:r w:rsidR="006957C0">
              <w:rPr>
                <w:noProof/>
                <w:webHidden/>
              </w:rPr>
              <w:fldChar w:fldCharType="begin"/>
            </w:r>
            <w:r w:rsidR="006957C0">
              <w:rPr>
                <w:noProof/>
                <w:webHidden/>
              </w:rPr>
              <w:instrText xml:space="preserve"> PAGEREF _Toc456001161 \h </w:instrText>
            </w:r>
            <w:r w:rsidR="006957C0">
              <w:rPr>
                <w:noProof/>
                <w:webHidden/>
              </w:rPr>
            </w:r>
            <w:r w:rsidR="006957C0">
              <w:rPr>
                <w:noProof/>
                <w:webHidden/>
              </w:rPr>
              <w:fldChar w:fldCharType="separate"/>
            </w:r>
            <w:r w:rsidR="006957C0">
              <w:rPr>
                <w:noProof/>
                <w:webHidden/>
              </w:rPr>
              <w:t>39</w:t>
            </w:r>
            <w:r w:rsidR="006957C0">
              <w:rPr>
                <w:noProof/>
                <w:webHidden/>
              </w:rPr>
              <w:fldChar w:fldCharType="end"/>
            </w:r>
          </w:hyperlink>
        </w:p>
        <w:p w14:paraId="51FEB73F" w14:textId="77777777" w:rsidR="006957C0" w:rsidRDefault="0080060B">
          <w:pPr>
            <w:pStyle w:val="TOC2"/>
            <w:tabs>
              <w:tab w:val="left" w:pos="1540"/>
              <w:tab w:val="right" w:leader="dot" w:pos="9350"/>
            </w:tabs>
            <w:rPr>
              <w:rFonts w:asciiTheme="minorHAnsi" w:eastAsiaTheme="minorEastAsia" w:hAnsiTheme="minorHAnsi" w:cstheme="minorBidi"/>
              <w:noProof/>
              <w:sz w:val="22"/>
              <w:szCs w:val="22"/>
            </w:rPr>
          </w:pPr>
          <w:hyperlink w:anchor="_Toc456001162" w:history="1">
            <w:r w:rsidR="006957C0" w:rsidRPr="00D8543A">
              <w:rPr>
                <w:rStyle w:val="Hyperlink"/>
                <w:noProof/>
              </w:rPr>
              <w:t>5.1</w:t>
            </w:r>
            <w:r w:rsidR="006957C0">
              <w:rPr>
                <w:rFonts w:asciiTheme="minorHAnsi" w:eastAsiaTheme="minorEastAsia" w:hAnsiTheme="minorHAnsi" w:cstheme="minorBidi"/>
                <w:noProof/>
                <w:sz w:val="22"/>
                <w:szCs w:val="22"/>
              </w:rPr>
              <w:tab/>
            </w:r>
            <w:r w:rsidR="006957C0" w:rsidRPr="00D8543A">
              <w:rPr>
                <w:rStyle w:val="Hyperlink"/>
                <w:noProof/>
              </w:rPr>
              <w:t>Domain size importance</w:t>
            </w:r>
            <w:r w:rsidR="006957C0">
              <w:rPr>
                <w:noProof/>
                <w:webHidden/>
              </w:rPr>
              <w:tab/>
            </w:r>
            <w:r w:rsidR="006957C0">
              <w:rPr>
                <w:noProof/>
                <w:webHidden/>
              </w:rPr>
              <w:fldChar w:fldCharType="begin"/>
            </w:r>
            <w:r w:rsidR="006957C0">
              <w:rPr>
                <w:noProof/>
                <w:webHidden/>
              </w:rPr>
              <w:instrText xml:space="preserve"> PAGEREF _Toc456001162 \h </w:instrText>
            </w:r>
            <w:r w:rsidR="006957C0">
              <w:rPr>
                <w:noProof/>
                <w:webHidden/>
              </w:rPr>
            </w:r>
            <w:r w:rsidR="006957C0">
              <w:rPr>
                <w:noProof/>
                <w:webHidden/>
              </w:rPr>
              <w:fldChar w:fldCharType="separate"/>
            </w:r>
            <w:r w:rsidR="006957C0">
              <w:rPr>
                <w:noProof/>
                <w:webHidden/>
              </w:rPr>
              <w:t>39</w:t>
            </w:r>
            <w:r w:rsidR="006957C0">
              <w:rPr>
                <w:noProof/>
                <w:webHidden/>
              </w:rPr>
              <w:fldChar w:fldCharType="end"/>
            </w:r>
          </w:hyperlink>
        </w:p>
        <w:p w14:paraId="33C8D53D" w14:textId="77777777" w:rsidR="006957C0" w:rsidRDefault="0080060B">
          <w:pPr>
            <w:pStyle w:val="TOC2"/>
            <w:tabs>
              <w:tab w:val="left" w:pos="1540"/>
              <w:tab w:val="right" w:leader="dot" w:pos="9350"/>
            </w:tabs>
            <w:rPr>
              <w:rFonts w:asciiTheme="minorHAnsi" w:eastAsiaTheme="minorEastAsia" w:hAnsiTheme="minorHAnsi" w:cstheme="minorBidi"/>
              <w:noProof/>
              <w:sz w:val="22"/>
              <w:szCs w:val="22"/>
            </w:rPr>
          </w:pPr>
          <w:hyperlink w:anchor="_Toc456001163" w:history="1">
            <w:r w:rsidR="006957C0" w:rsidRPr="00D8543A">
              <w:rPr>
                <w:rStyle w:val="Hyperlink"/>
                <w:noProof/>
              </w:rPr>
              <w:t>5.2</w:t>
            </w:r>
            <w:r w:rsidR="006957C0">
              <w:rPr>
                <w:rFonts w:asciiTheme="minorHAnsi" w:eastAsiaTheme="minorEastAsia" w:hAnsiTheme="minorHAnsi" w:cstheme="minorBidi"/>
                <w:noProof/>
                <w:sz w:val="22"/>
                <w:szCs w:val="22"/>
              </w:rPr>
              <w:tab/>
            </w:r>
            <w:r w:rsidR="006957C0" w:rsidRPr="00D8543A">
              <w:rPr>
                <w:rStyle w:val="Hyperlink"/>
                <w:noProof/>
              </w:rPr>
              <w:t>General results</w:t>
            </w:r>
            <w:r w:rsidR="006957C0">
              <w:rPr>
                <w:noProof/>
                <w:webHidden/>
              </w:rPr>
              <w:tab/>
            </w:r>
            <w:r w:rsidR="006957C0">
              <w:rPr>
                <w:noProof/>
                <w:webHidden/>
              </w:rPr>
              <w:fldChar w:fldCharType="begin"/>
            </w:r>
            <w:r w:rsidR="006957C0">
              <w:rPr>
                <w:noProof/>
                <w:webHidden/>
              </w:rPr>
              <w:instrText xml:space="preserve"> PAGEREF _Toc456001163 \h </w:instrText>
            </w:r>
            <w:r w:rsidR="006957C0">
              <w:rPr>
                <w:noProof/>
                <w:webHidden/>
              </w:rPr>
            </w:r>
            <w:r w:rsidR="006957C0">
              <w:rPr>
                <w:noProof/>
                <w:webHidden/>
              </w:rPr>
              <w:fldChar w:fldCharType="separate"/>
            </w:r>
            <w:r w:rsidR="006957C0">
              <w:rPr>
                <w:noProof/>
                <w:webHidden/>
              </w:rPr>
              <w:t>45</w:t>
            </w:r>
            <w:r w:rsidR="006957C0">
              <w:rPr>
                <w:noProof/>
                <w:webHidden/>
              </w:rPr>
              <w:fldChar w:fldCharType="end"/>
            </w:r>
          </w:hyperlink>
        </w:p>
        <w:p w14:paraId="3AA94779" w14:textId="77777777" w:rsidR="006957C0" w:rsidRDefault="0080060B">
          <w:pPr>
            <w:pStyle w:val="TOC3"/>
            <w:tabs>
              <w:tab w:val="left" w:pos="1760"/>
              <w:tab w:val="right" w:leader="dot" w:pos="9350"/>
            </w:tabs>
            <w:rPr>
              <w:rFonts w:asciiTheme="minorHAnsi" w:eastAsiaTheme="minorEastAsia" w:hAnsiTheme="minorHAnsi" w:cstheme="minorBidi"/>
              <w:noProof/>
              <w:sz w:val="22"/>
              <w:szCs w:val="22"/>
            </w:rPr>
          </w:pPr>
          <w:hyperlink w:anchor="_Toc456001164" w:history="1">
            <w:r w:rsidR="006957C0" w:rsidRPr="00D8543A">
              <w:rPr>
                <w:rStyle w:val="Hyperlink"/>
                <w:noProof/>
              </w:rPr>
              <w:t>5.2.1</w:t>
            </w:r>
            <w:r w:rsidR="006957C0">
              <w:rPr>
                <w:rFonts w:asciiTheme="minorHAnsi" w:eastAsiaTheme="minorEastAsia" w:hAnsiTheme="minorHAnsi" w:cstheme="minorBidi"/>
                <w:noProof/>
                <w:sz w:val="22"/>
                <w:szCs w:val="22"/>
              </w:rPr>
              <w:tab/>
            </w:r>
            <w:r w:rsidR="006957C0" w:rsidRPr="00D8543A">
              <w:rPr>
                <w:rStyle w:val="Hyperlink"/>
                <w:noProof/>
              </w:rPr>
              <w:t>Pressure</w:t>
            </w:r>
            <w:r w:rsidR="006957C0">
              <w:rPr>
                <w:noProof/>
                <w:webHidden/>
              </w:rPr>
              <w:tab/>
            </w:r>
            <w:r w:rsidR="006957C0">
              <w:rPr>
                <w:noProof/>
                <w:webHidden/>
              </w:rPr>
              <w:fldChar w:fldCharType="begin"/>
            </w:r>
            <w:r w:rsidR="006957C0">
              <w:rPr>
                <w:noProof/>
                <w:webHidden/>
              </w:rPr>
              <w:instrText xml:space="preserve"> PAGEREF _Toc456001164 \h </w:instrText>
            </w:r>
            <w:r w:rsidR="006957C0">
              <w:rPr>
                <w:noProof/>
                <w:webHidden/>
              </w:rPr>
            </w:r>
            <w:r w:rsidR="006957C0">
              <w:rPr>
                <w:noProof/>
                <w:webHidden/>
              </w:rPr>
              <w:fldChar w:fldCharType="separate"/>
            </w:r>
            <w:r w:rsidR="006957C0">
              <w:rPr>
                <w:noProof/>
                <w:webHidden/>
              </w:rPr>
              <w:t>45</w:t>
            </w:r>
            <w:r w:rsidR="006957C0">
              <w:rPr>
                <w:noProof/>
                <w:webHidden/>
              </w:rPr>
              <w:fldChar w:fldCharType="end"/>
            </w:r>
          </w:hyperlink>
        </w:p>
        <w:p w14:paraId="0B27BD49" w14:textId="77777777" w:rsidR="006957C0" w:rsidRDefault="0080060B">
          <w:pPr>
            <w:pStyle w:val="TOC3"/>
            <w:tabs>
              <w:tab w:val="left" w:pos="1760"/>
              <w:tab w:val="right" w:leader="dot" w:pos="9350"/>
            </w:tabs>
            <w:rPr>
              <w:rFonts w:asciiTheme="minorHAnsi" w:eastAsiaTheme="minorEastAsia" w:hAnsiTheme="minorHAnsi" w:cstheme="minorBidi"/>
              <w:noProof/>
              <w:sz w:val="22"/>
              <w:szCs w:val="22"/>
            </w:rPr>
          </w:pPr>
          <w:hyperlink w:anchor="_Toc456001165" w:history="1">
            <w:r w:rsidR="006957C0" w:rsidRPr="00D8543A">
              <w:rPr>
                <w:rStyle w:val="Hyperlink"/>
                <w:noProof/>
              </w:rPr>
              <w:t>5.2.1</w:t>
            </w:r>
            <w:r w:rsidR="006957C0">
              <w:rPr>
                <w:rFonts w:asciiTheme="minorHAnsi" w:eastAsiaTheme="minorEastAsia" w:hAnsiTheme="minorHAnsi" w:cstheme="minorBidi"/>
                <w:noProof/>
                <w:sz w:val="22"/>
                <w:szCs w:val="22"/>
              </w:rPr>
              <w:tab/>
            </w:r>
            <w:r w:rsidR="006957C0" w:rsidRPr="00D8543A">
              <w:rPr>
                <w:rStyle w:val="Hyperlink"/>
                <w:noProof/>
              </w:rPr>
              <w:t>Vertical Velocity Behavior</w:t>
            </w:r>
            <w:r w:rsidR="006957C0">
              <w:rPr>
                <w:noProof/>
                <w:webHidden/>
              </w:rPr>
              <w:tab/>
            </w:r>
            <w:r w:rsidR="006957C0">
              <w:rPr>
                <w:noProof/>
                <w:webHidden/>
              </w:rPr>
              <w:fldChar w:fldCharType="begin"/>
            </w:r>
            <w:r w:rsidR="006957C0">
              <w:rPr>
                <w:noProof/>
                <w:webHidden/>
              </w:rPr>
              <w:instrText xml:space="preserve"> PAGEREF _Toc456001165 \h </w:instrText>
            </w:r>
            <w:r w:rsidR="006957C0">
              <w:rPr>
                <w:noProof/>
                <w:webHidden/>
              </w:rPr>
            </w:r>
            <w:r w:rsidR="006957C0">
              <w:rPr>
                <w:noProof/>
                <w:webHidden/>
              </w:rPr>
              <w:fldChar w:fldCharType="separate"/>
            </w:r>
            <w:r w:rsidR="006957C0">
              <w:rPr>
                <w:noProof/>
                <w:webHidden/>
              </w:rPr>
              <w:t>59</w:t>
            </w:r>
            <w:r w:rsidR="006957C0">
              <w:rPr>
                <w:noProof/>
                <w:webHidden/>
              </w:rPr>
              <w:fldChar w:fldCharType="end"/>
            </w:r>
          </w:hyperlink>
        </w:p>
        <w:p w14:paraId="0E954235" w14:textId="77777777" w:rsidR="006957C0" w:rsidRDefault="0080060B">
          <w:pPr>
            <w:pStyle w:val="TOC3"/>
            <w:tabs>
              <w:tab w:val="left" w:pos="1760"/>
              <w:tab w:val="right" w:leader="dot" w:pos="9350"/>
            </w:tabs>
            <w:rPr>
              <w:rFonts w:asciiTheme="minorHAnsi" w:eastAsiaTheme="minorEastAsia" w:hAnsiTheme="minorHAnsi" w:cstheme="minorBidi"/>
              <w:noProof/>
              <w:sz w:val="22"/>
              <w:szCs w:val="22"/>
            </w:rPr>
          </w:pPr>
          <w:hyperlink w:anchor="_Toc456001166" w:history="1">
            <w:r w:rsidR="006957C0" w:rsidRPr="00D8543A">
              <w:rPr>
                <w:rStyle w:val="Hyperlink"/>
                <w:noProof/>
              </w:rPr>
              <w:t>5.2.2</w:t>
            </w:r>
            <w:r w:rsidR="006957C0">
              <w:rPr>
                <w:rFonts w:asciiTheme="minorHAnsi" w:eastAsiaTheme="minorEastAsia" w:hAnsiTheme="minorHAnsi" w:cstheme="minorBidi"/>
                <w:noProof/>
                <w:sz w:val="22"/>
                <w:szCs w:val="22"/>
              </w:rPr>
              <w:tab/>
            </w:r>
            <w:r w:rsidR="006957C0" w:rsidRPr="00D8543A">
              <w:rPr>
                <w:rStyle w:val="Hyperlink"/>
                <w:noProof/>
              </w:rPr>
              <w:t>Vorticity</w:t>
            </w:r>
            <w:r w:rsidR="006957C0">
              <w:rPr>
                <w:noProof/>
                <w:webHidden/>
              </w:rPr>
              <w:tab/>
            </w:r>
            <w:r w:rsidR="006957C0">
              <w:rPr>
                <w:noProof/>
                <w:webHidden/>
              </w:rPr>
              <w:fldChar w:fldCharType="begin"/>
            </w:r>
            <w:r w:rsidR="006957C0">
              <w:rPr>
                <w:noProof/>
                <w:webHidden/>
              </w:rPr>
              <w:instrText xml:space="preserve"> PAGEREF _Toc456001166 \h </w:instrText>
            </w:r>
            <w:r w:rsidR="006957C0">
              <w:rPr>
                <w:noProof/>
                <w:webHidden/>
              </w:rPr>
            </w:r>
            <w:r w:rsidR="006957C0">
              <w:rPr>
                <w:noProof/>
                <w:webHidden/>
              </w:rPr>
              <w:fldChar w:fldCharType="separate"/>
            </w:r>
            <w:r w:rsidR="006957C0">
              <w:rPr>
                <w:noProof/>
                <w:webHidden/>
              </w:rPr>
              <w:t>65</w:t>
            </w:r>
            <w:r w:rsidR="006957C0">
              <w:rPr>
                <w:noProof/>
                <w:webHidden/>
              </w:rPr>
              <w:fldChar w:fldCharType="end"/>
            </w:r>
          </w:hyperlink>
        </w:p>
        <w:p w14:paraId="0F19B6EF" w14:textId="77777777" w:rsidR="006957C0" w:rsidRDefault="0080060B">
          <w:pPr>
            <w:pStyle w:val="TOC3"/>
            <w:tabs>
              <w:tab w:val="left" w:pos="1760"/>
              <w:tab w:val="right" w:leader="dot" w:pos="9350"/>
            </w:tabs>
            <w:rPr>
              <w:rFonts w:asciiTheme="minorHAnsi" w:eastAsiaTheme="minorEastAsia" w:hAnsiTheme="minorHAnsi" w:cstheme="minorBidi"/>
              <w:noProof/>
              <w:sz w:val="22"/>
              <w:szCs w:val="22"/>
            </w:rPr>
          </w:pPr>
          <w:hyperlink w:anchor="_Toc456001167" w:history="1">
            <w:r w:rsidR="006957C0" w:rsidRPr="00D8543A">
              <w:rPr>
                <w:rStyle w:val="Hyperlink"/>
                <w:noProof/>
              </w:rPr>
              <w:t>5.2.3</w:t>
            </w:r>
            <w:r w:rsidR="006957C0">
              <w:rPr>
                <w:rFonts w:asciiTheme="minorHAnsi" w:eastAsiaTheme="minorEastAsia" w:hAnsiTheme="minorHAnsi" w:cstheme="minorBidi"/>
                <w:noProof/>
                <w:sz w:val="22"/>
                <w:szCs w:val="22"/>
              </w:rPr>
              <w:tab/>
            </w:r>
            <w:r w:rsidR="006957C0" w:rsidRPr="00D8543A">
              <w:rPr>
                <w:rStyle w:val="Hyperlink"/>
                <w:noProof/>
              </w:rPr>
              <w:t>Reynolds stresses</w:t>
            </w:r>
            <w:r w:rsidR="006957C0">
              <w:rPr>
                <w:noProof/>
                <w:webHidden/>
              </w:rPr>
              <w:tab/>
            </w:r>
            <w:r w:rsidR="006957C0">
              <w:rPr>
                <w:noProof/>
                <w:webHidden/>
              </w:rPr>
              <w:fldChar w:fldCharType="begin"/>
            </w:r>
            <w:r w:rsidR="006957C0">
              <w:rPr>
                <w:noProof/>
                <w:webHidden/>
              </w:rPr>
              <w:instrText xml:space="preserve"> PAGEREF _Toc456001167 \h </w:instrText>
            </w:r>
            <w:r w:rsidR="006957C0">
              <w:rPr>
                <w:noProof/>
                <w:webHidden/>
              </w:rPr>
            </w:r>
            <w:r w:rsidR="006957C0">
              <w:rPr>
                <w:noProof/>
                <w:webHidden/>
              </w:rPr>
              <w:fldChar w:fldCharType="separate"/>
            </w:r>
            <w:r w:rsidR="006957C0">
              <w:rPr>
                <w:noProof/>
                <w:webHidden/>
              </w:rPr>
              <w:t>69</w:t>
            </w:r>
            <w:r w:rsidR="006957C0">
              <w:rPr>
                <w:noProof/>
                <w:webHidden/>
              </w:rPr>
              <w:fldChar w:fldCharType="end"/>
            </w:r>
          </w:hyperlink>
        </w:p>
        <w:p w14:paraId="688BB3D5" w14:textId="77777777" w:rsidR="006957C0" w:rsidRDefault="0080060B">
          <w:pPr>
            <w:pStyle w:val="TOC1"/>
            <w:tabs>
              <w:tab w:val="left" w:pos="1100"/>
              <w:tab w:val="right" w:leader="dot" w:pos="9350"/>
            </w:tabs>
            <w:rPr>
              <w:rFonts w:asciiTheme="minorHAnsi" w:eastAsiaTheme="minorEastAsia" w:hAnsiTheme="minorHAnsi" w:cstheme="minorBidi"/>
              <w:noProof/>
              <w:sz w:val="22"/>
              <w:szCs w:val="22"/>
            </w:rPr>
          </w:pPr>
          <w:hyperlink w:anchor="_Toc456001168" w:history="1">
            <w:r w:rsidR="006957C0" w:rsidRPr="00D8543A">
              <w:rPr>
                <w:rStyle w:val="Hyperlink"/>
                <w:noProof/>
              </w:rPr>
              <w:t>6</w:t>
            </w:r>
            <w:r w:rsidR="006957C0">
              <w:rPr>
                <w:rFonts w:asciiTheme="minorHAnsi" w:eastAsiaTheme="minorEastAsia" w:hAnsiTheme="minorHAnsi" w:cstheme="minorBidi"/>
                <w:noProof/>
                <w:sz w:val="22"/>
                <w:szCs w:val="22"/>
              </w:rPr>
              <w:tab/>
            </w:r>
            <w:r w:rsidR="006957C0" w:rsidRPr="00D8543A">
              <w:rPr>
                <w:rStyle w:val="Hyperlink"/>
                <w:noProof/>
              </w:rPr>
              <w:t>References</w:t>
            </w:r>
            <w:r w:rsidR="006957C0">
              <w:rPr>
                <w:noProof/>
                <w:webHidden/>
              </w:rPr>
              <w:tab/>
            </w:r>
            <w:r w:rsidR="006957C0">
              <w:rPr>
                <w:noProof/>
                <w:webHidden/>
              </w:rPr>
              <w:fldChar w:fldCharType="begin"/>
            </w:r>
            <w:r w:rsidR="006957C0">
              <w:rPr>
                <w:noProof/>
                <w:webHidden/>
              </w:rPr>
              <w:instrText xml:space="preserve"> PAGEREF _Toc456001168 \h </w:instrText>
            </w:r>
            <w:r w:rsidR="006957C0">
              <w:rPr>
                <w:noProof/>
                <w:webHidden/>
              </w:rPr>
            </w:r>
            <w:r w:rsidR="006957C0">
              <w:rPr>
                <w:noProof/>
                <w:webHidden/>
              </w:rPr>
              <w:fldChar w:fldCharType="separate"/>
            </w:r>
            <w:r w:rsidR="006957C0">
              <w:rPr>
                <w:noProof/>
                <w:webHidden/>
              </w:rPr>
              <w:t>76</w:t>
            </w:r>
            <w:r w:rsidR="006957C0">
              <w:rPr>
                <w:noProof/>
                <w:webHidden/>
              </w:rPr>
              <w:fldChar w:fldCharType="end"/>
            </w:r>
          </w:hyperlink>
        </w:p>
        <w:p w14:paraId="04E8512A" w14:textId="77777777" w:rsidR="005D6D35" w:rsidRDefault="005D6D35">
          <w:r>
            <w:rPr>
              <w:b/>
              <w:bCs/>
              <w:noProof/>
            </w:rPr>
            <w:fldChar w:fldCharType="end"/>
          </w:r>
        </w:p>
      </w:sdtContent>
    </w:sdt>
    <w:p w14:paraId="5F7E7686" w14:textId="76F9DA44" w:rsidR="00AE33BA" w:rsidRDefault="00AE33BA">
      <w:pPr>
        <w:spacing w:after="0" w:line="240" w:lineRule="auto"/>
        <w:jc w:val="left"/>
        <w:rPr>
          <w:rFonts w:asciiTheme="minorHAnsi" w:hAnsiTheme="minorHAnsi"/>
        </w:rPr>
      </w:pPr>
    </w:p>
    <w:p w14:paraId="1195CA59" w14:textId="0D0E41AA" w:rsidR="005D6D35" w:rsidRDefault="005D6D35">
      <w:pPr>
        <w:spacing w:after="0" w:line="240" w:lineRule="auto"/>
        <w:jc w:val="left"/>
        <w:rPr>
          <w:rFonts w:asciiTheme="minorHAnsi" w:hAnsiTheme="minorHAnsi"/>
        </w:rPr>
      </w:pPr>
      <w:r>
        <w:br w:type="page"/>
      </w:r>
    </w:p>
    <w:p w14:paraId="13B6F82E" w14:textId="77777777" w:rsidR="00C62F0C" w:rsidRDefault="00C62F0C" w:rsidP="00C62F0C">
      <w:pPr>
        <w:pStyle w:val="TOCHeading"/>
      </w:pPr>
      <w:r>
        <w:lastRenderedPageBreak/>
        <w:t>List of Figures</w:t>
      </w:r>
    </w:p>
    <w:p w14:paraId="6D5BC43A" w14:textId="77777777" w:rsidR="00C62F0C" w:rsidRPr="00C62F0C" w:rsidRDefault="00C62F0C" w:rsidP="00C62F0C"/>
    <w:p w14:paraId="232650C5" w14:textId="77777777" w:rsidR="002E12C6" w:rsidRDefault="00AE33BA">
      <w:pPr>
        <w:pStyle w:val="TableofFigures"/>
        <w:tabs>
          <w:tab w:val="right" w:leader="dot" w:pos="9350"/>
        </w:tabs>
        <w:rPr>
          <w:rFonts w:eastAsiaTheme="minorEastAsia" w:cstheme="minorBidi"/>
          <w:noProof/>
          <w:sz w:val="22"/>
          <w:szCs w:val="22"/>
        </w:rPr>
      </w:pPr>
      <w:r>
        <w:fldChar w:fldCharType="begin"/>
      </w:r>
      <w:r>
        <w:instrText xml:space="preserve"> TOC \h \z \c "Figure" </w:instrText>
      </w:r>
      <w:r>
        <w:fldChar w:fldCharType="separate"/>
      </w:r>
      <w:hyperlink w:anchor="_Toc456340737" w:history="1">
        <w:r w:rsidR="002E12C6" w:rsidRPr="00997D43">
          <w:rPr>
            <w:rStyle w:val="Hyperlink"/>
            <w:noProof/>
          </w:rPr>
          <w:t>Figure 1. Life cycle of an ordinary thunderstorm cell</w:t>
        </w:r>
        <w:r w:rsidR="002E12C6">
          <w:rPr>
            <w:noProof/>
            <w:webHidden/>
          </w:rPr>
          <w:tab/>
        </w:r>
        <w:r w:rsidR="002E12C6">
          <w:rPr>
            <w:noProof/>
            <w:webHidden/>
          </w:rPr>
          <w:fldChar w:fldCharType="begin"/>
        </w:r>
        <w:r w:rsidR="002E12C6">
          <w:rPr>
            <w:noProof/>
            <w:webHidden/>
          </w:rPr>
          <w:instrText xml:space="preserve"> PAGEREF _Toc456340737 \h </w:instrText>
        </w:r>
        <w:r w:rsidR="002E12C6">
          <w:rPr>
            <w:noProof/>
            <w:webHidden/>
          </w:rPr>
        </w:r>
        <w:r w:rsidR="002E12C6">
          <w:rPr>
            <w:noProof/>
            <w:webHidden/>
          </w:rPr>
          <w:fldChar w:fldCharType="separate"/>
        </w:r>
        <w:r w:rsidR="002E12C6">
          <w:rPr>
            <w:noProof/>
            <w:webHidden/>
          </w:rPr>
          <w:t>4</w:t>
        </w:r>
        <w:r w:rsidR="002E12C6">
          <w:rPr>
            <w:noProof/>
            <w:webHidden/>
          </w:rPr>
          <w:fldChar w:fldCharType="end"/>
        </w:r>
      </w:hyperlink>
    </w:p>
    <w:p w14:paraId="0FF55AA7" w14:textId="77777777" w:rsidR="002E12C6" w:rsidRDefault="0080060B">
      <w:pPr>
        <w:pStyle w:val="TableofFigures"/>
        <w:tabs>
          <w:tab w:val="right" w:leader="dot" w:pos="9350"/>
        </w:tabs>
        <w:rPr>
          <w:rFonts w:eastAsiaTheme="minorEastAsia" w:cstheme="minorBidi"/>
          <w:noProof/>
          <w:sz w:val="22"/>
          <w:szCs w:val="22"/>
        </w:rPr>
      </w:pPr>
      <w:hyperlink w:anchor="_Toc456340738" w:history="1">
        <w:r w:rsidR="002E12C6" w:rsidRPr="00997D43">
          <w:rPr>
            <w:rStyle w:val="Hyperlink"/>
            <w:noProof/>
          </w:rPr>
          <w:t>Figure 2.   Schematic representation of a supercell thunderstorm, adapted from the conceptual model of Lemon and Doswell (1979).</w:t>
        </w:r>
        <w:r w:rsidR="002E12C6">
          <w:rPr>
            <w:noProof/>
            <w:webHidden/>
          </w:rPr>
          <w:tab/>
        </w:r>
        <w:r w:rsidR="002E12C6">
          <w:rPr>
            <w:noProof/>
            <w:webHidden/>
          </w:rPr>
          <w:fldChar w:fldCharType="begin"/>
        </w:r>
        <w:r w:rsidR="002E12C6">
          <w:rPr>
            <w:noProof/>
            <w:webHidden/>
          </w:rPr>
          <w:instrText xml:space="preserve"> PAGEREF _Toc456340738 \h </w:instrText>
        </w:r>
        <w:r w:rsidR="002E12C6">
          <w:rPr>
            <w:noProof/>
            <w:webHidden/>
          </w:rPr>
        </w:r>
        <w:r w:rsidR="002E12C6">
          <w:rPr>
            <w:noProof/>
            <w:webHidden/>
          </w:rPr>
          <w:fldChar w:fldCharType="separate"/>
        </w:r>
        <w:r w:rsidR="002E12C6">
          <w:rPr>
            <w:noProof/>
            <w:webHidden/>
          </w:rPr>
          <w:t>6</w:t>
        </w:r>
        <w:r w:rsidR="002E12C6">
          <w:rPr>
            <w:noProof/>
            <w:webHidden/>
          </w:rPr>
          <w:fldChar w:fldCharType="end"/>
        </w:r>
      </w:hyperlink>
    </w:p>
    <w:p w14:paraId="52A37E47" w14:textId="77777777" w:rsidR="002E12C6" w:rsidRDefault="0080060B">
      <w:pPr>
        <w:pStyle w:val="TableofFigures"/>
        <w:tabs>
          <w:tab w:val="right" w:leader="dot" w:pos="9350"/>
        </w:tabs>
        <w:rPr>
          <w:rFonts w:eastAsiaTheme="minorEastAsia" w:cstheme="minorBidi"/>
          <w:noProof/>
          <w:sz w:val="22"/>
          <w:szCs w:val="22"/>
        </w:rPr>
      </w:pPr>
      <w:hyperlink w:anchor="_Toc456340739" w:history="1">
        <w:r w:rsidR="002E12C6" w:rsidRPr="00997D43">
          <w:rPr>
            <w:rStyle w:val="Hyperlink"/>
            <w:noProof/>
          </w:rPr>
          <w:t>Figure 3. Schematic of surface conditions common with a supercell thunderstorm adapted from Lemon and Doswell (1979).</w:t>
        </w:r>
        <w:r w:rsidR="002E12C6">
          <w:rPr>
            <w:noProof/>
            <w:webHidden/>
          </w:rPr>
          <w:tab/>
        </w:r>
        <w:r w:rsidR="002E12C6">
          <w:rPr>
            <w:noProof/>
            <w:webHidden/>
          </w:rPr>
          <w:fldChar w:fldCharType="begin"/>
        </w:r>
        <w:r w:rsidR="002E12C6">
          <w:rPr>
            <w:noProof/>
            <w:webHidden/>
          </w:rPr>
          <w:instrText xml:space="preserve"> PAGEREF _Toc456340739 \h </w:instrText>
        </w:r>
        <w:r w:rsidR="002E12C6">
          <w:rPr>
            <w:noProof/>
            <w:webHidden/>
          </w:rPr>
        </w:r>
        <w:r w:rsidR="002E12C6">
          <w:rPr>
            <w:noProof/>
            <w:webHidden/>
          </w:rPr>
          <w:fldChar w:fldCharType="separate"/>
        </w:r>
        <w:r w:rsidR="002E12C6">
          <w:rPr>
            <w:noProof/>
            <w:webHidden/>
          </w:rPr>
          <w:t>7</w:t>
        </w:r>
        <w:r w:rsidR="002E12C6">
          <w:rPr>
            <w:noProof/>
            <w:webHidden/>
          </w:rPr>
          <w:fldChar w:fldCharType="end"/>
        </w:r>
      </w:hyperlink>
    </w:p>
    <w:p w14:paraId="653039D0" w14:textId="77777777" w:rsidR="002E12C6" w:rsidRDefault="0080060B">
      <w:pPr>
        <w:pStyle w:val="TableofFigures"/>
        <w:tabs>
          <w:tab w:val="right" w:leader="dot" w:pos="9350"/>
        </w:tabs>
        <w:rPr>
          <w:rFonts w:eastAsiaTheme="minorEastAsia" w:cstheme="minorBidi"/>
          <w:noProof/>
          <w:sz w:val="22"/>
          <w:szCs w:val="22"/>
        </w:rPr>
      </w:pPr>
      <w:hyperlink w:anchor="_Toc456340740" w:history="1">
        <w:r w:rsidR="002E12C6" w:rsidRPr="00997D43">
          <w:rPr>
            <w:rStyle w:val="Hyperlink"/>
            <w:noProof/>
          </w:rPr>
          <w:t>Figure 4. Schematic of inner structure of a supercell thunderstorm</w:t>
        </w:r>
        <w:r w:rsidR="002E12C6">
          <w:rPr>
            <w:noProof/>
            <w:webHidden/>
          </w:rPr>
          <w:tab/>
        </w:r>
        <w:r w:rsidR="002E12C6">
          <w:rPr>
            <w:noProof/>
            <w:webHidden/>
          </w:rPr>
          <w:fldChar w:fldCharType="begin"/>
        </w:r>
        <w:r w:rsidR="002E12C6">
          <w:rPr>
            <w:noProof/>
            <w:webHidden/>
          </w:rPr>
          <w:instrText xml:space="preserve"> PAGEREF _Toc456340740 \h </w:instrText>
        </w:r>
        <w:r w:rsidR="002E12C6">
          <w:rPr>
            <w:noProof/>
            <w:webHidden/>
          </w:rPr>
        </w:r>
        <w:r w:rsidR="002E12C6">
          <w:rPr>
            <w:noProof/>
            <w:webHidden/>
          </w:rPr>
          <w:fldChar w:fldCharType="separate"/>
        </w:r>
        <w:r w:rsidR="002E12C6">
          <w:rPr>
            <w:noProof/>
            <w:webHidden/>
          </w:rPr>
          <w:t>8</w:t>
        </w:r>
        <w:r w:rsidR="002E12C6">
          <w:rPr>
            <w:noProof/>
            <w:webHidden/>
          </w:rPr>
          <w:fldChar w:fldCharType="end"/>
        </w:r>
      </w:hyperlink>
    </w:p>
    <w:p w14:paraId="0626E078" w14:textId="77777777" w:rsidR="002E12C6" w:rsidRDefault="0080060B">
      <w:pPr>
        <w:pStyle w:val="TableofFigures"/>
        <w:tabs>
          <w:tab w:val="right" w:leader="dot" w:pos="9350"/>
        </w:tabs>
        <w:rPr>
          <w:rFonts w:eastAsiaTheme="minorEastAsia" w:cstheme="minorBidi"/>
          <w:noProof/>
          <w:sz w:val="22"/>
          <w:szCs w:val="22"/>
        </w:rPr>
      </w:pPr>
      <w:hyperlink w:anchor="_Toc456340741" w:history="1">
        <w:r w:rsidR="002E12C6" w:rsidRPr="00997D43">
          <w:rPr>
            <w:rStyle w:val="Hyperlink"/>
            <w:noProof/>
          </w:rPr>
          <w:t>Figure 5. Sounding and hodograph for Raleigh, N.C., weather event near the time when the tornado outbreak occurred. Plot generated using the operational Numerical Weather Prediction data and reproduced from NOAA’s Rapid Update Cycle web site in real time.</w:t>
        </w:r>
        <w:r w:rsidR="002E12C6">
          <w:rPr>
            <w:noProof/>
            <w:webHidden/>
          </w:rPr>
          <w:tab/>
        </w:r>
        <w:r w:rsidR="002E12C6">
          <w:rPr>
            <w:noProof/>
            <w:webHidden/>
          </w:rPr>
          <w:fldChar w:fldCharType="begin"/>
        </w:r>
        <w:r w:rsidR="002E12C6">
          <w:rPr>
            <w:noProof/>
            <w:webHidden/>
          </w:rPr>
          <w:instrText xml:space="preserve"> PAGEREF _Toc456340741 \h </w:instrText>
        </w:r>
        <w:r w:rsidR="002E12C6">
          <w:rPr>
            <w:noProof/>
            <w:webHidden/>
          </w:rPr>
        </w:r>
        <w:r w:rsidR="002E12C6">
          <w:rPr>
            <w:noProof/>
            <w:webHidden/>
          </w:rPr>
          <w:fldChar w:fldCharType="separate"/>
        </w:r>
        <w:r w:rsidR="002E12C6">
          <w:rPr>
            <w:noProof/>
            <w:webHidden/>
          </w:rPr>
          <w:t>11</w:t>
        </w:r>
        <w:r w:rsidR="002E12C6">
          <w:rPr>
            <w:noProof/>
            <w:webHidden/>
          </w:rPr>
          <w:fldChar w:fldCharType="end"/>
        </w:r>
      </w:hyperlink>
    </w:p>
    <w:p w14:paraId="1C7E1165" w14:textId="77777777" w:rsidR="002E12C6" w:rsidRDefault="0080060B">
      <w:pPr>
        <w:pStyle w:val="TableofFigures"/>
        <w:tabs>
          <w:tab w:val="right" w:leader="dot" w:pos="9350"/>
        </w:tabs>
        <w:rPr>
          <w:rFonts w:eastAsiaTheme="minorEastAsia" w:cstheme="minorBidi"/>
          <w:noProof/>
          <w:sz w:val="22"/>
          <w:szCs w:val="22"/>
        </w:rPr>
      </w:pPr>
      <w:hyperlink w:anchor="_Toc456340742" w:history="1">
        <w:r w:rsidR="002E12C6" w:rsidRPr="00997D43">
          <w:rPr>
            <w:rStyle w:val="Hyperlink"/>
            <w:noProof/>
          </w:rPr>
          <w:t>Figure 6. Legend of the wind barb points from Unisys website.</w:t>
        </w:r>
        <w:r w:rsidR="002E12C6">
          <w:rPr>
            <w:noProof/>
            <w:webHidden/>
          </w:rPr>
          <w:tab/>
        </w:r>
        <w:r w:rsidR="002E12C6">
          <w:rPr>
            <w:noProof/>
            <w:webHidden/>
          </w:rPr>
          <w:fldChar w:fldCharType="begin"/>
        </w:r>
        <w:r w:rsidR="002E12C6">
          <w:rPr>
            <w:noProof/>
            <w:webHidden/>
          </w:rPr>
          <w:instrText xml:space="preserve"> PAGEREF _Toc456340742 \h </w:instrText>
        </w:r>
        <w:r w:rsidR="002E12C6">
          <w:rPr>
            <w:noProof/>
            <w:webHidden/>
          </w:rPr>
        </w:r>
        <w:r w:rsidR="002E12C6">
          <w:rPr>
            <w:noProof/>
            <w:webHidden/>
          </w:rPr>
          <w:fldChar w:fldCharType="separate"/>
        </w:r>
        <w:r w:rsidR="002E12C6">
          <w:rPr>
            <w:noProof/>
            <w:webHidden/>
          </w:rPr>
          <w:t>11</w:t>
        </w:r>
        <w:r w:rsidR="002E12C6">
          <w:rPr>
            <w:noProof/>
            <w:webHidden/>
          </w:rPr>
          <w:fldChar w:fldCharType="end"/>
        </w:r>
      </w:hyperlink>
    </w:p>
    <w:p w14:paraId="2B6E1334" w14:textId="77777777" w:rsidR="002E12C6" w:rsidRDefault="0080060B">
      <w:pPr>
        <w:pStyle w:val="TableofFigures"/>
        <w:tabs>
          <w:tab w:val="right" w:leader="dot" w:pos="9350"/>
        </w:tabs>
        <w:rPr>
          <w:rFonts w:eastAsiaTheme="minorEastAsia" w:cstheme="minorBidi"/>
          <w:noProof/>
          <w:sz w:val="22"/>
          <w:szCs w:val="22"/>
        </w:rPr>
      </w:pPr>
      <w:hyperlink w:anchor="_Toc456340743" w:history="1">
        <w:r w:rsidR="002E12C6" w:rsidRPr="00997D43">
          <w:rPr>
            <w:rStyle w:val="Hyperlink"/>
            <w:noProof/>
          </w:rPr>
          <w:t>Figure 7. Tornado with multiple suction vortices.</w:t>
        </w:r>
        <w:r w:rsidR="002E12C6">
          <w:rPr>
            <w:noProof/>
            <w:webHidden/>
          </w:rPr>
          <w:tab/>
        </w:r>
        <w:r w:rsidR="002E12C6">
          <w:rPr>
            <w:noProof/>
            <w:webHidden/>
          </w:rPr>
          <w:fldChar w:fldCharType="begin"/>
        </w:r>
        <w:r w:rsidR="002E12C6">
          <w:rPr>
            <w:noProof/>
            <w:webHidden/>
          </w:rPr>
          <w:instrText xml:space="preserve"> PAGEREF _Toc456340743 \h </w:instrText>
        </w:r>
        <w:r w:rsidR="002E12C6">
          <w:rPr>
            <w:noProof/>
            <w:webHidden/>
          </w:rPr>
        </w:r>
        <w:r w:rsidR="002E12C6">
          <w:rPr>
            <w:noProof/>
            <w:webHidden/>
          </w:rPr>
          <w:fldChar w:fldCharType="separate"/>
        </w:r>
        <w:r w:rsidR="002E12C6">
          <w:rPr>
            <w:noProof/>
            <w:webHidden/>
          </w:rPr>
          <w:t>14</w:t>
        </w:r>
        <w:r w:rsidR="002E12C6">
          <w:rPr>
            <w:noProof/>
            <w:webHidden/>
          </w:rPr>
          <w:fldChar w:fldCharType="end"/>
        </w:r>
      </w:hyperlink>
    </w:p>
    <w:p w14:paraId="38E37E9E" w14:textId="77777777" w:rsidR="002E12C6" w:rsidRDefault="0080060B">
      <w:pPr>
        <w:pStyle w:val="TableofFigures"/>
        <w:tabs>
          <w:tab w:val="right" w:leader="dot" w:pos="9350"/>
        </w:tabs>
        <w:rPr>
          <w:rFonts w:eastAsiaTheme="minorEastAsia" w:cstheme="minorBidi"/>
          <w:noProof/>
          <w:sz w:val="22"/>
          <w:szCs w:val="22"/>
        </w:rPr>
      </w:pPr>
      <w:hyperlink w:anchor="_Toc456340744" w:history="1">
        <w:r w:rsidR="002E12C6" w:rsidRPr="00997D43">
          <w:rPr>
            <w:rStyle w:val="Hyperlink"/>
            <w:noProof/>
          </w:rPr>
          <w:t>Figure 8. Tilting and stretching of the horizontal vorticity (Markowski et al.; 2009)</w:t>
        </w:r>
        <w:r w:rsidR="002E12C6">
          <w:rPr>
            <w:noProof/>
            <w:webHidden/>
          </w:rPr>
          <w:tab/>
        </w:r>
        <w:r w:rsidR="002E12C6">
          <w:rPr>
            <w:noProof/>
            <w:webHidden/>
          </w:rPr>
          <w:fldChar w:fldCharType="begin"/>
        </w:r>
        <w:r w:rsidR="002E12C6">
          <w:rPr>
            <w:noProof/>
            <w:webHidden/>
          </w:rPr>
          <w:instrText xml:space="preserve"> PAGEREF _Toc456340744 \h </w:instrText>
        </w:r>
        <w:r w:rsidR="002E12C6">
          <w:rPr>
            <w:noProof/>
            <w:webHidden/>
          </w:rPr>
        </w:r>
        <w:r w:rsidR="002E12C6">
          <w:rPr>
            <w:noProof/>
            <w:webHidden/>
          </w:rPr>
          <w:fldChar w:fldCharType="separate"/>
        </w:r>
        <w:r w:rsidR="002E12C6">
          <w:rPr>
            <w:noProof/>
            <w:webHidden/>
          </w:rPr>
          <w:t>17</w:t>
        </w:r>
        <w:r w:rsidR="002E12C6">
          <w:rPr>
            <w:noProof/>
            <w:webHidden/>
          </w:rPr>
          <w:fldChar w:fldCharType="end"/>
        </w:r>
      </w:hyperlink>
    </w:p>
    <w:p w14:paraId="0A7D4D3E" w14:textId="77777777" w:rsidR="002E12C6" w:rsidRDefault="0080060B">
      <w:pPr>
        <w:pStyle w:val="TableofFigures"/>
        <w:tabs>
          <w:tab w:val="right" w:leader="dot" w:pos="9350"/>
        </w:tabs>
        <w:rPr>
          <w:rFonts w:eastAsiaTheme="minorEastAsia" w:cstheme="minorBidi"/>
          <w:noProof/>
          <w:sz w:val="22"/>
          <w:szCs w:val="22"/>
        </w:rPr>
      </w:pPr>
      <w:hyperlink w:anchor="_Toc456340745" w:history="1">
        <w:r w:rsidR="002E12C6" w:rsidRPr="00997D43">
          <w:rPr>
            <w:rStyle w:val="Hyperlink"/>
            <w:noProof/>
          </w:rPr>
          <w:t xml:space="preserve">Figure 9. Series of supercells over </w:t>
        </w:r>
        <w:r w:rsidR="002E12C6" w:rsidRPr="00997D43">
          <w:rPr>
            <w:rStyle w:val="Hyperlink"/>
            <w:rFonts w:cstheme="minorHAnsi"/>
            <w:noProof/>
          </w:rPr>
          <w:t>North</w:t>
        </w:r>
        <w:r w:rsidR="002E12C6" w:rsidRPr="00997D43">
          <w:rPr>
            <w:rStyle w:val="Hyperlink"/>
            <w:noProof/>
          </w:rPr>
          <w:t xml:space="preserve"> Carolina at 2003UTC, 16 April 2011</w:t>
        </w:r>
        <w:r w:rsidR="002E12C6">
          <w:rPr>
            <w:noProof/>
            <w:webHidden/>
          </w:rPr>
          <w:tab/>
        </w:r>
        <w:r w:rsidR="002E12C6">
          <w:rPr>
            <w:noProof/>
            <w:webHidden/>
          </w:rPr>
          <w:fldChar w:fldCharType="begin"/>
        </w:r>
        <w:r w:rsidR="002E12C6">
          <w:rPr>
            <w:noProof/>
            <w:webHidden/>
          </w:rPr>
          <w:instrText xml:space="preserve"> PAGEREF _Toc456340745 \h </w:instrText>
        </w:r>
        <w:r w:rsidR="002E12C6">
          <w:rPr>
            <w:noProof/>
            <w:webHidden/>
          </w:rPr>
        </w:r>
        <w:r w:rsidR="002E12C6">
          <w:rPr>
            <w:noProof/>
            <w:webHidden/>
          </w:rPr>
          <w:fldChar w:fldCharType="separate"/>
        </w:r>
        <w:r w:rsidR="002E12C6">
          <w:rPr>
            <w:noProof/>
            <w:webHidden/>
          </w:rPr>
          <w:t>20</w:t>
        </w:r>
        <w:r w:rsidR="002E12C6">
          <w:rPr>
            <w:noProof/>
            <w:webHidden/>
          </w:rPr>
          <w:fldChar w:fldCharType="end"/>
        </w:r>
      </w:hyperlink>
    </w:p>
    <w:p w14:paraId="0408EED6" w14:textId="77777777" w:rsidR="002E12C6" w:rsidRDefault="0080060B">
      <w:pPr>
        <w:pStyle w:val="TableofFigures"/>
        <w:tabs>
          <w:tab w:val="right" w:leader="dot" w:pos="9350"/>
        </w:tabs>
        <w:rPr>
          <w:rFonts w:eastAsiaTheme="minorEastAsia" w:cstheme="minorBidi"/>
          <w:noProof/>
          <w:sz w:val="22"/>
          <w:szCs w:val="22"/>
        </w:rPr>
      </w:pPr>
      <w:hyperlink w:anchor="_Toc456340746" w:history="1">
        <w:r w:rsidR="002E12C6" w:rsidRPr="00997D43">
          <w:rPr>
            <w:rStyle w:val="Hyperlink"/>
            <w:noProof/>
          </w:rPr>
          <w:t>Figure 10. The Raleigh supercell just before encountering the city.</w:t>
        </w:r>
        <w:r w:rsidR="002E12C6">
          <w:rPr>
            <w:noProof/>
            <w:webHidden/>
          </w:rPr>
          <w:tab/>
        </w:r>
        <w:r w:rsidR="002E12C6">
          <w:rPr>
            <w:noProof/>
            <w:webHidden/>
          </w:rPr>
          <w:fldChar w:fldCharType="begin"/>
        </w:r>
        <w:r w:rsidR="002E12C6">
          <w:rPr>
            <w:noProof/>
            <w:webHidden/>
          </w:rPr>
          <w:instrText xml:space="preserve"> PAGEREF _Toc456340746 \h </w:instrText>
        </w:r>
        <w:r w:rsidR="002E12C6">
          <w:rPr>
            <w:noProof/>
            <w:webHidden/>
          </w:rPr>
        </w:r>
        <w:r w:rsidR="002E12C6">
          <w:rPr>
            <w:noProof/>
            <w:webHidden/>
          </w:rPr>
          <w:fldChar w:fldCharType="separate"/>
        </w:r>
        <w:r w:rsidR="002E12C6">
          <w:rPr>
            <w:noProof/>
            <w:webHidden/>
          </w:rPr>
          <w:t>20</w:t>
        </w:r>
        <w:r w:rsidR="002E12C6">
          <w:rPr>
            <w:noProof/>
            <w:webHidden/>
          </w:rPr>
          <w:fldChar w:fldCharType="end"/>
        </w:r>
      </w:hyperlink>
    </w:p>
    <w:p w14:paraId="65BF3AC4" w14:textId="77777777" w:rsidR="002E12C6" w:rsidRDefault="0080060B">
      <w:pPr>
        <w:pStyle w:val="TableofFigures"/>
        <w:tabs>
          <w:tab w:val="right" w:leader="dot" w:pos="9350"/>
        </w:tabs>
        <w:rPr>
          <w:rFonts w:eastAsiaTheme="minorEastAsia" w:cstheme="minorBidi"/>
          <w:noProof/>
          <w:sz w:val="22"/>
          <w:szCs w:val="22"/>
        </w:rPr>
      </w:pPr>
      <w:hyperlink w:anchor="_Toc456340747" w:history="1">
        <w:r w:rsidR="002E12C6" w:rsidRPr="00997D43">
          <w:rPr>
            <w:rStyle w:val="Hyperlink"/>
            <w:noProof/>
          </w:rPr>
          <w:t>Figure 11. Sounding description in a supercell environment</w:t>
        </w:r>
        <w:r w:rsidR="002E12C6">
          <w:rPr>
            <w:noProof/>
            <w:webHidden/>
          </w:rPr>
          <w:tab/>
        </w:r>
        <w:r w:rsidR="002E12C6">
          <w:rPr>
            <w:noProof/>
            <w:webHidden/>
          </w:rPr>
          <w:fldChar w:fldCharType="begin"/>
        </w:r>
        <w:r w:rsidR="002E12C6">
          <w:rPr>
            <w:noProof/>
            <w:webHidden/>
          </w:rPr>
          <w:instrText xml:space="preserve"> PAGEREF _Toc456340747 \h </w:instrText>
        </w:r>
        <w:r w:rsidR="002E12C6">
          <w:rPr>
            <w:noProof/>
            <w:webHidden/>
          </w:rPr>
        </w:r>
        <w:r w:rsidR="002E12C6">
          <w:rPr>
            <w:noProof/>
            <w:webHidden/>
          </w:rPr>
          <w:fldChar w:fldCharType="separate"/>
        </w:r>
        <w:r w:rsidR="002E12C6">
          <w:rPr>
            <w:noProof/>
            <w:webHidden/>
          </w:rPr>
          <w:t>25</w:t>
        </w:r>
        <w:r w:rsidR="002E12C6">
          <w:rPr>
            <w:noProof/>
            <w:webHidden/>
          </w:rPr>
          <w:fldChar w:fldCharType="end"/>
        </w:r>
      </w:hyperlink>
    </w:p>
    <w:p w14:paraId="743E65CA" w14:textId="77777777" w:rsidR="002E12C6" w:rsidRDefault="0080060B">
      <w:pPr>
        <w:pStyle w:val="TableofFigures"/>
        <w:tabs>
          <w:tab w:val="right" w:leader="dot" w:pos="9350"/>
        </w:tabs>
        <w:rPr>
          <w:rFonts w:eastAsiaTheme="minorEastAsia" w:cstheme="minorBidi"/>
          <w:noProof/>
          <w:sz w:val="22"/>
          <w:szCs w:val="22"/>
        </w:rPr>
      </w:pPr>
      <w:hyperlink w:anchor="_Toc456340748" w:history="1">
        <w:r w:rsidR="002E12C6" w:rsidRPr="00997D43">
          <w:rPr>
            <w:rStyle w:val="Hyperlink"/>
            <w:noProof/>
          </w:rPr>
          <w:t>Figure 12. Skew-T diagram representing the sounding for the reference case. Solid line represents the sensible temperature and the dashed line the dewpoint temperature.</w:t>
        </w:r>
        <w:r w:rsidR="002E12C6">
          <w:rPr>
            <w:noProof/>
            <w:webHidden/>
          </w:rPr>
          <w:tab/>
        </w:r>
        <w:r w:rsidR="002E12C6">
          <w:rPr>
            <w:noProof/>
            <w:webHidden/>
          </w:rPr>
          <w:fldChar w:fldCharType="begin"/>
        </w:r>
        <w:r w:rsidR="002E12C6">
          <w:rPr>
            <w:noProof/>
            <w:webHidden/>
          </w:rPr>
          <w:instrText xml:space="preserve"> PAGEREF _Toc456340748 \h </w:instrText>
        </w:r>
        <w:r w:rsidR="002E12C6">
          <w:rPr>
            <w:noProof/>
            <w:webHidden/>
          </w:rPr>
        </w:r>
        <w:r w:rsidR="002E12C6">
          <w:rPr>
            <w:noProof/>
            <w:webHidden/>
          </w:rPr>
          <w:fldChar w:fldCharType="separate"/>
        </w:r>
        <w:r w:rsidR="002E12C6">
          <w:rPr>
            <w:noProof/>
            <w:webHidden/>
          </w:rPr>
          <w:t>26</w:t>
        </w:r>
        <w:r w:rsidR="002E12C6">
          <w:rPr>
            <w:noProof/>
            <w:webHidden/>
          </w:rPr>
          <w:fldChar w:fldCharType="end"/>
        </w:r>
      </w:hyperlink>
    </w:p>
    <w:p w14:paraId="18D3E880" w14:textId="77777777" w:rsidR="002E12C6" w:rsidRDefault="0080060B">
      <w:pPr>
        <w:pStyle w:val="TableofFigures"/>
        <w:tabs>
          <w:tab w:val="right" w:leader="dot" w:pos="9350"/>
        </w:tabs>
        <w:rPr>
          <w:rFonts w:eastAsiaTheme="minorEastAsia" w:cstheme="minorBidi"/>
          <w:noProof/>
          <w:sz w:val="22"/>
          <w:szCs w:val="22"/>
        </w:rPr>
      </w:pPr>
      <w:hyperlink w:anchor="_Toc456340749" w:history="1">
        <w:r w:rsidR="002E12C6" w:rsidRPr="00997D43">
          <w:rPr>
            <w:rStyle w:val="Hyperlink"/>
            <w:noProof/>
          </w:rPr>
          <w:t>Figure 13. Skew-T diagram representing the sounding for the wet case. Solid line represents the sensible temperature and the dashed line the dewpoint temperature.</w:t>
        </w:r>
        <w:r w:rsidR="002E12C6">
          <w:rPr>
            <w:noProof/>
            <w:webHidden/>
          </w:rPr>
          <w:tab/>
        </w:r>
        <w:r w:rsidR="002E12C6">
          <w:rPr>
            <w:noProof/>
            <w:webHidden/>
          </w:rPr>
          <w:fldChar w:fldCharType="begin"/>
        </w:r>
        <w:r w:rsidR="002E12C6">
          <w:rPr>
            <w:noProof/>
            <w:webHidden/>
          </w:rPr>
          <w:instrText xml:space="preserve"> PAGEREF _Toc456340749 \h </w:instrText>
        </w:r>
        <w:r w:rsidR="002E12C6">
          <w:rPr>
            <w:noProof/>
            <w:webHidden/>
          </w:rPr>
        </w:r>
        <w:r w:rsidR="002E12C6">
          <w:rPr>
            <w:noProof/>
            <w:webHidden/>
          </w:rPr>
          <w:fldChar w:fldCharType="separate"/>
        </w:r>
        <w:r w:rsidR="002E12C6">
          <w:rPr>
            <w:noProof/>
            <w:webHidden/>
          </w:rPr>
          <w:t>27</w:t>
        </w:r>
        <w:r w:rsidR="002E12C6">
          <w:rPr>
            <w:noProof/>
            <w:webHidden/>
          </w:rPr>
          <w:fldChar w:fldCharType="end"/>
        </w:r>
      </w:hyperlink>
    </w:p>
    <w:p w14:paraId="148B428E" w14:textId="77777777" w:rsidR="002E12C6" w:rsidRDefault="0080060B">
      <w:pPr>
        <w:pStyle w:val="TableofFigures"/>
        <w:tabs>
          <w:tab w:val="right" w:leader="dot" w:pos="9350"/>
        </w:tabs>
        <w:rPr>
          <w:rFonts w:eastAsiaTheme="minorEastAsia" w:cstheme="minorBidi"/>
          <w:noProof/>
          <w:sz w:val="22"/>
          <w:szCs w:val="22"/>
        </w:rPr>
      </w:pPr>
      <w:hyperlink w:anchor="_Toc456340750" w:history="1">
        <w:r w:rsidR="002E12C6" w:rsidRPr="00997D43">
          <w:rPr>
            <w:rStyle w:val="Hyperlink"/>
            <w:noProof/>
          </w:rPr>
          <w:t>Figure 14. Skew-T diagram representing the sounding for the dry case. Solid line represents the sensible temperature and the dashed line the dewpoint temperature.</w:t>
        </w:r>
        <w:r w:rsidR="002E12C6">
          <w:rPr>
            <w:noProof/>
            <w:webHidden/>
          </w:rPr>
          <w:tab/>
        </w:r>
        <w:r w:rsidR="002E12C6">
          <w:rPr>
            <w:noProof/>
            <w:webHidden/>
          </w:rPr>
          <w:fldChar w:fldCharType="begin"/>
        </w:r>
        <w:r w:rsidR="002E12C6">
          <w:rPr>
            <w:noProof/>
            <w:webHidden/>
          </w:rPr>
          <w:instrText xml:space="preserve"> PAGEREF _Toc456340750 \h </w:instrText>
        </w:r>
        <w:r w:rsidR="002E12C6">
          <w:rPr>
            <w:noProof/>
            <w:webHidden/>
          </w:rPr>
        </w:r>
        <w:r w:rsidR="002E12C6">
          <w:rPr>
            <w:noProof/>
            <w:webHidden/>
          </w:rPr>
          <w:fldChar w:fldCharType="separate"/>
        </w:r>
        <w:r w:rsidR="002E12C6">
          <w:rPr>
            <w:noProof/>
            <w:webHidden/>
          </w:rPr>
          <w:t>28</w:t>
        </w:r>
        <w:r w:rsidR="002E12C6">
          <w:rPr>
            <w:noProof/>
            <w:webHidden/>
          </w:rPr>
          <w:fldChar w:fldCharType="end"/>
        </w:r>
      </w:hyperlink>
    </w:p>
    <w:p w14:paraId="3D850313" w14:textId="77777777" w:rsidR="002E12C6" w:rsidRDefault="0080060B">
      <w:pPr>
        <w:pStyle w:val="TableofFigures"/>
        <w:tabs>
          <w:tab w:val="right" w:leader="dot" w:pos="9350"/>
        </w:tabs>
        <w:rPr>
          <w:rFonts w:eastAsiaTheme="minorEastAsia" w:cstheme="minorBidi"/>
          <w:noProof/>
          <w:sz w:val="22"/>
          <w:szCs w:val="22"/>
        </w:rPr>
      </w:pPr>
      <w:hyperlink w:anchor="_Toc456340751" w:history="1">
        <w:r w:rsidR="002E12C6" w:rsidRPr="00997D43">
          <w:rPr>
            <w:rStyle w:val="Hyperlink"/>
            <w:noProof/>
          </w:rPr>
          <w:t>Figure 15. Refined grid boundaries for the wet case. The original grid was cut on the white dotted lines.</w:t>
        </w:r>
        <w:r w:rsidR="002E12C6">
          <w:rPr>
            <w:noProof/>
            <w:webHidden/>
          </w:rPr>
          <w:tab/>
        </w:r>
        <w:r w:rsidR="002E12C6">
          <w:rPr>
            <w:noProof/>
            <w:webHidden/>
          </w:rPr>
          <w:fldChar w:fldCharType="begin"/>
        </w:r>
        <w:r w:rsidR="002E12C6">
          <w:rPr>
            <w:noProof/>
            <w:webHidden/>
          </w:rPr>
          <w:instrText xml:space="preserve"> PAGEREF _Toc456340751 \h </w:instrText>
        </w:r>
        <w:r w:rsidR="002E12C6">
          <w:rPr>
            <w:noProof/>
            <w:webHidden/>
          </w:rPr>
        </w:r>
        <w:r w:rsidR="002E12C6">
          <w:rPr>
            <w:noProof/>
            <w:webHidden/>
          </w:rPr>
          <w:fldChar w:fldCharType="separate"/>
        </w:r>
        <w:r w:rsidR="002E12C6">
          <w:rPr>
            <w:noProof/>
            <w:webHidden/>
          </w:rPr>
          <w:t>29</w:t>
        </w:r>
        <w:r w:rsidR="002E12C6">
          <w:rPr>
            <w:noProof/>
            <w:webHidden/>
          </w:rPr>
          <w:fldChar w:fldCharType="end"/>
        </w:r>
      </w:hyperlink>
    </w:p>
    <w:p w14:paraId="32D3C04D" w14:textId="77777777" w:rsidR="002E12C6" w:rsidRDefault="0080060B">
      <w:pPr>
        <w:pStyle w:val="TableofFigures"/>
        <w:tabs>
          <w:tab w:val="right" w:leader="dot" w:pos="9350"/>
        </w:tabs>
        <w:rPr>
          <w:rFonts w:eastAsiaTheme="minorEastAsia" w:cstheme="minorBidi"/>
          <w:noProof/>
          <w:sz w:val="22"/>
          <w:szCs w:val="22"/>
        </w:rPr>
      </w:pPr>
      <w:hyperlink w:anchor="_Toc456340752" w:history="1">
        <w:r w:rsidR="002E12C6" w:rsidRPr="00997D43">
          <w:rPr>
            <w:rStyle w:val="Hyperlink"/>
            <w:noProof/>
          </w:rPr>
          <w:t>Figure 16. Simulated Radar Reflectivity at 1000 m altitude at 20 min for the reference case.</w:t>
        </w:r>
        <w:r w:rsidR="002E12C6">
          <w:rPr>
            <w:noProof/>
            <w:webHidden/>
          </w:rPr>
          <w:tab/>
        </w:r>
        <w:r w:rsidR="002E12C6">
          <w:rPr>
            <w:noProof/>
            <w:webHidden/>
          </w:rPr>
          <w:fldChar w:fldCharType="begin"/>
        </w:r>
        <w:r w:rsidR="002E12C6">
          <w:rPr>
            <w:noProof/>
            <w:webHidden/>
          </w:rPr>
          <w:instrText xml:space="preserve"> PAGEREF _Toc456340752 \h </w:instrText>
        </w:r>
        <w:r w:rsidR="002E12C6">
          <w:rPr>
            <w:noProof/>
            <w:webHidden/>
          </w:rPr>
        </w:r>
        <w:r w:rsidR="002E12C6">
          <w:rPr>
            <w:noProof/>
            <w:webHidden/>
          </w:rPr>
          <w:fldChar w:fldCharType="separate"/>
        </w:r>
        <w:r w:rsidR="002E12C6">
          <w:rPr>
            <w:noProof/>
            <w:webHidden/>
          </w:rPr>
          <w:t>32</w:t>
        </w:r>
        <w:r w:rsidR="002E12C6">
          <w:rPr>
            <w:noProof/>
            <w:webHidden/>
          </w:rPr>
          <w:fldChar w:fldCharType="end"/>
        </w:r>
      </w:hyperlink>
    </w:p>
    <w:p w14:paraId="00851FFF" w14:textId="77777777" w:rsidR="002E12C6" w:rsidRDefault="0080060B">
      <w:pPr>
        <w:pStyle w:val="TableofFigures"/>
        <w:tabs>
          <w:tab w:val="right" w:leader="dot" w:pos="9350"/>
        </w:tabs>
        <w:rPr>
          <w:rFonts w:eastAsiaTheme="minorEastAsia" w:cstheme="minorBidi"/>
          <w:noProof/>
          <w:sz w:val="22"/>
          <w:szCs w:val="22"/>
        </w:rPr>
      </w:pPr>
      <w:hyperlink w:anchor="_Toc456340753" w:history="1">
        <w:r w:rsidR="002E12C6" w:rsidRPr="00997D43">
          <w:rPr>
            <w:rStyle w:val="Hyperlink"/>
            <w:noProof/>
          </w:rPr>
          <w:t>Figure 17. Simulated Radar Reflectivity at 1000 m altitude at 40 min for the reference case.</w:t>
        </w:r>
        <w:r w:rsidR="002E12C6">
          <w:rPr>
            <w:noProof/>
            <w:webHidden/>
          </w:rPr>
          <w:tab/>
        </w:r>
        <w:r w:rsidR="002E12C6">
          <w:rPr>
            <w:noProof/>
            <w:webHidden/>
          </w:rPr>
          <w:fldChar w:fldCharType="begin"/>
        </w:r>
        <w:r w:rsidR="002E12C6">
          <w:rPr>
            <w:noProof/>
            <w:webHidden/>
          </w:rPr>
          <w:instrText xml:space="preserve"> PAGEREF _Toc456340753 \h </w:instrText>
        </w:r>
        <w:r w:rsidR="002E12C6">
          <w:rPr>
            <w:noProof/>
            <w:webHidden/>
          </w:rPr>
        </w:r>
        <w:r w:rsidR="002E12C6">
          <w:rPr>
            <w:noProof/>
            <w:webHidden/>
          </w:rPr>
          <w:fldChar w:fldCharType="separate"/>
        </w:r>
        <w:r w:rsidR="002E12C6">
          <w:rPr>
            <w:noProof/>
            <w:webHidden/>
          </w:rPr>
          <w:t>33</w:t>
        </w:r>
        <w:r w:rsidR="002E12C6">
          <w:rPr>
            <w:noProof/>
            <w:webHidden/>
          </w:rPr>
          <w:fldChar w:fldCharType="end"/>
        </w:r>
      </w:hyperlink>
    </w:p>
    <w:p w14:paraId="0E291AD5" w14:textId="77777777" w:rsidR="002E12C6" w:rsidRDefault="0080060B">
      <w:pPr>
        <w:pStyle w:val="TableofFigures"/>
        <w:tabs>
          <w:tab w:val="right" w:leader="dot" w:pos="9350"/>
        </w:tabs>
        <w:rPr>
          <w:rFonts w:eastAsiaTheme="minorEastAsia" w:cstheme="minorBidi"/>
          <w:noProof/>
          <w:sz w:val="22"/>
          <w:szCs w:val="22"/>
        </w:rPr>
      </w:pPr>
      <w:hyperlink w:anchor="_Toc456340754" w:history="1">
        <w:r w:rsidR="002E12C6" w:rsidRPr="00997D43">
          <w:rPr>
            <w:rStyle w:val="Hyperlink"/>
            <w:noProof/>
          </w:rPr>
          <w:t>Figure 18. Simulated Radar Reflectivity at 400 m, from left to right, for (a) the reference case with the original grid after 40 min of original simulation, (b) the cut grid, and (c) the refined grid at 0 min, for the new simulations.</w:t>
        </w:r>
        <w:r w:rsidR="002E12C6">
          <w:rPr>
            <w:noProof/>
            <w:webHidden/>
          </w:rPr>
          <w:tab/>
        </w:r>
        <w:r w:rsidR="002E12C6">
          <w:rPr>
            <w:noProof/>
            <w:webHidden/>
          </w:rPr>
          <w:fldChar w:fldCharType="begin"/>
        </w:r>
        <w:r w:rsidR="002E12C6">
          <w:rPr>
            <w:noProof/>
            <w:webHidden/>
          </w:rPr>
          <w:instrText xml:space="preserve"> PAGEREF _Toc456340754 \h </w:instrText>
        </w:r>
        <w:r w:rsidR="002E12C6">
          <w:rPr>
            <w:noProof/>
            <w:webHidden/>
          </w:rPr>
        </w:r>
        <w:r w:rsidR="002E12C6">
          <w:rPr>
            <w:noProof/>
            <w:webHidden/>
          </w:rPr>
          <w:fldChar w:fldCharType="separate"/>
        </w:r>
        <w:r w:rsidR="002E12C6">
          <w:rPr>
            <w:noProof/>
            <w:webHidden/>
          </w:rPr>
          <w:t>36</w:t>
        </w:r>
        <w:r w:rsidR="002E12C6">
          <w:rPr>
            <w:noProof/>
            <w:webHidden/>
          </w:rPr>
          <w:fldChar w:fldCharType="end"/>
        </w:r>
      </w:hyperlink>
    </w:p>
    <w:p w14:paraId="59F722C3" w14:textId="77777777" w:rsidR="002E12C6" w:rsidRDefault="0080060B">
      <w:pPr>
        <w:pStyle w:val="TableofFigures"/>
        <w:tabs>
          <w:tab w:val="right" w:leader="dot" w:pos="9350"/>
        </w:tabs>
        <w:rPr>
          <w:rFonts w:eastAsiaTheme="minorEastAsia" w:cstheme="minorBidi"/>
          <w:noProof/>
          <w:sz w:val="22"/>
          <w:szCs w:val="22"/>
        </w:rPr>
      </w:pPr>
      <w:hyperlink w:anchor="_Toc456340755" w:history="1">
        <w:r w:rsidR="002E12C6" w:rsidRPr="00997D43">
          <w:rPr>
            <w:rStyle w:val="Hyperlink"/>
            <w:noProof/>
          </w:rPr>
          <w:t>Figure 19. Zoomed in views of differences between solutions using the resized computational domain (a) and the refined domain (b).</w:t>
        </w:r>
        <w:r w:rsidR="002E12C6">
          <w:rPr>
            <w:noProof/>
            <w:webHidden/>
          </w:rPr>
          <w:tab/>
        </w:r>
        <w:r w:rsidR="002E12C6">
          <w:rPr>
            <w:noProof/>
            <w:webHidden/>
          </w:rPr>
          <w:fldChar w:fldCharType="begin"/>
        </w:r>
        <w:r w:rsidR="002E12C6">
          <w:rPr>
            <w:noProof/>
            <w:webHidden/>
          </w:rPr>
          <w:instrText xml:space="preserve"> PAGEREF _Toc456340755 \h </w:instrText>
        </w:r>
        <w:r w:rsidR="002E12C6">
          <w:rPr>
            <w:noProof/>
            <w:webHidden/>
          </w:rPr>
        </w:r>
        <w:r w:rsidR="002E12C6">
          <w:rPr>
            <w:noProof/>
            <w:webHidden/>
          </w:rPr>
          <w:fldChar w:fldCharType="separate"/>
        </w:r>
        <w:r w:rsidR="002E12C6">
          <w:rPr>
            <w:noProof/>
            <w:webHidden/>
          </w:rPr>
          <w:t>37</w:t>
        </w:r>
        <w:r w:rsidR="002E12C6">
          <w:rPr>
            <w:noProof/>
            <w:webHidden/>
          </w:rPr>
          <w:fldChar w:fldCharType="end"/>
        </w:r>
      </w:hyperlink>
    </w:p>
    <w:p w14:paraId="78FD7FD2" w14:textId="77777777" w:rsidR="002E12C6" w:rsidRDefault="0080060B">
      <w:pPr>
        <w:pStyle w:val="TableofFigures"/>
        <w:tabs>
          <w:tab w:val="right" w:leader="dot" w:pos="9350"/>
        </w:tabs>
        <w:rPr>
          <w:rFonts w:eastAsiaTheme="minorEastAsia" w:cstheme="minorBidi"/>
          <w:noProof/>
          <w:sz w:val="22"/>
          <w:szCs w:val="22"/>
        </w:rPr>
      </w:pPr>
      <w:hyperlink w:anchor="_Toc456340756" w:history="1">
        <w:r w:rsidR="002E12C6" w:rsidRPr="00997D43">
          <w:rPr>
            <w:rStyle w:val="Hyperlink"/>
            <w:noProof/>
          </w:rPr>
          <w:t>Figure 20. Post-processing flowchart</w:t>
        </w:r>
        <w:r w:rsidR="002E12C6">
          <w:rPr>
            <w:noProof/>
            <w:webHidden/>
          </w:rPr>
          <w:tab/>
        </w:r>
        <w:r w:rsidR="002E12C6">
          <w:rPr>
            <w:noProof/>
            <w:webHidden/>
          </w:rPr>
          <w:fldChar w:fldCharType="begin"/>
        </w:r>
        <w:r w:rsidR="002E12C6">
          <w:rPr>
            <w:noProof/>
            <w:webHidden/>
          </w:rPr>
          <w:instrText xml:space="preserve"> PAGEREF _Toc456340756 \h </w:instrText>
        </w:r>
        <w:r w:rsidR="002E12C6">
          <w:rPr>
            <w:noProof/>
            <w:webHidden/>
          </w:rPr>
        </w:r>
        <w:r w:rsidR="002E12C6">
          <w:rPr>
            <w:noProof/>
            <w:webHidden/>
          </w:rPr>
          <w:fldChar w:fldCharType="separate"/>
        </w:r>
        <w:r w:rsidR="002E12C6">
          <w:rPr>
            <w:noProof/>
            <w:webHidden/>
          </w:rPr>
          <w:t>39</w:t>
        </w:r>
        <w:r w:rsidR="002E12C6">
          <w:rPr>
            <w:noProof/>
            <w:webHidden/>
          </w:rPr>
          <w:fldChar w:fldCharType="end"/>
        </w:r>
      </w:hyperlink>
    </w:p>
    <w:p w14:paraId="301D8FE1" w14:textId="77777777" w:rsidR="002E12C6" w:rsidRDefault="0080060B">
      <w:pPr>
        <w:pStyle w:val="TableofFigures"/>
        <w:tabs>
          <w:tab w:val="right" w:leader="dot" w:pos="9350"/>
        </w:tabs>
        <w:rPr>
          <w:rFonts w:eastAsiaTheme="minorEastAsia" w:cstheme="minorBidi"/>
          <w:noProof/>
          <w:sz w:val="22"/>
          <w:szCs w:val="22"/>
        </w:rPr>
      </w:pPr>
      <w:hyperlink w:anchor="_Toc456340757" w:history="1">
        <w:r w:rsidR="002E12C6" w:rsidRPr="00997D43">
          <w:rPr>
            <w:rStyle w:val="Hyperlink"/>
            <w:noProof/>
          </w:rPr>
          <w:t>Figure 21. Radar reflectivity results showing the importance of the computational domain with the right initialization for (a) the original simulation, (b)  the simulation for a 40 km x 40 km grid and initialized with the sounding data, but without the restart file, and (c) the simulation for a 40 km x 40 km grid and initialized with the restart file.</w:t>
        </w:r>
        <w:r w:rsidR="002E12C6">
          <w:rPr>
            <w:noProof/>
            <w:webHidden/>
          </w:rPr>
          <w:tab/>
        </w:r>
        <w:r w:rsidR="002E12C6">
          <w:rPr>
            <w:noProof/>
            <w:webHidden/>
          </w:rPr>
          <w:fldChar w:fldCharType="begin"/>
        </w:r>
        <w:r w:rsidR="002E12C6">
          <w:rPr>
            <w:noProof/>
            <w:webHidden/>
          </w:rPr>
          <w:instrText xml:space="preserve"> PAGEREF _Toc456340757 \h </w:instrText>
        </w:r>
        <w:r w:rsidR="002E12C6">
          <w:rPr>
            <w:noProof/>
            <w:webHidden/>
          </w:rPr>
        </w:r>
        <w:r w:rsidR="002E12C6">
          <w:rPr>
            <w:noProof/>
            <w:webHidden/>
          </w:rPr>
          <w:fldChar w:fldCharType="separate"/>
        </w:r>
        <w:r w:rsidR="002E12C6">
          <w:rPr>
            <w:noProof/>
            <w:webHidden/>
          </w:rPr>
          <w:t>41</w:t>
        </w:r>
        <w:r w:rsidR="002E12C6">
          <w:rPr>
            <w:noProof/>
            <w:webHidden/>
          </w:rPr>
          <w:fldChar w:fldCharType="end"/>
        </w:r>
      </w:hyperlink>
    </w:p>
    <w:p w14:paraId="7925767D" w14:textId="77777777" w:rsidR="002E12C6" w:rsidRDefault="0080060B">
      <w:pPr>
        <w:pStyle w:val="TableofFigures"/>
        <w:tabs>
          <w:tab w:val="right" w:leader="dot" w:pos="9350"/>
        </w:tabs>
        <w:rPr>
          <w:rFonts w:eastAsiaTheme="minorEastAsia" w:cstheme="minorBidi"/>
          <w:noProof/>
          <w:sz w:val="22"/>
          <w:szCs w:val="22"/>
        </w:rPr>
      </w:pPr>
      <w:hyperlink w:anchor="_Toc456340758" w:history="1">
        <w:r w:rsidR="002E12C6" w:rsidRPr="00997D43">
          <w:rPr>
            <w:rStyle w:val="Hyperlink"/>
            <w:noProof/>
          </w:rPr>
          <w:t>Figure 22. Radar Reflectivity for the reference case at an elevation of 400 m AGL. The original grid is represented on the left and the refined grid on the right. From top to bottom, the times are t=40 min, t=50 min, and t=60 min for the original simulation and t=0, t=10 min, t=20 min for the new simulation.</w:t>
        </w:r>
        <w:r w:rsidR="002E12C6">
          <w:rPr>
            <w:noProof/>
            <w:webHidden/>
          </w:rPr>
          <w:tab/>
        </w:r>
        <w:r w:rsidR="002E12C6">
          <w:rPr>
            <w:noProof/>
            <w:webHidden/>
          </w:rPr>
          <w:fldChar w:fldCharType="begin"/>
        </w:r>
        <w:r w:rsidR="002E12C6">
          <w:rPr>
            <w:noProof/>
            <w:webHidden/>
          </w:rPr>
          <w:instrText xml:space="preserve"> PAGEREF _Toc456340758 \h </w:instrText>
        </w:r>
        <w:r w:rsidR="002E12C6">
          <w:rPr>
            <w:noProof/>
            <w:webHidden/>
          </w:rPr>
        </w:r>
        <w:r w:rsidR="002E12C6">
          <w:rPr>
            <w:noProof/>
            <w:webHidden/>
          </w:rPr>
          <w:fldChar w:fldCharType="separate"/>
        </w:r>
        <w:r w:rsidR="002E12C6">
          <w:rPr>
            <w:noProof/>
            <w:webHidden/>
          </w:rPr>
          <w:t>42</w:t>
        </w:r>
        <w:r w:rsidR="002E12C6">
          <w:rPr>
            <w:noProof/>
            <w:webHidden/>
          </w:rPr>
          <w:fldChar w:fldCharType="end"/>
        </w:r>
      </w:hyperlink>
    </w:p>
    <w:p w14:paraId="2D3F8BC1" w14:textId="77777777" w:rsidR="002E12C6" w:rsidRDefault="0080060B">
      <w:pPr>
        <w:pStyle w:val="TableofFigures"/>
        <w:tabs>
          <w:tab w:val="right" w:leader="dot" w:pos="9350"/>
        </w:tabs>
        <w:rPr>
          <w:rFonts w:eastAsiaTheme="minorEastAsia" w:cstheme="minorBidi"/>
          <w:noProof/>
          <w:sz w:val="22"/>
          <w:szCs w:val="22"/>
        </w:rPr>
      </w:pPr>
      <w:hyperlink w:anchor="_Toc456340759" w:history="1">
        <w:r w:rsidR="002E12C6" w:rsidRPr="00997D43">
          <w:rPr>
            <w:rStyle w:val="Hyperlink"/>
            <w:noProof/>
          </w:rPr>
          <w:t>Figure 23. Radar Reflectivity for the wet case at an elevation of 400 m AGL. The original grid is represented on the left and the refined grid on the right. From top to bottom, the times are t=40 min, t=50 min, and t=60 min for the original simulation and t=0, t=10 min, t=20 min for the new simulation.</w:t>
        </w:r>
        <w:r w:rsidR="002E12C6">
          <w:rPr>
            <w:noProof/>
            <w:webHidden/>
          </w:rPr>
          <w:tab/>
        </w:r>
        <w:r w:rsidR="002E12C6">
          <w:rPr>
            <w:noProof/>
            <w:webHidden/>
          </w:rPr>
          <w:fldChar w:fldCharType="begin"/>
        </w:r>
        <w:r w:rsidR="002E12C6">
          <w:rPr>
            <w:noProof/>
            <w:webHidden/>
          </w:rPr>
          <w:instrText xml:space="preserve"> PAGEREF _Toc456340759 \h </w:instrText>
        </w:r>
        <w:r w:rsidR="002E12C6">
          <w:rPr>
            <w:noProof/>
            <w:webHidden/>
          </w:rPr>
        </w:r>
        <w:r w:rsidR="002E12C6">
          <w:rPr>
            <w:noProof/>
            <w:webHidden/>
          </w:rPr>
          <w:fldChar w:fldCharType="separate"/>
        </w:r>
        <w:r w:rsidR="002E12C6">
          <w:rPr>
            <w:noProof/>
            <w:webHidden/>
          </w:rPr>
          <w:t>43</w:t>
        </w:r>
        <w:r w:rsidR="002E12C6">
          <w:rPr>
            <w:noProof/>
            <w:webHidden/>
          </w:rPr>
          <w:fldChar w:fldCharType="end"/>
        </w:r>
      </w:hyperlink>
    </w:p>
    <w:p w14:paraId="79E125C7" w14:textId="77777777" w:rsidR="002E12C6" w:rsidRDefault="0080060B">
      <w:pPr>
        <w:pStyle w:val="TableofFigures"/>
        <w:tabs>
          <w:tab w:val="right" w:leader="dot" w:pos="9350"/>
        </w:tabs>
        <w:rPr>
          <w:rFonts w:eastAsiaTheme="minorEastAsia" w:cstheme="minorBidi"/>
          <w:noProof/>
          <w:sz w:val="22"/>
          <w:szCs w:val="22"/>
        </w:rPr>
      </w:pPr>
      <w:hyperlink w:anchor="_Toc456340760" w:history="1">
        <w:r w:rsidR="002E12C6" w:rsidRPr="00997D43">
          <w:rPr>
            <w:rStyle w:val="Hyperlink"/>
            <w:noProof/>
          </w:rPr>
          <w:t>Figure 24. Radar Reflectivity for the dry case at an elevation of 400 m AGL. The original grid is represented on the left and the refined grid on the right. From top to bottom, the times are t=40 min, t=50 min, and t=60 min for the original simulation and t=0, t=10 min, t=20 min for the new simulation.</w:t>
        </w:r>
        <w:r w:rsidR="002E12C6">
          <w:rPr>
            <w:noProof/>
            <w:webHidden/>
          </w:rPr>
          <w:tab/>
        </w:r>
        <w:r w:rsidR="002E12C6">
          <w:rPr>
            <w:noProof/>
            <w:webHidden/>
          </w:rPr>
          <w:fldChar w:fldCharType="begin"/>
        </w:r>
        <w:r w:rsidR="002E12C6">
          <w:rPr>
            <w:noProof/>
            <w:webHidden/>
          </w:rPr>
          <w:instrText xml:space="preserve"> PAGEREF _Toc456340760 \h </w:instrText>
        </w:r>
        <w:r w:rsidR="002E12C6">
          <w:rPr>
            <w:noProof/>
            <w:webHidden/>
          </w:rPr>
        </w:r>
        <w:r w:rsidR="002E12C6">
          <w:rPr>
            <w:noProof/>
            <w:webHidden/>
          </w:rPr>
          <w:fldChar w:fldCharType="separate"/>
        </w:r>
        <w:r w:rsidR="002E12C6">
          <w:rPr>
            <w:noProof/>
            <w:webHidden/>
          </w:rPr>
          <w:t>44</w:t>
        </w:r>
        <w:r w:rsidR="002E12C6">
          <w:rPr>
            <w:noProof/>
            <w:webHidden/>
          </w:rPr>
          <w:fldChar w:fldCharType="end"/>
        </w:r>
      </w:hyperlink>
    </w:p>
    <w:p w14:paraId="4D734C1D" w14:textId="77777777" w:rsidR="002E12C6" w:rsidRDefault="0080060B">
      <w:pPr>
        <w:pStyle w:val="TableofFigures"/>
        <w:tabs>
          <w:tab w:val="right" w:leader="dot" w:pos="9350"/>
        </w:tabs>
        <w:rPr>
          <w:rFonts w:eastAsiaTheme="minorEastAsia" w:cstheme="minorBidi"/>
          <w:noProof/>
          <w:sz w:val="22"/>
          <w:szCs w:val="22"/>
        </w:rPr>
      </w:pPr>
      <w:hyperlink w:anchor="_Toc456340761" w:history="1">
        <w:r w:rsidR="002E12C6" w:rsidRPr="00997D43">
          <w:rPr>
            <w:rStyle w:val="Hyperlink"/>
            <w:noProof/>
          </w:rPr>
          <w:t>Figure 25. Surface Pressure History. Red line represents the reference case, green the wet case, and blue the dry case. The solid lines are the minimum pressure and the dashed lines are the maximum pressure at the surface.</w:t>
        </w:r>
        <w:r w:rsidR="002E12C6">
          <w:rPr>
            <w:noProof/>
            <w:webHidden/>
          </w:rPr>
          <w:tab/>
        </w:r>
        <w:r w:rsidR="002E12C6">
          <w:rPr>
            <w:noProof/>
            <w:webHidden/>
          </w:rPr>
          <w:fldChar w:fldCharType="begin"/>
        </w:r>
        <w:r w:rsidR="002E12C6">
          <w:rPr>
            <w:noProof/>
            <w:webHidden/>
          </w:rPr>
          <w:instrText xml:space="preserve"> PAGEREF _Toc456340761 \h </w:instrText>
        </w:r>
        <w:r w:rsidR="002E12C6">
          <w:rPr>
            <w:noProof/>
            <w:webHidden/>
          </w:rPr>
        </w:r>
        <w:r w:rsidR="002E12C6">
          <w:rPr>
            <w:noProof/>
            <w:webHidden/>
          </w:rPr>
          <w:fldChar w:fldCharType="separate"/>
        </w:r>
        <w:r w:rsidR="002E12C6">
          <w:rPr>
            <w:noProof/>
            <w:webHidden/>
          </w:rPr>
          <w:t>47</w:t>
        </w:r>
        <w:r w:rsidR="002E12C6">
          <w:rPr>
            <w:noProof/>
            <w:webHidden/>
          </w:rPr>
          <w:fldChar w:fldCharType="end"/>
        </w:r>
      </w:hyperlink>
    </w:p>
    <w:p w14:paraId="5B3BC216" w14:textId="77777777" w:rsidR="002E12C6" w:rsidRDefault="0080060B">
      <w:pPr>
        <w:pStyle w:val="TableofFigures"/>
        <w:tabs>
          <w:tab w:val="right" w:leader="dot" w:pos="9350"/>
        </w:tabs>
        <w:rPr>
          <w:rFonts w:eastAsiaTheme="minorEastAsia" w:cstheme="minorBidi"/>
          <w:noProof/>
          <w:sz w:val="22"/>
          <w:szCs w:val="22"/>
        </w:rPr>
      </w:pPr>
      <w:hyperlink w:anchor="_Toc456340762" w:history="1">
        <w:r w:rsidR="002E12C6" w:rsidRPr="00997D43">
          <w:rPr>
            <w:rStyle w:val="Hyperlink"/>
            <w:noProof/>
          </w:rPr>
          <w:t>Figure 26. Minimum and Maximum Pressure History inside the domain. Red line represents the reference case, green the wet case, and blue the dry case. The solid lines are the minimum pressure and the dashed lines are the maximum pressure</w:t>
        </w:r>
        <w:r w:rsidR="002E12C6">
          <w:rPr>
            <w:noProof/>
            <w:webHidden/>
          </w:rPr>
          <w:tab/>
        </w:r>
        <w:r w:rsidR="002E12C6">
          <w:rPr>
            <w:noProof/>
            <w:webHidden/>
          </w:rPr>
          <w:fldChar w:fldCharType="begin"/>
        </w:r>
        <w:r w:rsidR="002E12C6">
          <w:rPr>
            <w:noProof/>
            <w:webHidden/>
          </w:rPr>
          <w:instrText xml:space="preserve"> PAGEREF _Toc456340762 \h </w:instrText>
        </w:r>
        <w:r w:rsidR="002E12C6">
          <w:rPr>
            <w:noProof/>
            <w:webHidden/>
          </w:rPr>
        </w:r>
        <w:r w:rsidR="002E12C6">
          <w:rPr>
            <w:noProof/>
            <w:webHidden/>
          </w:rPr>
          <w:fldChar w:fldCharType="separate"/>
        </w:r>
        <w:r w:rsidR="002E12C6">
          <w:rPr>
            <w:noProof/>
            <w:webHidden/>
          </w:rPr>
          <w:t>48</w:t>
        </w:r>
        <w:r w:rsidR="002E12C6">
          <w:rPr>
            <w:noProof/>
            <w:webHidden/>
          </w:rPr>
          <w:fldChar w:fldCharType="end"/>
        </w:r>
      </w:hyperlink>
    </w:p>
    <w:p w14:paraId="1E919FC2" w14:textId="77777777" w:rsidR="002E12C6" w:rsidRDefault="0080060B">
      <w:pPr>
        <w:pStyle w:val="TableofFigures"/>
        <w:tabs>
          <w:tab w:val="right" w:leader="dot" w:pos="9350"/>
        </w:tabs>
        <w:rPr>
          <w:rFonts w:eastAsiaTheme="minorEastAsia" w:cstheme="minorBidi"/>
          <w:noProof/>
          <w:sz w:val="22"/>
          <w:szCs w:val="22"/>
        </w:rPr>
      </w:pPr>
      <w:hyperlink w:anchor="_Toc456340763" w:history="1">
        <w:r w:rsidR="002E12C6" w:rsidRPr="00997D43">
          <w:rPr>
            <w:rStyle w:val="Hyperlink"/>
            <w:noProof/>
          </w:rPr>
          <w:t>Figure 27. Minimum pressure over the simulation times and altitude. (a) reference case, (b) wet case, and (c) dry case.</w:t>
        </w:r>
        <w:r w:rsidR="002E12C6">
          <w:rPr>
            <w:noProof/>
            <w:webHidden/>
          </w:rPr>
          <w:tab/>
        </w:r>
        <w:r w:rsidR="002E12C6">
          <w:rPr>
            <w:noProof/>
            <w:webHidden/>
          </w:rPr>
          <w:fldChar w:fldCharType="begin"/>
        </w:r>
        <w:r w:rsidR="002E12C6">
          <w:rPr>
            <w:noProof/>
            <w:webHidden/>
          </w:rPr>
          <w:instrText xml:space="preserve"> PAGEREF _Toc456340763 \h </w:instrText>
        </w:r>
        <w:r w:rsidR="002E12C6">
          <w:rPr>
            <w:noProof/>
            <w:webHidden/>
          </w:rPr>
        </w:r>
        <w:r w:rsidR="002E12C6">
          <w:rPr>
            <w:noProof/>
            <w:webHidden/>
          </w:rPr>
          <w:fldChar w:fldCharType="separate"/>
        </w:r>
        <w:r w:rsidR="002E12C6">
          <w:rPr>
            <w:noProof/>
            <w:webHidden/>
          </w:rPr>
          <w:t>49</w:t>
        </w:r>
        <w:r w:rsidR="002E12C6">
          <w:rPr>
            <w:noProof/>
            <w:webHidden/>
          </w:rPr>
          <w:fldChar w:fldCharType="end"/>
        </w:r>
      </w:hyperlink>
    </w:p>
    <w:p w14:paraId="53AAA02E" w14:textId="77777777" w:rsidR="002E12C6" w:rsidRDefault="0080060B">
      <w:pPr>
        <w:pStyle w:val="TableofFigures"/>
        <w:tabs>
          <w:tab w:val="right" w:leader="dot" w:pos="9350"/>
        </w:tabs>
        <w:rPr>
          <w:rFonts w:eastAsiaTheme="minorEastAsia" w:cstheme="minorBidi"/>
          <w:noProof/>
          <w:sz w:val="22"/>
          <w:szCs w:val="22"/>
        </w:rPr>
      </w:pPr>
      <w:hyperlink w:anchor="_Toc456340764" w:history="1">
        <w:r w:rsidR="002E12C6" w:rsidRPr="00997D43">
          <w:rPr>
            <w:rStyle w:val="Hyperlink"/>
            <w:noProof/>
          </w:rPr>
          <w:t>Figure 28. Minimum Pressure History inside the domain for the reference case. The red plain line represents the domain pressure, and the red dash line the surface pressure.</w:t>
        </w:r>
        <w:r w:rsidR="002E12C6">
          <w:rPr>
            <w:noProof/>
            <w:webHidden/>
          </w:rPr>
          <w:tab/>
        </w:r>
        <w:r w:rsidR="002E12C6">
          <w:rPr>
            <w:noProof/>
            <w:webHidden/>
          </w:rPr>
          <w:fldChar w:fldCharType="begin"/>
        </w:r>
        <w:r w:rsidR="002E12C6">
          <w:rPr>
            <w:noProof/>
            <w:webHidden/>
          </w:rPr>
          <w:instrText xml:space="preserve"> PAGEREF _Toc456340764 \h </w:instrText>
        </w:r>
        <w:r w:rsidR="002E12C6">
          <w:rPr>
            <w:noProof/>
            <w:webHidden/>
          </w:rPr>
        </w:r>
        <w:r w:rsidR="002E12C6">
          <w:rPr>
            <w:noProof/>
            <w:webHidden/>
          </w:rPr>
          <w:fldChar w:fldCharType="separate"/>
        </w:r>
        <w:r w:rsidR="002E12C6">
          <w:rPr>
            <w:noProof/>
            <w:webHidden/>
          </w:rPr>
          <w:t>50</w:t>
        </w:r>
        <w:r w:rsidR="002E12C6">
          <w:rPr>
            <w:noProof/>
            <w:webHidden/>
          </w:rPr>
          <w:fldChar w:fldCharType="end"/>
        </w:r>
      </w:hyperlink>
    </w:p>
    <w:p w14:paraId="53CFE238" w14:textId="77777777" w:rsidR="002E12C6" w:rsidRDefault="0080060B">
      <w:pPr>
        <w:pStyle w:val="TableofFigures"/>
        <w:tabs>
          <w:tab w:val="right" w:leader="dot" w:pos="9350"/>
        </w:tabs>
        <w:rPr>
          <w:rFonts w:eastAsiaTheme="minorEastAsia" w:cstheme="minorBidi"/>
          <w:noProof/>
          <w:sz w:val="22"/>
          <w:szCs w:val="22"/>
        </w:rPr>
      </w:pPr>
      <w:hyperlink w:anchor="_Toc456340765" w:history="1">
        <w:r w:rsidR="002E12C6" w:rsidRPr="00997D43">
          <w:rPr>
            <w:rStyle w:val="Hyperlink"/>
            <w:noProof/>
          </w:rPr>
          <w:t>Figure 29. 8 mb pressure deficit and cloud prespective for the reference case at t = 5min (1), 13.5 min (2), and 20 min (3) of the simulation.</w:t>
        </w:r>
        <w:r w:rsidR="002E12C6">
          <w:rPr>
            <w:noProof/>
            <w:webHidden/>
          </w:rPr>
          <w:tab/>
        </w:r>
        <w:r w:rsidR="002E12C6">
          <w:rPr>
            <w:noProof/>
            <w:webHidden/>
          </w:rPr>
          <w:fldChar w:fldCharType="begin"/>
        </w:r>
        <w:r w:rsidR="002E12C6">
          <w:rPr>
            <w:noProof/>
            <w:webHidden/>
          </w:rPr>
          <w:instrText xml:space="preserve"> PAGEREF _Toc456340765 \h </w:instrText>
        </w:r>
        <w:r w:rsidR="002E12C6">
          <w:rPr>
            <w:noProof/>
            <w:webHidden/>
          </w:rPr>
        </w:r>
        <w:r w:rsidR="002E12C6">
          <w:rPr>
            <w:noProof/>
            <w:webHidden/>
          </w:rPr>
          <w:fldChar w:fldCharType="separate"/>
        </w:r>
        <w:r w:rsidR="002E12C6">
          <w:rPr>
            <w:noProof/>
            <w:webHidden/>
          </w:rPr>
          <w:t>52</w:t>
        </w:r>
        <w:r w:rsidR="002E12C6">
          <w:rPr>
            <w:noProof/>
            <w:webHidden/>
          </w:rPr>
          <w:fldChar w:fldCharType="end"/>
        </w:r>
      </w:hyperlink>
    </w:p>
    <w:p w14:paraId="6926728E" w14:textId="77777777" w:rsidR="002E12C6" w:rsidRDefault="0080060B">
      <w:pPr>
        <w:pStyle w:val="TableofFigures"/>
        <w:tabs>
          <w:tab w:val="right" w:leader="dot" w:pos="9350"/>
        </w:tabs>
        <w:rPr>
          <w:rFonts w:eastAsiaTheme="minorEastAsia" w:cstheme="minorBidi"/>
          <w:noProof/>
          <w:sz w:val="22"/>
          <w:szCs w:val="22"/>
        </w:rPr>
      </w:pPr>
      <w:hyperlink w:anchor="_Toc456340766" w:history="1">
        <w:r w:rsidR="002E12C6" w:rsidRPr="00997D43">
          <w:rPr>
            <w:rStyle w:val="Hyperlink"/>
            <w:noProof/>
          </w:rPr>
          <w:t>Figure 30. Minimum Pressure History inside the domain for the wet case. The green plain line represents the domain pressure, and the green dash line the surface pressure.</w:t>
        </w:r>
        <w:r w:rsidR="002E12C6">
          <w:rPr>
            <w:noProof/>
            <w:webHidden/>
          </w:rPr>
          <w:tab/>
        </w:r>
        <w:r w:rsidR="002E12C6">
          <w:rPr>
            <w:noProof/>
            <w:webHidden/>
          </w:rPr>
          <w:fldChar w:fldCharType="begin"/>
        </w:r>
        <w:r w:rsidR="002E12C6">
          <w:rPr>
            <w:noProof/>
            <w:webHidden/>
          </w:rPr>
          <w:instrText xml:space="preserve"> PAGEREF _Toc456340766 \h </w:instrText>
        </w:r>
        <w:r w:rsidR="002E12C6">
          <w:rPr>
            <w:noProof/>
            <w:webHidden/>
          </w:rPr>
        </w:r>
        <w:r w:rsidR="002E12C6">
          <w:rPr>
            <w:noProof/>
            <w:webHidden/>
          </w:rPr>
          <w:fldChar w:fldCharType="separate"/>
        </w:r>
        <w:r w:rsidR="002E12C6">
          <w:rPr>
            <w:noProof/>
            <w:webHidden/>
          </w:rPr>
          <w:t>53</w:t>
        </w:r>
        <w:r w:rsidR="002E12C6">
          <w:rPr>
            <w:noProof/>
            <w:webHidden/>
          </w:rPr>
          <w:fldChar w:fldCharType="end"/>
        </w:r>
      </w:hyperlink>
    </w:p>
    <w:p w14:paraId="0305A73A" w14:textId="77777777" w:rsidR="002E12C6" w:rsidRDefault="0080060B">
      <w:pPr>
        <w:pStyle w:val="TableofFigures"/>
        <w:tabs>
          <w:tab w:val="right" w:leader="dot" w:pos="9350"/>
        </w:tabs>
        <w:rPr>
          <w:rFonts w:eastAsiaTheme="minorEastAsia" w:cstheme="minorBidi"/>
          <w:noProof/>
          <w:sz w:val="22"/>
          <w:szCs w:val="22"/>
        </w:rPr>
      </w:pPr>
      <w:hyperlink w:anchor="_Toc456340767" w:history="1">
        <w:r w:rsidR="002E12C6" w:rsidRPr="00997D43">
          <w:rPr>
            <w:rStyle w:val="Hyperlink"/>
            <w:noProof/>
          </w:rPr>
          <w:t>Figure 31. 8 mb pressure deficit and cloud prespective for the wet case at t = 5min (1), 10.5 min (2), and 18.5 min (3) of the simulation.</w:t>
        </w:r>
        <w:r w:rsidR="002E12C6">
          <w:rPr>
            <w:noProof/>
            <w:webHidden/>
          </w:rPr>
          <w:tab/>
        </w:r>
        <w:r w:rsidR="002E12C6">
          <w:rPr>
            <w:noProof/>
            <w:webHidden/>
          </w:rPr>
          <w:fldChar w:fldCharType="begin"/>
        </w:r>
        <w:r w:rsidR="002E12C6">
          <w:rPr>
            <w:noProof/>
            <w:webHidden/>
          </w:rPr>
          <w:instrText xml:space="preserve"> PAGEREF _Toc456340767 \h </w:instrText>
        </w:r>
        <w:r w:rsidR="002E12C6">
          <w:rPr>
            <w:noProof/>
            <w:webHidden/>
          </w:rPr>
        </w:r>
        <w:r w:rsidR="002E12C6">
          <w:rPr>
            <w:noProof/>
            <w:webHidden/>
          </w:rPr>
          <w:fldChar w:fldCharType="separate"/>
        </w:r>
        <w:r w:rsidR="002E12C6">
          <w:rPr>
            <w:noProof/>
            <w:webHidden/>
          </w:rPr>
          <w:t>55</w:t>
        </w:r>
        <w:r w:rsidR="002E12C6">
          <w:rPr>
            <w:noProof/>
            <w:webHidden/>
          </w:rPr>
          <w:fldChar w:fldCharType="end"/>
        </w:r>
      </w:hyperlink>
    </w:p>
    <w:p w14:paraId="0AED164B" w14:textId="77777777" w:rsidR="002E12C6" w:rsidRDefault="0080060B">
      <w:pPr>
        <w:pStyle w:val="TableofFigures"/>
        <w:tabs>
          <w:tab w:val="right" w:leader="dot" w:pos="9350"/>
        </w:tabs>
        <w:rPr>
          <w:rFonts w:eastAsiaTheme="minorEastAsia" w:cstheme="minorBidi"/>
          <w:noProof/>
          <w:sz w:val="22"/>
          <w:szCs w:val="22"/>
        </w:rPr>
      </w:pPr>
      <w:hyperlink w:anchor="_Toc456340768" w:history="1">
        <w:r w:rsidR="002E12C6" w:rsidRPr="00997D43">
          <w:rPr>
            <w:rStyle w:val="Hyperlink"/>
            <w:noProof/>
          </w:rPr>
          <w:t>Figure 32. Minimum Pressure History inside the domain for the dry case. The blue plain line represents the domain pressure, and the blue dash line the surface pressure.</w:t>
        </w:r>
        <w:r w:rsidR="002E12C6">
          <w:rPr>
            <w:noProof/>
            <w:webHidden/>
          </w:rPr>
          <w:tab/>
        </w:r>
        <w:r w:rsidR="002E12C6">
          <w:rPr>
            <w:noProof/>
            <w:webHidden/>
          </w:rPr>
          <w:fldChar w:fldCharType="begin"/>
        </w:r>
        <w:r w:rsidR="002E12C6">
          <w:rPr>
            <w:noProof/>
            <w:webHidden/>
          </w:rPr>
          <w:instrText xml:space="preserve"> PAGEREF _Toc456340768 \h </w:instrText>
        </w:r>
        <w:r w:rsidR="002E12C6">
          <w:rPr>
            <w:noProof/>
            <w:webHidden/>
          </w:rPr>
        </w:r>
        <w:r w:rsidR="002E12C6">
          <w:rPr>
            <w:noProof/>
            <w:webHidden/>
          </w:rPr>
          <w:fldChar w:fldCharType="separate"/>
        </w:r>
        <w:r w:rsidR="002E12C6">
          <w:rPr>
            <w:noProof/>
            <w:webHidden/>
          </w:rPr>
          <w:t>56</w:t>
        </w:r>
        <w:r w:rsidR="002E12C6">
          <w:rPr>
            <w:noProof/>
            <w:webHidden/>
          </w:rPr>
          <w:fldChar w:fldCharType="end"/>
        </w:r>
      </w:hyperlink>
    </w:p>
    <w:p w14:paraId="447CF3E5" w14:textId="77777777" w:rsidR="002E12C6" w:rsidRDefault="0080060B">
      <w:pPr>
        <w:pStyle w:val="TableofFigures"/>
        <w:tabs>
          <w:tab w:val="right" w:leader="dot" w:pos="9350"/>
        </w:tabs>
        <w:rPr>
          <w:rFonts w:eastAsiaTheme="minorEastAsia" w:cstheme="minorBidi"/>
          <w:noProof/>
          <w:sz w:val="22"/>
          <w:szCs w:val="22"/>
        </w:rPr>
      </w:pPr>
      <w:hyperlink w:anchor="_Toc456340769" w:history="1">
        <w:r w:rsidR="002E12C6" w:rsidRPr="00997D43">
          <w:rPr>
            <w:rStyle w:val="Hyperlink"/>
            <w:noProof/>
          </w:rPr>
          <w:t>Figure 33. 3 mb pressure deficit and cloud prespective for the dry case at t = 11 min (1), 16.5 min (2), and 17.5 min (3) of the simulation.</w:t>
        </w:r>
        <w:r w:rsidR="002E12C6">
          <w:rPr>
            <w:noProof/>
            <w:webHidden/>
          </w:rPr>
          <w:tab/>
        </w:r>
        <w:r w:rsidR="002E12C6">
          <w:rPr>
            <w:noProof/>
            <w:webHidden/>
          </w:rPr>
          <w:fldChar w:fldCharType="begin"/>
        </w:r>
        <w:r w:rsidR="002E12C6">
          <w:rPr>
            <w:noProof/>
            <w:webHidden/>
          </w:rPr>
          <w:instrText xml:space="preserve"> PAGEREF _Toc456340769 \h </w:instrText>
        </w:r>
        <w:r w:rsidR="002E12C6">
          <w:rPr>
            <w:noProof/>
            <w:webHidden/>
          </w:rPr>
        </w:r>
        <w:r w:rsidR="002E12C6">
          <w:rPr>
            <w:noProof/>
            <w:webHidden/>
          </w:rPr>
          <w:fldChar w:fldCharType="separate"/>
        </w:r>
        <w:r w:rsidR="002E12C6">
          <w:rPr>
            <w:noProof/>
            <w:webHidden/>
          </w:rPr>
          <w:t>58</w:t>
        </w:r>
        <w:r w:rsidR="002E12C6">
          <w:rPr>
            <w:noProof/>
            <w:webHidden/>
          </w:rPr>
          <w:fldChar w:fldCharType="end"/>
        </w:r>
      </w:hyperlink>
    </w:p>
    <w:p w14:paraId="08A56EF4" w14:textId="77777777" w:rsidR="002E12C6" w:rsidRDefault="0080060B">
      <w:pPr>
        <w:pStyle w:val="TableofFigures"/>
        <w:tabs>
          <w:tab w:val="right" w:leader="dot" w:pos="9350"/>
        </w:tabs>
        <w:rPr>
          <w:rFonts w:eastAsiaTheme="minorEastAsia" w:cstheme="minorBidi"/>
          <w:noProof/>
          <w:sz w:val="22"/>
          <w:szCs w:val="22"/>
        </w:rPr>
      </w:pPr>
      <w:hyperlink w:anchor="_Toc456340770" w:history="1">
        <w:r w:rsidR="002E12C6" w:rsidRPr="00997D43">
          <w:rPr>
            <w:rStyle w:val="Hyperlink"/>
            <w:noProof/>
          </w:rPr>
          <w:t>Figure 34. Minimum and Maximum Vertical Velocity History inside the domain. Red line represents the reference case, green the wet case, and blue the dry case. The solid lines are the minimum velocity and the dashed lines are the maximum velocity.</w:t>
        </w:r>
        <w:r w:rsidR="002E12C6">
          <w:rPr>
            <w:noProof/>
            <w:webHidden/>
          </w:rPr>
          <w:tab/>
        </w:r>
        <w:r w:rsidR="002E12C6">
          <w:rPr>
            <w:noProof/>
            <w:webHidden/>
          </w:rPr>
          <w:fldChar w:fldCharType="begin"/>
        </w:r>
        <w:r w:rsidR="002E12C6">
          <w:rPr>
            <w:noProof/>
            <w:webHidden/>
          </w:rPr>
          <w:instrText xml:space="preserve"> PAGEREF _Toc456340770 \h </w:instrText>
        </w:r>
        <w:r w:rsidR="002E12C6">
          <w:rPr>
            <w:noProof/>
            <w:webHidden/>
          </w:rPr>
        </w:r>
        <w:r w:rsidR="002E12C6">
          <w:rPr>
            <w:noProof/>
            <w:webHidden/>
          </w:rPr>
          <w:fldChar w:fldCharType="separate"/>
        </w:r>
        <w:r w:rsidR="002E12C6">
          <w:rPr>
            <w:noProof/>
            <w:webHidden/>
          </w:rPr>
          <w:t>60</w:t>
        </w:r>
        <w:r w:rsidR="002E12C6">
          <w:rPr>
            <w:noProof/>
            <w:webHidden/>
          </w:rPr>
          <w:fldChar w:fldCharType="end"/>
        </w:r>
      </w:hyperlink>
    </w:p>
    <w:p w14:paraId="4D9E37DE" w14:textId="77777777" w:rsidR="002E12C6" w:rsidRDefault="0080060B">
      <w:pPr>
        <w:pStyle w:val="TableofFigures"/>
        <w:tabs>
          <w:tab w:val="right" w:leader="dot" w:pos="9350"/>
        </w:tabs>
        <w:rPr>
          <w:rFonts w:eastAsiaTheme="minorEastAsia" w:cstheme="minorBidi"/>
          <w:noProof/>
          <w:sz w:val="22"/>
          <w:szCs w:val="22"/>
        </w:rPr>
      </w:pPr>
      <w:hyperlink w:anchor="_Toc456340771" w:history="1">
        <w:r w:rsidR="002E12C6" w:rsidRPr="00997D43">
          <w:rPr>
            <w:rStyle w:val="Hyperlink"/>
            <w:noProof/>
          </w:rPr>
          <w:t>Figure 35. Maximum and minimum velocity over the simulation times and altitude. (a) reference case, (b) wet case, and (c) dry case.</w:t>
        </w:r>
        <w:r w:rsidR="002E12C6">
          <w:rPr>
            <w:noProof/>
            <w:webHidden/>
          </w:rPr>
          <w:tab/>
        </w:r>
        <w:r w:rsidR="002E12C6">
          <w:rPr>
            <w:noProof/>
            <w:webHidden/>
          </w:rPr>
          <w:fldChar w:fldCharType="begin"/>
        </w:r>
        <w:r w:rsidR="002E12C6">
          <w:rPr>
            <w:noProof/>
            <w:webHidden/>
          </w:rPr>
          <w:instrText xml:space="preserve"> PAGEREF _Toc456340771 \h </w:instrText>
        </w:r>
        <w:r w:rsidR="002E12C6">
          <w:rPr>
            <w:noProof/>
            <w:webHidden/>
          </w:rPr>
        </w:r>
        <w:r w:rsidR="002E12C6">
          <w:rPr>
            <w:noProof/>
            <w:webHidden/>
          </w:rPr>
          <w:fldChar w:fldCharType="separate"/>
        </w:r>
        <w:r w:rsidR="002E12C6">
          <w:rPr>
            <w:noProof/>
            <w:webHidden/>
          </w:rPr>
          <w:t>63</w:t>
        </w:r>
        <w:r w:rsidR="002E12C6">
          <w:rPr>
            <w:noProof/>
            <w:webHidden/>
          </w:rPr>
          <w:fldChar w:fldCharType="end"/>
        </w:r>
      </w:hyperlink>
    </w:p>
    <w:p w14:paraId="49D22673" w14:textId="77777777" w:rsidR="002E12C6" w:rsidRDefault="0080060B">
      <w:pPr>
        <w:pStyle w:val="TableofFigures"/>
        <w:tabs>
          <w:tab w:val="right" w:leader="dot" w:pos="9350"/>
        </w:tabs>
        <w:rPr>
          <w:rFonts w:eastAsiaTheme="minorEastAsia" w:cstheme="minorBidi"/>
          <w:noProof/>
          <w:sz w:val="22"/>
          <w:szCs w:val="22"/>
        </w:rPr>
      </w:pPr>
      <w:hyperlink w:anchor="_Toc456340772" w:history="1">
        <w:r w:rsidR="002E12C6" w:rsidRPr="00997D43">
          <w:rPr>
            <w:rStyle w:val="Hyperlink"/>
            <w:noProof/>
          </w:rPr>
          <w:t>Figure 36. Vertical velocity History inside the domain for the reference case. The plain red line represents the minimum vertical velocity, and the dash red line the maximum vertical velocity.</w:t>
        </w:r>
        <w:r w:rsidR="002E12C6">
          <w:rPr>
            <w:noProof/>
            <w:webHidden/>
          </w:rPr>
          <w:tab/>
        </w:r>
        <w:r w:rsidR="002E12C6">
          <w:rPr>
            <w:noProof/>
            <w:webHidden/>
          </w:rPr>
          <w:fldChar w:fldCharType="begin"/>
        </w:r>
        <w:r w:rsidR="002E12C6">
          <w:rPr>
            <w:noProof/>
            <w:webHidden/>
          </w:rPr>
          <w:instrText xml:space="preserve"> PAGEREF _Toc456340772 \h </w:instrText>
        </w:r>
        <w:r w:rsidR="002E12C6">
          <w:rPr>
            <w:noProof/>
            <w:webHidden/>
          </w:rPr>
        </w:r>
        <w:r w:rsidR="002E12C6">
          <w:rPr>
            <w:noProof/>
            <w:webHidden/>
          </w:rPr>
          <w:fldChar w:fldCharType="separate"/>
        </w:r>
        <w:r w:rsidR="002E12C6">
          <w:rPr>
            <w:noProof/>
            <w:webHidden/>
          </w:rPr>
          <w:t>63</w:t>
        </w:r>
        <w:r w:rsidR="002E12C6">
          <w:rPr>
            <w:noProof/>
            <w:webHidden/>
          </w:rPr>
          <w:fldChar w:fldCharType="end"/>
        </w:r>
      </w:hyperlink>
    </w:p>
    <w:p w14:paraId="1E19EBB6" w14:textId="77777777" w:rsidR="002E12C6" w:rsidRDefault="0080060B">
      <w:pPr>
        <w:pStyle w:val="TableofFigures"/>
        <w:tabs>
          <w:tab w:val="right" w:leader="dot" w:pos="9350"/>
        </w:tabs>
        <w:rPr>
          <w:rFonts w:eastAsiaTheme="minorEastAsia" w:cstheme="minorBidi"/>
          <w:noProof/>
          <w:sz w:val="22"/>
          <w:szCs w:val="22"/>
        </w:rPr>
      </w:pPr>
      <w:hyperlink w:anchor="_Toc456340773" w:history="1">
        <w:r w:rsidR="002E12C6" w:rsidRPr="00997D43">
          <w:rPr>
            <w:rStyle w:val="Hyperlink"/>
            <w:noProof/>
          </w:rPr>
          <w:t>Figure 37. Vertical velocity History inside the domain for the wet case. The plain green line represents the minimum vertical velocity, and the dash green line the maximum vertical velocity.</w:t>
        </w:r>
        <w:r w:rsidR="002E12C6">
          <w:rPr>
            <w:noProof/>
            <w:webHidden/>
          </w:rPr>
          <w:tab/>
        </w:r>
        <w:r w:rsidR="002E12C6">
          <w:rPr>
            <w:noProof/>
            <w:webHidden/>
          </w:rPr>
          <w:fldChar w:fldCharType="begin"/>
        </w:r>
        <w:r w:rsidR="002E12C6">
          <w:rPr>
            <w:noProof/>
            <w:webHidden/>
          </w:rPr>
          <w:instrText xml:space="preserve"> PAGEREF _Toc456340773 \h </w:instrText>
        </w:r>
        <w:r w:rsidR="002E12C6">
          <w:rPr>
            <w:noProof/>
            <w:webHidden/>
          </w:rPr>
        </w:r>
        <w:r w:rsidR="002E12C6">
          <w:rPr>
            <w:noProof/>
            <w:webHidden/>
          </w:rPr>
          <w:fldChar w:fldCharType="separate"/>
        </w:r>
        <w:r w:rsidR="002E12C6">
          <w:rPr>
            <w:noProof/>
            <w:webHidden/>
          </w:rPr>
          <w:t>64</w:t>
        </w:r>
        <w:r w:rsidR="002E12C6">
          <w:rPr>
            <w:noProof/>
            <w:webHidden/>
          </w:rPr>
          <w:fldChar w:fldCharType="end"/>
        </w:r>
      </w:hyperlink>
    </w:p>
    <w:p w14:paraId="6374681A" w14:textId="77777777" w:rsidR="002E12C6" w:rsidRDefault="0080060B">
      <w:pPr>
        <w:pStyle w:val="TableofFigures"/>
        <w:tabs>
          <w:tab w:val="right" w:leader="dot" w:pos="9350"/>
        </w:tabs>
        <w:rPr>
          <w:rFonts w:eastAsiaTheme="minorEastAsia" w:cstheme="minorBidi"/>
          <w:noProof/>
          <w:sz w:val="22"/>
          <w:szCs w:val="22"/>
        </w:rPr>
      </w:pPr>
      <w:hyperlink w:anchor="_Toc456340774" w:history="1">
        <w:r w:rsidR="002E12C6" w:rsidRPr="00997D43">
          <w:rPr>
            <w:rStyle w:val="Hyperlink"/>
            <w:noProof/>
          </w:rPr>
          <w:t>Figure 38. Vertical velocity History inside the domain for the dry case. The plain blue line represents the minimum vertical velocity, and the dash blue line the maximum vertical velocity.</w:t>
        </w:r>
        <w:r w:rsidR="002E12C6">
          <w:rPr>
            <w:noProof/>
            <w:webHidden/>
          </w:rPr>
          <w:tab/>
        </w:r>
        <w:r w:rsidR="002E12C6">
          <w:rPr>
            <w:noProof/>
            <w:webHidden/>
          </w:rPr>
          <w:fldChar w:fldCharType="begin"/>
        </w:r>
        <w:r w:rsidR="002E12C6">
          <w:rPr>
            <w:noProof/>
            <w:webHidden/>
          </w:rPr>
          <w:instrText xml:space="preserve"> PAGEREF _Toc456340774 \h </w:instrText>
        </w:r>
        <w:r w:rsidR="002E12C6">
          <w:rPr>
            <w:noProof/>
            <w:webHidden/>
          </w:rPr>
        </w:r>
        <w:r w:rsidR="002E12C6">
          <w:rPr>
            <w:noProof/>
            <w:webHidden/>
          </w:rPr>
          <w:fldChar w:fldCharType="separate"/>
        </w:r>
        <w:r w:rsidR="002E12C6">
          <w:rPr>
            <w:noProof/>
            <w:webHidden/>
          </w:rPr>
          <w:t>64</w:t>
        </w:r>
        <w:r w:rsidR="002E12C6">
          <w:rPr>
            <w:noProof/>
            <w:webHidden/>
          </w:rPr>
          <w:fldChar w:fldCharType="end"/>
        </w:r>
      </w:hyperlink>
    </w:p>
    <w:p w14:paraId="03CA9620" w14:textId="77777777" w:rsidR="002E12C6" w:rsidRDefault="0080060B">
      <w:pPr>
        <w:pStyle w:val="TableofFigures"/>
        <w:tabs>
          <w:tab w:val="right" w:leader="dot" w:pos="9350"/>
        </w:tabs>
        <w:rPr>
          <w:rFonts w:eastAsiaTheme="minorEastAsia" w:cstheme="minorBidi"/>
          <w:noProof/>
          <w:sz w:val="22"/>
          <w:szCs w:val="22"/>
        </w:rPr>
      </w:pPr>
      <w:hyperlink w:anchor="_Toc456340775" w:history="1">
        <w:r w:rsidR="002E12C6" w:rsidRPr="00997D43">
          <w:rPr>
            <w:rStyle w:val="Hyperlink"/>
            <w:noProof/>
          </w:rPr>
          <w:t>Figure 39. Minimum and Maximum Vertical Vorticity History inside the domain. Red line represents the reference case, green the wet case, and blue the dry case. The solid lines are the minimum vorticity and the dashed lines are the maximum velocity.</w:t>
        </w:r>
        <w:r w:rsidR="002E12C6">
          <w:rPr>
            <w:noProof/>
            <w:webHidden/>
          </w:rPr>
          <w:tab/>
        </w:r>
        <w:r w:rsidR="002E12C6">
          <w:rPr>
            <w:noProof/>
            <w:webHidden/>
          </w:rPr>
          <w:fldChar w:fldCharType="begin"/>
        </w:r>
        <w:r w:rsidR="002E12C6">
          <w:rPr>
            <w:noProof/>
            <w:webHidden/>
          </w:rPr>
          <w:instrText xml:space="preserve"> PAGEREF _Toc456340775 \h </w:instrText>
        </w:r>
        <w:r w:rsidR="002E12C6">
          <w:rPr>
            <w:noProof/>
            <w:webHidden/>
          </w:rPr>
        </w:r>
        <w:r w:rsidR="002E12C6">
          <w:rPr>
            <w:noProof/>
            <w:webHidden/>
          </w:rPr>
          <w:fldChar w:fldCharType="separate"/>
        </w:r>
        <w:r w:rsidR="002E12C6">
          <w:rPr>
            <w:noProof/>
            <w:webHidden/>
          </w:rPr>
          <w:t>66</w:t>
        </w:r>
        <w:r w:rsidR="002E12C6">
          <w:rPr>
            <w:noProof/>
            <w:webHidden/>
          </w:rPr>
          <w:fldChar w:fldCharType="end"/>
        </w:r>
      </w:hyperlink>
    </w:p>
    <w:p w14:paraId="0DEDF397" w14:textId="77777777" w:rsidR="002E12C6" w:rsidRDefault="0080060B">
      <w:pPr>
        <w:pStyle w:val="TableofFigures"/>
        <w:tabs>
          <w:tab w:val="right" w:leader="dot" w:pos="9350"/>
        </w:tabs>
        <w:rPr>
          <w:rFonts w:eastAsiaTheme="minorEastAsia" w:cstheme="minorBidi"/>
          <w:noProof/>
          <w:sz w:val="22"/>
          <w:szCs w:val="22"/>
        </w:rPr>
      </w:pPr>
      <w:hyperlink w:anchor="_Toc456340776" w:history="1">
        <w:r w:rsidR="002E12C6" w:rsidRPr="00997D43">
          <w:rPr>
            <w:rStyle w:val="Hyperlink"/>
            <w:noProof/>
          </w:rPr>
          <w:t>Figure 40. Reynolds stresses in the South-North plane for (a) the reference case, (b) the wet case, and (c) the dry case.</w:t>
        </w:r>
        <w:r w:rsidR="002E12C6">
          <w:rPr>
            <w:noProof/>
            <w:webHidden/>
          </w:rPr>
          <w:tab/>
        </w:r>
        <w:r w:rsidR="002E12C6">
          <w:rPr>
            <w:noProof/>
            <w:webHidden/>
          </w:rPr>
          <w:fldChar w:fldCharType="begin"/>
        </w:r>
        <w:r w:rsidR="002E12C6">
          <w:rPr>
            <w:noProof/>
            <w:webHidden/>
          </w:rPr>
          <w:instrText xml:space="preserve"> PAGEREF _Toc456340776 \h </w:instrText>
        </w:r>
        <w:r w:rsidR="002E12C6">
          <w:rPr>
            <w:noProof/>
            <w:webHidden/>
          </w:rPr>
        </w:r>
        <w:r w:rsidR="002E12C6">
          <w:rPr>
            <w:noProof/>
            <w:webHidden/>
          </w:rPr>
          <w:fldChar w:fldCharType="separate"/>
        </w:r>
        <w:r w:rsidR="002E12C6">
          <w:rPr>
            <w:noProof/>
            <w:webHidden/>
          </w:rPr>
          <w:t>70</w:t>
        </w:r>
        <w:r w:rsidR="002E12C6">
          <w:rPr>
            <w:noProof/>
            <w:webHidden/>
          </w:rPr>
          <w:fldChar w:fldCharType="end"/>
        </w:r>
      </w:hyperlink>
    </w:p>
    <w:p w14:paraId="7CA6908A" w14:textId="77777777" w:rsidR="002E12C6" w:rsidRDefault="0080060B">
      <w:pPr>
        <w:pStyle w:val="TableofFigures"/>
        <w:tabs>
          <w:tab w:val="right" w:leader="dot" w:pos="9350"/>
        </w:tabs>
        <w:rPr>
          <w:rFonts w:eastAsiaTheme="minorEastAsia" w:cstheme="minorBidi"/>
          <w:noProof/>
          <w:sz w:val="22"/>
          <w:szCs w:val="22"/>
        </w:rPr>
      </w:pPr>
      <w:hyperlink w:anchor="_Toc456340777" w:history="1">
        <w:r w:rsidR="002E12C6" w:rsidRPr="00997D43">
          <w:rPr>
            <w:rStyle w:val="Hyperlink"/>
            <w:noProof/>
          </w:rPr>
          <w:t>Figure 41. Reynolds stresses in the West-East plane for (a) the reference case, (b) the wet case, and (c) the dry case.</w:t>
        </w:r>
        <w:r w:rsidR="002E12C6">
          <w:rPr>
            <w:noProof/>
            <w:webHidden/>
          </w:rPr>
          <w:tab/>
        </w:r>
        <w:r w:rsidR="002E12C6">
          <w:rPr>
            <w:noProof/>
            <w:webHidden/>
          </w:rPr>
          <w:fldChar w:fldCharType="begin"/>
        </w:r>
        <w:r w:rsidR="002E12C6">
          <w:rPr>
            <w:noProof/>
            <w:webHidden/>
          </w:rPr>
          <w:instrText xml:space="preserve"> PAGEREF _Toc456340777 \h </w:instrText>
        </w:r>
        <w:r w:rsidR="002E12C6">
          <w:rPr>
            <w:noProof/>
            <w:webHidden/>
          </w:rPr>
        </w:r>
        <w:r w:rsidR="002E12C6">
          <w:rPr>
            <w:noProof/>
            <w:webHidden/>
          </w:rPr>
          <w:fldChar w:fldCharType="separate"/>
        </w:r>
        <w:r w:rsidR="002E12C6">
          <w:rPr>
            <w:noProof/>
            <w:webHidden/>
          </w:rPr>
          <w:t>71</w:t>
        </w:r>
        <w:r w:rsidR="002E12C6">
          <w:rPr>
            <w:noProof/>
            <w:webHidden/>
          </w:rPr>
          <w:fldChar w:fldCharType="end"/>
        </w:r>
      </w:hyperlink>
    </w:p>
    <w:p w14:paraId="1D03F02D" w14:textId="77777777" w:rsidR="002E12C6" w:rsidRDefault="0080060B">
      <w:pPr>
        <w:pStyle w:val="TableofFigures"/>
        <w:tabs>
          <w:tab w:val="right" w:leader="dot" w:pos="9350"/>
        </w:tabs>
        <w:rPr>
          <w:rFonts w:eastAsiaTheme="minorEastAsia" w:cstheme="minorBidi"/>
          <w:noProof/>
          <w:sz w:val="22"/>
          <w:szCs w:val="22"/>
        </w:rPr>
      </w:pPr>
      <w:hyperlink w:anchor="_Toc456340778" w:history="1">
        <w:r w:rsidR="002E12C6" w:rsidRPr="00997D43">
          <w:rPr>
            <w:rStyle w:val="Hyperlink"/>
            <w:noProof/>
          </w:rPr>
          <w:t>Figure 42. Reynolds stresses in the altitude plane for (a) the reference case, (b) the wet case, and (c) the dry case.</w:t>
        </w:r>
        <w:r w:rsidR="002E12C6">
          <w:rPr>
            <w:noProof/>
            <w:webHidden/>
          </w:rPr>
          <w:tab/>
        </w:r>
        <w:r w:rsidR="002E12C6">
          <w:rPr>
            <w:noProof/>
            <w:webHidden/>
          </w:rPr>
          <w:fldChar w:fldCharType="begin"/>
        </w:r>
        <w:r w:rsidR="002E12C6">
          <w:rPr>
            <w:noProof/>
            <w:webHidden/>
          </w:rPr>
          <w:instrText xml:space="preserve"> PAGEREF _Toc456340778 \h </w:instrText>
        </w:r>
        <w:r w:rsidR="002E12C6">
          <w:rPr>
            <w:noProof/>
            <w:webHidden/>
          </w:rPr>
        </w:r>
        <w:r w:rsidR="002E12C6">
          <w:rPr>
            <w:noProof/>
            <w:webHidden/>
          </w:rPr>
          <w:fldChar w:fldCharType="separate"/>
        </w:r>
        <w:r w:rsidR="002E12C6">
          <w:rPr>
            <w:noProof/>
            <w:webHidden/>
          </w:rPr>
          <w:t>72</w:t>
        </w:r>
        <w:r w:rsidR="002E12C6">
          <w:rPr>
            <w:noProof/>
            <w:webHidden/>
          </w:rPr>
          <w:fldChar w:fldCharType="end"/>
        </w:r>
      </w:hyperlink>
    </w:p>
    <w:p w14:paraId="3B21B382" w14:textId="77777777" w:rsidR="002E12C6" w:rsidRDefault="0080060B">
      <w:pPr>
        <w:pStyle w:val="TableofFigures"/>
        <w:tabs>
          <w:tab w:val="right" w:leader="dot" w:pos="9350"/>
        </w:tabs>
        <w:rPr>
          <w:rFonts w:eastAsiaTheme="minorEastAsia" w:cstheme="minorBidi"/>
          <w:noProof/>
          <w:sz w:val="22"/>
          <w:szCs w:val="22"/>
        </w:rPr>
      </w:pPr>
      <w:hyperlink w:anchor="_Toc456340779" w:history="1">
        <w:r w:rsidR="002E12C6" w:rsidRPr="00997D43">
          <w:rPr>
            <w:rStyle w:val="Hyperlink"/>
            <w:noProof/>
          </w:rPr>
          <w:t>Figure 43. Reynolds stresses evolution for the reference case in the plane South-North from 12 min through 14.5 min of the simulation.</w:t>
        </w:r>
        <w:r w:rsidR="002E12C6">
          <w:rPr>
            <w:noProof/>
            <w:webHidden/>
          </w:rPr>
          <w:tab/>
        </w:r>
        <w:r w:rsidR="002E12C6">
          <w:rPr>
            <w:noProof/>
            <w:webHidden/>
          </w:rPr>
          <w:fldChar w:fldCharType="begin"/>
        </w:r>
        <w:r w:rsidR="002E12C6">
          <w:rPr>
            <w:noProof/>
            <w:webHidden/>
          </w:rPr>
          <w:instrText xml:space="preserve"> PAGEREF _Toc456340779 \h </w:instrText>
        </w:r>
        <w:r w:rsidR="002E12C6">
          <w:rPr>
            <w:noProof/>
            <w:webHidden/>
          </w:rPr>
        </w:r>
        <w:r w:rsidR="002E12C6">
          <w:rPr>
            <w:noProof/>
            <w:webHidden/>
          </w:rPr>
          <w:fldChar w:fldCharType="separate"/>
        </w:r>
        <w:r w:rsidR="002E12C6">
          <w:rPr>
            <w:noProof/>
            <w:webHidden/>
          </w:rPr>
          <w:t>74</w:t>
        </w:r>
        <w:r w:rsidR="002E12C6">
          <w:rPr>
            <w:noProof/>
            <w:webHidden/>
          </w:rPr>
          <w:fldChar w:fldCharType="end"/>
        </w:r>
      </w:hyperlink>
    </w:p>
    <w:p w14:paraId="16F04ECE" w14:textId="77777777" w:rsidR="002E12C6" w:rsidRDefault="0080060B">
      <w:pPr>
        <w:pStyle w:val="TableofFigures"/>
        <w:tabs>
          <w:tab w:val="right" w:leader="dot" w:pos="9350"/>
        </w:tabs>
        <w:rPr>
          <w:rFonts w:eastAsiaTheme="minorEastAsia" w:cstheme="minorBidi"/>
          <w:noProof/>
          <w:sz w:val="22"/>
          <w:szCs w:val="22"/>
        </w:rPr>
      </w:pPr>
      <w:hyperlink w:anchor="_Toc456340780" w:history="1">
        <w:r w:rsidR="002E12C6" w:rsidRPr="00997D43">
          <w:rPr>
            <w:rStyle w:val="Hyperlink"/>
            <w:noProof/>
          </w:rPr>
          <w:t>Figure 44. Reynolds stresses evolution for the reference case in the plane South-North from 15 min through 17.5 min of the simulation.</w:t>
        </w:r>
        <w:r w:rsidR="002E12C6">
          <w:rPr>
            <w:noProof/>
            <w:webHidden/>
          </w:rPr>
          <w:tab/>
        </w:r>
        <w:r w:rsidR="002E12C6">
          <w:rPr>
            <w:noProof/>
            <w:webHidden/>
          </w:rPr>
          <w:fldChar w:fldCharType="begin"/>
        </w:r>
        <w:r w:rsidR="002E12C6">
          <w:rPr>
            <w:noProof/>
            <w:webHidden/>
          </w:rPr>
          <w:instrText xml:space="preserve"> PAGEREF _Toc456340780 \h </w:instrText>
        </w:r>
        <w:r w:rsidR="002E12C6">
          <w:rPr>
            <w:noProof/>
            <w:webHidden/>
          </w:rPr>
        </w:r>
        <w:r w:rsidR="002E12C6">
          <w:rPr>
            <w:noProof/>
            <w:webHidden/>
          </w:rPr>
          <w:fldChar w:fldCharType="separate"/>
        </w:r>
        <w:r w:rsidR="002E12C6">
          <w:rPr>
            <w:noProof/>
            <w:webHidden/>
          </w:rPr>
          <w:t>74</w:t>
        </w:r>
        <w:r w:rsidR="002E12C6">
          <w:rPr>
            <w:noProof/>
            <w:webHidden/>
          </w:rPr>
          <w:fldChar w:fldCharType="end"/>
        </w:r>
      </w:hyperlink>
    </w:p>
    <w:p w14:paraId="1C0C00BE" w14:textId="77777777" w:rsidR="002E12C6" w:rsidRDefault="0080060B">
      <w:pPr>
        <w:pStyle w:val="TableofFigures"/>
        <w:tabs>
          <w:tab w:val="right" w:leader="dot" w:pos="9350"/>
        </w:tabs>
        <w:rPr>
          <w:rFonts w:eastAsiaTheme="minorEastAsia" w:cstheme="minorBidi"/>
          <w:noProof/>
          <w:sz w:val="22"/>
          <w:szCs w:val="22"/>
        </w:rPr>
      </w:pPr>
      <w:hyperlink w:anchor="_Toc456340781" w:history="1">
        <w:r w:rsidR="002E12C6" w:rsidRPr="00997D43">
          <w:rPr>
            <w:rStyle w:val="Hyperlink"/>
            <w:noProof/>
          </w:rPr>
          <w:t>Figure 45. Reynolds stresses evolution for the reference case in the plane South-North from 18 min through 20 min of the simulation.</w:t>
        </w:r>
        <w:r w:rsidR="002E12C6">
          <w:rPr>
            <w:noProof/>
            <w:webHidden/>
          </w:rPr>
          <w:tab/>
        </w:r>
        <w:r w:rsidR="002E12C6">
          <w:rPr>
            <w:noProof/>
            <w:webHidden/>
          </w:rPr>
          <w:fldChar w:fldCharType="begin"/>
        </w:r>
        <w:r w:rsidR="002E12C6">
          <w:rPr>
            <w:noProof/>
            <w:webHidden/>
          </w:rPr>
          <w:instrText xml:space="preserve"> PAGEREF _Toc456340781 \h </w:instrText>
        </w:r>
        <w:r w:rsidR="002E12C6">
          <w:rPr>
            <w:noProof/>
            <w:webHidden/>
          </w:rPr>
        </w:r>
        <w:r w:rsidR="002E12C6">
          <w:rPr>
            <w:noProof/>
            <w:webHidden/>
          </w:rPr>
          <w:fldChar w:fldCharType="separate"/>
        </w:r>
        <w:r w:rsidR="002E12C6">
          <w:rPr>
            <w:noProof/>
            <w:webHidden/>
          </w:rPr>
          <w:t>75</w:t>
        </w:r>
        <w:r w:rsidR="002E12C6">
          <w:rPr>
            <w:noProof/>
            <w:webHidden/>
          </w:rPr>
          <w:fldChar w:fldCharType="end"/>
        </w:r>
      </w:hyperlink>
    </w:p>
    <w:p w14:paraId="68C52A47" w14:textId="77777777" w:rsidR="005D6D35" w:rsidRDefault="00AE33BA" w:rsidP="00570A8E">
      <w:r>
        <w:fldChar w:fldCharType="end"/>
      </w:r>
    </w:p>
    <w:p w14:paraId="6EF3E7CA" w14:textId="77777777" w:rsidR="005D6D35" w:rsidRDefault="005D6D35">
      <w:pPr>
        <w:spacing w:after="0" w:line="240" w:lineRule="auto"/>
        <w:jc w:val="left"/>
      </w:pPr>
      <w:r>
        <w:br w:type="page"/>
      </w:r>
    </w:p>
    <w:p w14:paraId="0248F85B" w14:textId="77777777" w:rsidR="00C62F0C" w:rsidRDefault="00C62F0C" w:rsidP="00C62F0C">
      <w:pPr>
        <w:pStyle w:val="TOCHeading"/>
      </w:pPr>
      <w:r>
        <w:lastRenderedPageBreak/>
        <w:t>List of Tables</w:t>
      </w:r>
    </w:p>
    <w:p w14:paraId="446C6ACA" w14:textId="77777777" w:rsidR="00C62F0C" w:rsidRPr="00C62F0C" w:rsidRDefault="00C62F0C" w:rsidP="00A36893">
      <w:pPr>
        <w:ind w:firstLine="0"/>
      </w:pPr>
    </w:p>
    <w:p w14:paraId="0758ED89" w14:textId="77777777" w:rsidR="006957C0" w:rsidRDefault="005D6D35">
      <w:pPr>
        <w:pStyle w:val="TableofFigures"/>
        <w:tabs>
          <w:tab w:val="right" w:leader="dot" w:pos="9350"/>
        </w:tabs>
        <w:rPr>
          <w:rFonts w:eastAsiaTheme="minorEastAsia" w:cstheme="minorBidi"/>
          <w:noProof/>
          <w:sz w:val="22"/>
          <w:szCs w:val="22"/>
        </w:rPr>
      </w:pPr>
      <w:r>
        <w:fldChar w:fldCharType="begin"/>
      </w:r>
      <w:r>
        <w:instrText xml:space="preserve"> TOC \h \z \c "Table" </w:instrText>
      </w:r>
      <w:r>
        <w:fldChar w:fldCharType="separate"/>
      </w:r>
      <w:hyperlink w:anchor="_Toc456001213" w:history="1">
        <w:r w:rsidR="006957C0" w:rsidRPr="00EB0A6E">
          <w:rPr>
            <w:rStyle w:val="Hyperlink"/>
            <w:noProof/>
          </w:rPr>
          <w:t>Table 1. CAPE chart (Thompson, 2006)</w:t>
        </w:r>
        <w:r w:rsidR="006957C0">
          <w:rPr>
            <w:noProof/>
            <w:webHidden/>
          </w:rPr>
          <w:tab/>
        </w:r>
        <w:r w:rsidR="006957C0">
          <w:rPr>
            <w:noProof/>
            <w:webHidden/>
          </w:rPr>
          <w:fldChar w:fldCharType="begin"/>
        </w:r>
        <w:r w:rsidR="006957C0">
          <w:rPr>
            <w:noProof/>
            <w:webHidden/>
          </w:rPr>
          <w:instrText xml:space="preserve"> PAGEREF _Toc456001213 \h </w:instrText>
        </w:r>
        <w:r w:rsidR="006957C0">
          <w:rPr>
            <w:noProof/>
            <w:webHidden/>
          </w:rPr>
        </w:r>
        <w:r w:rsidR="006957C0">
          <w:rPr>
            <w:noProof/>
            <w:webHidden/>
          </w:rPr>
          <w:fldChar w:fldCharType="separate"/>
        </w:r>
        <w:r w:rsidR="006957C0">
          <w:rPr>
            <w:noProof/>
            <w:webHidden/>
          </w:rPr>
          <w:t>9</w:t>
        </w:r>
        <w:r w:rsidR="006957C0">
          <w:rPr>
            <w:noProof/>
            <w:webHidden/>
          </w:rPr>
          <w:fldChar w:fldCharType="end"/>
        </w:r>
      </w:hyperlink>
    </w:p>
    <w:p w14:paraId="799D4A80" w14:textId="77777777" w:rsidR="006957C0" w:rsidRDefault="0080060B">
      <w:pPr>
        <w:pStyle w:val="TableofFigures"/>
        <w:tabs>
          <w:tab w:val="right" w:leader="dot" w:pos="9350"/>
        </w:tabs>
        <w:rPr>
          <w:rFonts w:eastAsiaTheme="minorEastAsia" w:cstheme="minorBidi"/>
          <w:noProof/>
          <w:sz w:val="22"/>
          <w:szCs w:val="22"/>
        </w:rPr>
      </w:pPr>
      <w:hyperlink w:anchor="_Toc456001214" w:history="1">
        <w:r w:rsidR="006957C0" w:rsidRPr="00EB0A6E">
          <w:rPr>
            <w:rStyle w:val="Hyperlink"/>
            <w:noProof/>
          </w:rPr>
          <w:t>Table 2. Relation between reflected intensities and rain intensities.</w:t>
        </w:r>
        <w:r w:rsidR="006957C0">
          <w:rPr>
            <w:noProof/>
            <w:webHidden/>
          </w:rPr>
          <w:tab/>
        </w:r>
        <w:r w:rsidR="006957C0">
          <w:rPr>
            <w:noProof/>
            <w:webHidden/>
          </w:rPr>
          <w:fldChar w:fldCharType="begin"/>
        </w:r>
        <w:r w:rsidR="006957C0">
          <w:rPr>
            <w:noProof/>
            <w:webHidden/>
          </w:rPr>
          <w:instrText xml:space="preserve"> PAGEREF _Toc456001214 \h </w:instrText>
        </w:r>
        <w:r w:rsidR="006957C0">
          <w:rPr>
            <w:noProof/>
            <w:webHidden/>
          </w:rPr>
        </w:r>
        <w:r w:rsidR="006957C0">
          <w:rPr>
            <w:noProof/>
            <w:webHidden/>
          </w:rPr>
          <w:fldChar w:fldCharType="separate"/>
        </w:r>
        <w:r w:rsidR="006957C0">
          <w:rPr>
            <w:noProof/>
            <w:webHidden/>
          </w:rPr>
          <w:t>12</w:t>
        </w:r>
        <w:r w:rsidR="006957C0">
          <w:rPr>
            <w:noProof/>
            <w:webHidden/>
          </w:rPr>
          <w:fldChar w:fldCharType="end"/>
        </w:r>
      </w:hyperlink>
    </w:p>
    <w:p w14:paraId="22401760" w14:textId="77777777" w:rsidR="006957C0" w:rsidRDefault="0080060B">
      <w:pPr>
        <w:pStyle w:val="TableofFigures"/>
        <w:tabs>
          <w:tab w:val="right" w:leader="dot" w:pos="9350"/>
        </w:tabs>
        <w:rPr>
          <w:rFonts w:eastAsiaTheme="minorEastAsia" w:cstheme="minorBidi"/>
          <w:noProof/>
          <w:sz w:val="22"/>
          <w:szCs w:val="22"/>
        </w:rPr>
      </w:pPr>
      <w:hyperlink w:anchor="_Toc456001215" w:history="1">
        <w:r w:rsidR="006957C0" w:rsidRPr="00EB0A6E">
          <w:rPr>
            <w:rStyle w:val="Hyperlink"/>
            <w:noProof/>
          </w:rPr>
          <w:t>Table 3. The Enhanced Fujita scale for tornadoes.</w:t>
        </w:r>
        <w:r w:rsidR="006957C0">
          <w:rPr>
            <w:noProof/>
            <w:webHidden/>
          </w:rPr>
          <w:tab/>
        </w:r>
        <w:r w:rsidR="006957C0">
          <w:rPr>
            <w:noProof/>
            <w:webHidden/>
          </w:rPr>
          <w:fldChar w:fldCharType="begin"/>
        </w:r>
        <w:r w:rsidR="006957C0">
          <w:rPr>
            <w:noProof/>
            <w:webHidden/>
          </w:rPr>
          <w:instrText xml:space="preserve"> PAGEREF _Toc456001215 \h </w:instrText>
        </w:r>
        <w:r w:rsidR="006957C0">
          <w:rPr>
            <w:noProof/>
            <w:webHidden/>
          </w:rPr>
        </w:r>
        <w:r w:rsidR="006957C0">
          <w:rPr>
            <w:noProof/>
            <w:webHidden/>
          </w:rPr>
          <w:fldChar w:fldCharType="separate"/>
        </w:r>
        <w:r w:rsidR="006957C0">
          <w:rPr>
            <w:noProof/>
            <w:webHidden/>
          </w:rPr>
          <w:t>15</w:t>
        </w:r>
        <w:r w:rsidR="006957C0">
          <w:rPr>
            <w:noProof/>
            <w:webHidden/>
          </w:rPr>
          <w:fldChar w:fldCharType="end"/>
        </w:r>
      </w:hyperlink>
    </w:p>
    <w:p w14:paraId="0FCD6F8E" w14:textId="77777777" w:rsidR="006957C0" w:rsidRDefault="0080060B">
      <w:pPr>
        <w:pStyle w:val="TableofFigures"/>
        <w:tabs>
          <w:tab w:val="right" w:leader="dot" w:pos="9350"/>
        </w:tabs>
        <w:rPr>
          <w:rFonts w:eastAsiaTheme="minorEastAsia" w:cstheme="minorBidi"/>
          <w:noProof/>
          <w:sz w:val="22"/>
          <w:szCs w:val="22"/>
        </w:rPr>
      </w:pPr>
      <w:hyperlink w:anchor="_Toc456001216" w:history="1">
        <w:r w:rsidR="006957C0" w:rsidRPr="00EB0A6E">
          <w:rPr>
            <w:rStyle w:val="Hyperlink"/>
            <w:noProof/>
          </w:rPr>
          <w:t>Table 4. Simulated storm characteristics</w:t>
        </w:r>
        <w:r w:rsidR="006957C0">
          <w:rPr>
            <w:noProof/>
            <w:webHidden/>
          </w:rPr>
          <w:tab/>
        </w:r>
        <w:r w:rsidR="006957C0">
          <w:rPr>
            <w:noProof/>
            <w:webHidden/>
          </w:rPr>
          <w:fldChar w:fldCharType="begin"/>
        </w:r>
        <w:r w:rsidR="006957C0">
          <w:rPr>
            <w:noProof/>
            <w:webHidden/>
          </w:rPr>
          <w:instrText xml:space="preserve"> PAGEREF _Toc456001216 \h </w:instrText>
        </w:r>
        <w:r w:rsidR="006957C0">
          <w:rPr>
            <w:noProof/>
            <w:webHidden/>
          </w:rPr>
        </w:r>
        <w:r w:rsidR="006957C0">
          <w:rPr>
            <w:noProof/>
            <w:webHidden/>
          </w:rPr>
          <w:fldChar w:fldCharType="separate"/>
        </w:r>
        <w:r w:rsidR="006957C0">
          <w:rPr>
            <w:noProof/>
            <w:webHidden/>
          </w:rPr>
          <w:t>30</w:t>
        </w:r>
        <w:r w:rsidR="006957C0">
          <w:rPr>
            <w:noProof/>
            <w:webHidden/>
          </w:rPr>
          <w:fldChar w:fldCharType="end"/>
        </w:r>
      </w:hyperlink>
    </w:p>
    <w:p w14:paraId="573D5E78" w14:textId="77777777" w:rsidR="006957C0" w:rsidRDefault="0080060B">
      <w:pPr>
        <w:pStyle w:val="TableofFigures"/>
        <w:tabs>
          <w:tab w:val="right" w:leader="dot" w:pos="9350"/>
        </w:tabs>
        <w:rPr>
          <w:rFonts w:eastAsiaTheme="minorEastAsia" w:cstheme="minorBidi"/>
          <w:noProof/>
          <w:sz w:val="22"/>
          <w:szCs w:val="22"/>
        </w:rPr>
      </w:pPr>
      <w:hyperlink w:anchor="_Toc456001217" w:history="1">
        <w:r w:rsidR="006957C0" w:rsidRPr="00EB0A6E">
          <w:rPr>
            <w:rStyle w:val="Hyperlink"/>
            <w:noProof/>
          </w:rPr>
          <w:t>Table 5. Comparison  between the original and the reduced domain size of the simulated storm characteristics</w:t>
        </w:r>
        <w:r w:rsidR="006957C0">
          <w:rPr>
            <w:noProof/>
            <w:webHidden/>
          </w:rPr>
          <w:tab/>
        </w:r>
        <w:r w:rsidR="006957C0">
          <w:rPr>
            <w:noProof/>
            <w:webHidden/>
          </w:rPr>
          <w:fldChar w:fldCharType="begin"/>
        </w:r>
        <w:r w:rsidR="006957C0">
          <w:rPr>
            <w:noProof/>
            <w:webHidden/>
          </w:rPr>
          <w:instrText xml:space="preserve"> PAGEREF _Toc456001217 \h </w:instrText>
        </w:r>
        <w:r w:rsidR="006957C0">
          <w:rPr>
            <w:noProof/>
            <w:webHidden/>
          </w:rPr>
        </w:r>
        <w:r w:rsidR="006957C0">
          <w:rPr>
            <w:noProof/>
            <w:webHidden/>
          </w:rPr>
          <w:fldChar w:fldCharType="separate"/>
        </w:r>
        <w:r w:rsidR="006957C0">
          <w:rPr>
            <w:noProof/>
            <w:webHidden/>
          </w:rPr>
          <w:t>31</w:t>
        </w:r>
        <w:r w:rsidR="006957C0">
          <w:rPr>
            <w:noProof/>
            <w:webHidden/>
          </w:rPr>
          <w:fldChar w:fldCharType="end"/>
        </w:r>
      </w:hyperlink>
    </w:p>
    <w:p w14:paraId="685E1129" w14:textId="77777777" w:rsidR="006957C0" w:rsidRDefault="0080060B">
      <w:pPr>
        <w:pStyle w:val="TableofFigures"/>
        <w:tabs>
          <w:tab w:val="right" w:leader="dot" w:pos="9350"/>
        </w:tabs>
        <w:rPr>
          <w:rFonts w:eastAsiaTheme="minorEastAsia" w:cstheme="minorBidi"/>
          <w:noProof/>
          <w:sz w:val="22"/>
          <w:szCs w:val="22"/>
        </w:rPr>
      </w:pPr>
      <w:hyperlink w:anchor="_Toc456001218" w:history="1">
        <w:r w:rsidR="006957C0" w:rsidRPr="00EB0A6E">
          <w:rPr>
            <w:rStyle w:val="Hyperlink"/>
            <w:noProof/>
          </w:rPr>
          <w:t>Table 6. RRF and pressure comparisons between original, resized, and refined grids</w:t>
        </w:r>
        <w:r w:rsidR="006957C0">
          <w:rPr>
            <w:noProof/>
            <w:webHidden/>
          </w:rPr>
          <w:tab/>
        </w:r>
        <w:r w:rsidR="006957C0">
          <w:rPr>
            <w:noProof/>
            <w:webHidden/>
          </w:rPr>
          <w:fldChar w:fldCharType="begin"/>
        </w:r>
        <w:r w:rsidR="006957C0">
          <w:rPr>
            <w:noProof/>
            <w:webHidden/>
          </w:rPr>
          <w:instrText xml:space="preserve"> PAGEREF _Toc456001218 \h </w:instrText>
        </w:r>
        <w:r w:rsidR="006957C0">
          <w:rPr>
            <w:noProof/>
            <w:webHidden/>
          </w:rPr>
        </w:r>
        <w:r w:rsidR="006957C0">
          <w:rPr>
            <w:noProof/>
            <w:webHidden/>
          </w:rPr>
          <w:fldChar w:fldCharType="separate"/>
        </w:r>
        <w:r w:rsidR="006957C0">
          <w:rPr>
            <w:noProof/>
            <w:webHidden/>
          </w:rPr>
          <w:t>34</w:t>
        </w:r>
        <w:r w:rsidR="006957C0">
          <w:rPr>
            <w:noProof/>
            <w:webHidden/>
          </w:rPr>
          <w:fldChar w:fldCharType="end"/>
        </w:r>
      </w:hyperlink>
    </w:p>
    <w:p w14:paraId="7BC53D7D" w14:textId="77777777" w:rsidR="006957C0" w:rsidRDefault="0080060B">
      <w:pPr>
        <w:pStyle w:val="TableofFigures"/>
        <w:tabs>
          <w:tab w:val="right" w:leader="dot" w:pos="9350"/>
        </w:tabs>
        <w:rPr>
          <w:rFonts w:eastAsiaTheme="minorEastAsia" w:cstheme="minorBidi"/>
          <w:noProof/>
          <w:sz w:val="22"/>
          <w:szCs w:val="22"/>
        </w:rPr>
      </w:pPr>
      <w:hyperlink w:anchor="_Toc456001219" w:history="1">
        <w:r w:rsidR="006957C0" w:rsidRPr="00EB0A6E">
          <w:rPr>
            <w:rStyle w:val="Hyperlink"/>
            <w:noProof/>
          </w:rPr>
          <w:t>Table 7. Comparison of TASS results with observation</w:t>
        </w:r>
        <w:r w:rsidR="006957C0">
          <w:rPr>
            <w:noProof/>
            <w:webHidden/>
          </w:rPr>
          <w:tab/>
        </w:r>
        <w:r w:rsidR="006957C0">
          <w:rPr>
            <w:noProof/>
            <w:webHidden/>
          </w:rPr>
          <w:fldChar w:fldCharType="begin"/>
        </w:r>
        <w:r w:rsidR="006957C0">
          <w:rPr>
            <w:noProof/>
            <w:webHidden/>
          </w:rPr>
          <w:instrText xml:space="preserve"> PAGEREF _Toc456001219 \h </w:instrText>
        </w:r>
        <w:r w:rsidR="006957C0">
          <w:rPr>
            <w:noProof/>
            <w:webHidden/>
          </w:rPr>
        </w:r>
        <w:r w:rsidR="006957C0">
          <w:rPr>
            <w:noProof/>
            <w:webHidden/>
          </w:rPr>
          <w:fldChar w:fldCharType="separate"/>
        </w:r>
        <w:r w:rsidR="006957C0">
          <w:rPr>
            <w:noProof/>
            <w:webHidden/>
          </w:rPr>
          <w:t>45</w:t>
        </w:r>
        <w:r w:rsidR="006957C0">
          <w:rPr>
            <w:noProof/>
            <w:webHidden/>
          </w:rPr>
          <w:fldChar w:fldCharType="end"/>
        </w:r>
      </w:hyperlink>
    </w:p>
    <w:p w14:paraId="58D4DE51" w14:textId="77777777" w:rsidR="006957C0" w:rsidRDefault="0080060B">
      <w:pPr>
        <w:pStyle w:val="TableofFigures"/>
        <w:tabs>
          <w:tab w:val="right" w:leader="dot" w:pos="9350"/>
        </w:tabs>
        <w:rPr>
          <w:rFonts w:eastAsiaTheme="minorEastAsia" w:cstheme="minorBidi"/>
          <w:noProof/>
          <w:sz w:val="22"/>
          <w:szCs w:val="22"/>
        </w:rPr>
      </w:pPr>
      <w:hyperlink w:anchor="_Toc456001220" w:history="1">
        <w:r w:rsidR="006957C0" w:rsidRPr="00EB0A6E">
          <w:rPr>
            <w:rStyle w:val="Hyperlink"/>
            <w:noProof/>
          </w:rPr>
          <w:t>Table 8. Minimum and Maximum Pressure at the surface and in the domainfor the three cases.</w:t>
        </w:r>
        <w:r w:rsidR="006957C0">
          <w:rPr>
            <w:noProof/>
            <w:webHidden/>
          </w:rPr>
          <w:tab/>
        </w:r>
        <w:r w:rsidR="006957C0">
          <w:rPr>
            <w:noProof/>
            <w:webHidden/>
          </w:rPr>
          <w:fldChar w:fldCharType="begin"/>
        </w:r>
        <w:r w:rsidR="006957C0">
          <w:rPr>
            <w:noProof/>
            <w:webHidden/>
          </w:rPr>
          <w:instrText xml:space="preserve"> PAGEREF _Toc456001220 \h </w:instrText>
        </w:r>
        <w:r w:rsidR="006957C0">
          <w:rPr>
            <w:noProof/>
            <w:webHidden/>
          </w:rPr>
        </w:r>
        <w:r w:rsidR="006957C0">
          <w:rPr>
            <w:noProof/>
            <w:webHidden/>
          </w:rPr>
          <w:fldChar w:fldCharType="separate"/>
        </w:r>
        <w:r w:rsidR="006957C0">
          <w:rPr>
            <w:noProof/>
            <w:webHidden/>
          </w:rPr>
          <w:t>45</w:t>
        </w:r>
        <w:r w:rsidR="006957C0">
          <w:rPr>
            <w:noProof/>
            <w:webHidden/>
          </w:rPr>
          <w:fldChar w:fldCharType="end"/>
        </w:r>
      </w:hyperlink>
    </w:p>
    <w:p w14:paraId="7961B7A4" w14:textId="77777777" w:rsidR="006957C0" w:rsidRDefault="0080060B">
      <w:pPr>
        <w:pStyle w:val="TableofFigures"/>
        <w:tabs>
          <w:tab w:val="right" w:leader="dot" w:pos="9350"/>
        </w:tabs>
        <w:rPr>
          <w:rFonts w:eastAsiaTheme="minorEastAsia" w:cstheme="minorBidi"/>
          <w:noProof/>
          <w:sz w:val="22"/>
          <w:szCs w:val="22"/>
        </w:rPr>
      </w:pPr>
      <w:hyperlink w:anchor="_Toc456001221" w:history="1">
        <w:r w:rsidR="006957C0" w:rsidRPr="00EB0A6E">
          <w:rPr>
            <w:rStyle w:val="Hyperlink"/>
            <w:noProof/>
          </w:rPr>
          <w:t>Table 9. Locations of the local pressure minima occurrences relative to the domain for the reference case.</w:t>
        </w:r>
        <w:r w:rsidR="006957C0">
          <w:rPr>
            <w:noProof/>
            <w:webHidden/>
          </w:rPr>
          <w:tab/>
        </w:r>
        <w:r w:rsidR="006957C0">
          <w:rPr>
            <w:noProof/>
            <w:webHidden/>
          </w:rPr>
          <w:fldChar w:fldCharType="begin"/>
        </w:r>
        <w:r w:rsidR="006957C0">
          <w:rPr>
            <w:noProof/>
            <w:webHidden/>
          </w:rPr>
          <w:instrText xml:space="preserve"> PAGEREF _Toc456001221 \h </w:instrText>
        </w:r>
        <w:r w:rsidR="006957C0">
          <w:rPr>
            <w:noProof/>
            <w:webHidden/>
          </w:rPr>
        </w:r>
        <w:r w:rsidR="006957C0">
          <w:rPr>
            <w:noProof/>
            <w:webHidden/>
          </w:rPr>
          <w:fldChar w:fldCharType="separate"/>
        </w:r>
        <w:r w:rsidR="006957C0">
          <w:rPr>
            <w:noProof/>
            <w:webHidden/>
          </w:rPr>
          <w:t>50</w:t>
        </w:r>
        <w:r w:rsidR="006957C0">
          <w:rPr>
            <w:noProof/>
            <w:webHidden/>
          </w:rPr>
          <w:fldChar w:fldCharType="end"/>
        </w:r>
      </w:hyperlink>
    </w:p>
    <w:p w14:paraId="34CF1633" w14:textId="77777777" w:rsidR="006957C0" w:rsidRDefault="0080060B">
      <w:pPr>
        <w:pStyle w:val="TableofFigures"/>
        <w:tabs>
          <w:tab w:val="right" w:leader="dot" w:pos="9350"/>
        </w:tabs>
        <w:rPr>
          <w:rFonts w:eastAsiaTheme="minorEastAsia" w:cstheme="minorBidi"/>
          <w:noProof/>
          <w:sz w:val="22"/>
          <w:szCs w:val="22"/>
        </w:rPr>
      </w:pPr>
      <w:hyperlink w:anchor="_Toc456001222" w:history="1">
        <w:r w:rsidR="006957C0" w:rsidRPr="00EB0A6E">
          <w:rPr>
            <w:rStyle w:val="Hyperlink"/>
            <w:noProof/>
          </w:rPr>
          <w:t>Table 10. Location of the pressure peak occurrence relative to the domain for the wet case.</w:t>
        </w:r>
        <w:r w:rsidR="006957C0">
          <w:rPr>
            <w:noProof/>
            <w:webHidden/>
          </w:rPr>
          <w:tab/>
        </w:r>
        <w:r w:rsidR="006957C0">
          <w:rPr>
            <w:noProof/>
            <w:webHidden/>
          </w:rPr>
          <w:fldChar w:fldCharType="begin"/>
        </w:r>
        <w:r w:rsidR="006957C0">
          <w:rPr>
            <w:noProof/>
            <w:webHidden/>
          </w:rPr>
          <w:instrText xml:space="preserve"> PAGEREF _Toc456001222 \h </w:instrText>
        </w:r>
        <w:r w:rsidR="006957C0">
          <w:rPr>
            <w:noProof/>
            <w:webHidden/>
          </w:rPr>
        </w:r>
        <w:r w:rsidR="006957C0">
          <w:rPr>
            <w:noProof/>
            <w:webHidden/>
          </w:rPr>
          <w:fldChar w:fldCharType="separate"/>
        </w:r>
        <w:r w:rsidR="006957C0">
          <w:rPr>
            <w:noProof/>
            <w:webHidden/>
          </w:rPr>
          <w:t>53</w:t>
        </w:r>
        <w:r w:rsidR="006957C0">
          <w:rPr>
            <w:noProof/>
            <w:webHidden/>
          </w:rPr>
          <w:fldChar w:fldCharType="end"/>
        </w:r>
      </w:hyperlink>
    </w:p>
    <w:p w14:paraId="079373AE" w14:textId="77777777" w:rsidR="006957C0" w:rsidRDefault="0080060B">
      <w:pPr>
        <w:pStyle w:val="TableofFigures"/>
        <w:tabs>
          <w:tab w:val="right" w:leader="dot" w:pos="9350"/>
        </w:tabs>
        <w:rPr>
          <w:rFonts w:eastAsiaTheme="minorEastAsia" w:cstheme="minorBidi"/>
          <w:noProof/>
          <w:sz w:val="22"/>
          <w:szCs w:val="22"/>
        </w:rPr>
      </w:pPr>
      <w:hyperlink w:anchor="_Toc456001223" w:history="1">
        <w:r w:rsidR="006957C0" w:rsidRPr="00EB0A6E">
          <w:rPr>
            <w:rStyle w:val="Hyperlink"/>
            <w:noProof/>
          </w:rPr>
          <w:t>Table 11. Location of the pressure peak occurrence relative to the domain for the dry case.</w:t>
        </w:r>
        <w:r w:rsidR="006957C0">
          <w:rPr>
            <w:noProof/>
            <w:webHidden/>
          </w:rPr>
          <w:tab/>
        </w:r>
        <w:r w:rsidR="006957C0">
          <w:rPr>
            <w:noProof/>
            <w:webHidden/>
          </w:rPr>
          <w:fldChar w:fldCharType="begin"/>
        </w:r>
        <w:r w:rsidR="006957C0">
          <w:rPr>
            <w:noProof/>
            <w:webHidden/>
          </w:rPr>
          <w:instrText xml:space="preserve"> PAGEREF _Toc456001223 \h </w:instrText>
        </w:r>
        <w:r w:rsidR="006957C0">
          <w:rPr>
            <w:noProof/>
            <w:webHidden/>
          </w:rPr>
        </w:r>
        <w:r w:rsidR="006957C0">
          <w:rPr>
            <w:noProof/>
            <w:webHidden/>
          </w:rPr>
          <w:fldChar w:fldCharType="separate"/>
        </w:r>
        <w:r w:rsidR="006957C0">
          <w:rPr>
            <w:noProof/>
            <w:webHidden/>
          </w:rPr>
          <w:t>56</w:t>
        </w:r>
        <w:r w:rsidR="006957C0">
          <w:rPr>
            <w:noProof/>
            <w:webHidden/>
          </w:rPr>
          <w:fldChar w:fldCharType="end"/>
        </w:r>
      </w:hyperlink>
    </w:p>
    <w:p w14:paraId="3EC982D3" w14:textId="77777777" w:rsidR="006957C0" w:rsidRDefault="0080060B">
      <w:pPr>
        <w:pStyle w:val="TableofFigures"/>
        <w:tabs>
          <w:tab w:val="right" w:leader="dot" w:pos="9350"/>
        </w:tabs>
        <w:rPr>
          <w:rFonts w:eastAsiaTheme="minorEastAsia" w:cstheme="minorBidi"/>
          <w:noProof/>
          <w:sz w:val="22"/>
          <w:szCs w:val="22"/>
        </w:rPr>
      </w:pPr>
      <w:hyperlink w:anchor="_Toc456001224" w:history="1">
        <w:r w:rsidR="006957C0" w:rsidRPr="00EB0A6E">
          <w:rPr>
            <w:rStyle w:val="Hyperlink"/>
            <w:noProof/>
          </w:rPr>
          <w:t>Table 12. Minimum and Maximum of the downdrafts and updrafts in the domain for the three cases.</w:t>
        </w:r>
        <w:r w:rsidR="006957C0">
          <w:rPr>
            <w:noProof/>
            <w:webHidden/>
          </w:rPr>
          <w:tab/>
        </w:r>
        <w:r w:rsidR="006957C0">
          <w:rPr>
            <w:noProof/>
            <w:webHidden/>
          </w:rPr>
          <w:fldChar w:fldCharType="begin"/>
        </w:r>
        <w:r w:rsidR="006957C0">
          <w:rPr>
            <w:noProof/>
            <w:webHidden/>
          </w:rPr>
          <w:instrText xml:space="preserve"> PAGEREF _Toc456001224 \h </w:instrText>
        </w:r>
        <w:r w:rsidR="006957C0">
          <w:rPr>
            <w:noProof/>
            <w:webHidden/>
          </w:rPr>
        </w:r>
        <w:r w:rsidR="006957C0">
          <w:rPr>
            <w:noProof/>
            <w:webHidden/>
          </w:rPr>
          <w:fldChar w:fldCharType="separate"/>
        </w:r>
        <w:r w:rsidR="006957C0">
          <w:rPr>
            <w:noProof/>
            <w:webHidden/>
          </w:rPr>
          <w:t>60</w:t>
        </w:r>
        <w:r w:rsidR="006957C0">
          <w:rPr>
            <w:noProof/>
            <w:webHidden/>
          </w:rPr>
          <w:fldChar w:fldCharType="end"/>
        </w:r>
      </w:hyperlink>
    </w:p>
    <w:p w14:paraId="5E19B5A9" w14:textId="77777777" w:rsidR="004A73E1" w:rsidRDefault="005D6D35" w:rsidP="00570A8E">
      <w:pPr>
        <w:sectPr w:rsidR="004A73E1" w:rsidSect="004A73E1">
          <w:footerReference w:type="default" r:id="rId8"/>
          <w:pgSz w:w="12240" w:h="15840"/>
          <w:pgMar w:top="1440" w:right="1440" w:bottom="1440" w:left="1440" w:header="720" w:footer="720" w:gutter="0"/>
          <w:pgNumType w:fmt="lowerRoman" w:start="1"/>
          <w:cols w:space="720"/>
          <w:docGrid w:linePitch="360"/>
        </w:sectPr>
      </w:pPr>
      <w:r>
        <w:fldChar w:fldCharType="end"/>
      </w:r>
    </w:p>
    <w:p w14:paraId="1B5B0038" w14:textId="77777777" w:rsidR="005C0D8E" w:rsidRDefault="001516F4" w:rsidP="00A42290">
      <w:pPr>
        <w:pStyle w:val="Heading1"/>
      </w:pPr>
      <w:r>
        <w:lastRenderedPageBreak/>
        <w:t xml:space="preserve"> </w:t>
      </w:r>
      <w:bookmarkStart w:id="0" w:name="_Toc456001146"/>
      <w:commentRangeStart w:id="1"/>
      <w:r w:rsidR="002C62DA">
        <w:t>Introduction</w:t>
      </w:r>
      <w:commentRangeEnd w:id="1"/>
      <w:r w:rsidR="00ED3F30">
        <w:rPr>
          <w:rStyle w:val="CommentReference"/>
          <w:rFonts w:eastAsia="Calibri" w:cs="Times New Roman"/>
          <w:b w:val="0"/>
          <w:bCs w:val="0"/>
          <w:color w:val="auto"/>
        </w:rPr>
        <w:commentReference w:id="1"/>
      </w:r>
      <w:bookmarkEnd w:id="0"/>
      <w:r w:rsidR="002C62DA">
        <w:t xml:space="preserve"> </w:t>
      </w:r>
    </w:p>
    <w:p w14:paraId="0D24266F" w14:textId="77777777" w:rsidR="00291FEF" w:rsidRDefault="00291FEF" w:rsidP="00291FEF">
      <w:pPr>
        <w:ind w:firstLine="432"/>
      </w:pPr>
      <w:r>
        <w:t>Every year, but mainly between the months of February and July, many regions in the United States are subjected to supercell thunderstorms. Supercell thunderstorms are produced by instabilities in the atmosphere, and under the right conditions, these instabilities can create mesocyclones (Doswell and Burgess, 1993).  A mesocyclone is defined as a mid-level updraft rotational flow pattern resulting from tilting of horizontal</w:t>
      </w:r>
      <w:r w:rsidRPr="00707AF7">
        <w:t xml:space="preserve"> </w:t>
      </w:r>
      <w:r>
        <w:t>environmental vorticity into a vertical orientation (Klemp and Wilhelmson, 1978). The mesocyclone and the associated rotation around the vertical axis are considered to be the first steps toward possible formation of tornadoes.</w:t>
      </w:r>
    </w:p>
    <w:p w14:paraId="3EE32BBE" w14:textId="542E63CB" w:rsidR="00291FEF" w:rsidRDefault="00291FEF" w:rsidP="00291FEF">
      <w:pPr>
        <w:ind w:firstLine="432"/>
      </w:pPr>
      <w:r>
        <w:t>Supercell thunderstorms usually produce damaging winds, torrential rain, lightning, large hail and sometimes tornadoes. Since the 1960s, researchers have been trying to understand, then explain and reproduce the mechanisms, features, and behavior of supercell storms, as observed by storm chasers. The first known and recognized storm chaser</w:t>
      </w:r>
      <w:r w:rsidR="00FD3834">
        <w:t>s</w:t>
      </w:r>
      <w:r>
        <w:t xml:space="preserve"> </w:t>
      </w:r>
      <w:r w:rsidR="00FD3834">
        <w:t xml:space="preserve">were Roger Jensen, who started in 1953, and </w:t>
      </w:r>
      <w:r>
        <w:t>David Hoadley, who chased North Dakota storms in 1956</w:t>
      </w:r>
      <w:r w:rsidR="00A36893">
        <w:t xml:space="preserve"> (</w:t>
      </w:r>
      <w:r w:rsidR="00FD3834">
        <w:t>Bluestein, 1998</w:t>
      </w:r>
      <w:r w:rsidR="00A36893">
        <w:t>)</w:t>
      </w:r>
      <w:r>
        <w:t>. Since then a number of projects have been financed with a goal of increasing the severe storm database used in climatology and as a cross-reference for analytical models and computational simulations</w:t>
      </w:r>
      <w:r w:rsidR="006B6565">
        <w:t xml:space="preserve"> (</w:t>
      </w:r>
      <w:r w:rsidR="00B23D6B">
        <w:t>Rotunno, 1977, Howells, 1978, Proctor, 1983, Lewellen, 1997)</w:t>
      </w:r>
      <w:r>
        <w:t xml:space="preserve">. More recently, the data from mobile Doppler radars have provided insight on the velocity fields </w:t>
      </w:r>
      <w:r w:rsidR="00F51F50">
        <w:t>produced within</w:t>
      </w:r>
      <w:r>
        <w:t xml:space="preserve"> tornadoes (Wurman et al., 1996; Lee and Wurman, 2005). The most recent project and largest effort, called Verification of the origins of Rotation in Tornadoes EXperimentation (VORTEX2, 2009-2010) was an in-the-field deployment to understand tornado mechanisms and structures, </w:t>
      </w:r>
      <w:r w:rsidR="00F51F50">
        <w:t xml:space="preserve">their </w:t>
      </w:r>
      <w:r>
        <w:t>life span</w:t>
      </w:r>
      <w:r w:rsidR="00F51F50">
        <w:t>s</w:t>
      </w:r>
      <w:r>
        <w:t xml:space="preserve"> and</w:t>
      </w:r>
      <w:r w:rsidR="00F51F50">
        <w:t xml:space="preserve"> reliably quantifying</w:t>
      </w:r>
      <w:r>
        <w:t xml:space="preserve"> strength differences between tornadoes. </w:t>
      </w:r>
    </w:p>
    <w:p w14:paraId="2C11F370" w14:textId="77777777" w:rsidR="00291FEF" w:rsidRDefault="00291FEF" w:rsidP="00291FEF">
      <w:pPr>
        <w:ind w:firstLine="432"/>
      </w:pPr>
      <w:r>
        <w:t xml:space="preserve">To examine the dynamics of supercell thunderstorms, laboratory models have been used. Those experiments showed the concentration of vorticity (Turner and Lilly, 1963), and the dynamic and geometric aspects of tornadoes (Benjamin, 1972; Davies-Jones, 1973; Church et al, 1979). The importance of the surface boundary was also demonstrated. The roughness of the ground plays a major role in the formation and life of tornadoes (Ying and Chang, 1970; Fujita, 1973; Leslie, 1977). Even though the laboratory experiments demonstrated useful basic aspects of vortex generation, it was impossible to generate realistic tornadoes (Davies-Jones and Kessler, 1974). </w:t>
      </w:r>
    </w:p>
    <w:p w14:paraId="47B4DA3E" w14:textId="77777777" w:rsidR="00291FEF" w:rsidRDefault="00291FEF" w:rsidP="00291FEF">
      <w:pPr>
        <w:ind w:firstLine="432"/>
      </w:pPr>
      <w:r>
        <w:lastRenderedPageBreak/>
        <w:t>Analytical models have also been developed for a better understanding of tornado dynamics. One of the first models was derived from the Navier-Stokes equations for an incompressible flow by Burgers (1948) and extended by Rott (1958). The early models had limitations due to the absence of surface boundary conditions and the lack of a thermal forcing parameter. Later, Kuo (1966, 1967) and Franz (1969) developed models incorporating the effects of temperature. Even though the analytical models demonstrated the stability of t</w:t>
      </w:r>
      <w:r w:rsidR="00F51F50">
        <w:t>ornado</w:t>
      </w:r>
      <w:r>
        <w:t xml:space="preserve"> flow field</w:t>
      </w:r>
      <w:r w:rsidR="00F51F50">
        <w:t>s</w:t>
      </w:r>
      <w:r>
        <w:t xml:space="preserve">, they were not realistic due to the simplifications required for the derivations. </w:t>
      </w:r>
    </w:p>
    <w:p w14:paraId="00254C1A" w14:textId="77777777" w:rsidR="00291FEF" w:rsidRDefault="00291FEF" w:rsidP="00291FEF">
      <w:pPr>
        <w:ind w:firstLine="432"/>
      </w:pPr>
      <w:r>
        <w:t xml:space="preserve"> Numerical simulations have been </w:t>
      </w:r>
      <w:r w:rsidR="00F51F50">
        <w:t>employ</w:t>
      </w:r>
      <w:r w:rsidR="00ED69B7">
        <w:t>ed</w:t>
      </w:r>
      <w:r>
        <w:t xml:space="preserve"> since the 70s (Leslie, 1971). The cost to run a simulation is more effective t</w:t>
      </w:r>
      <w:r w:rsidR="00F51F50">
        <w:t>han</w:t>
      </w:r>
      <w:r>
        <w:t xml:space="preserve"> </w:t>
      </w:r>
      <w:r w:rsidR="00F51F50">
        <w:t xml:space="preserve">mounting field </w:t>
      </w:r>
      <w:r>
        <w:t>stud</w:t>
      </w:r>
      <w:r w:rsidR="00F51F50">
        <w:t>ies of</w:t>
      </w:r>
      <w:r>
        <w:t xml:space="preserve"> tornado</w:t>
      </w:r>
      <w:r w:rsidR="00F51F50">
        <w:t>es</w:t>
      </w:r>
      <w:r>
        <w:t xml:space="preserve">. The objectives of these simulations have varied.  For example, Rotunno (1977), Lewellen et al. (2000, Hangan and Kim (2008) studied the relation between tornadogenesis and ground roughness; whereas Klemp and Wilhelmson (1978), and Grasso and Cotton (1995) </w:t>
      </w:r>
      <w:r w:rsidR="00F51F50">
        <w:t>focused their research on</w:t>
      </w:r>
      <w:r>
        <w:t xml:space="preserve"> the parent cell characteristics. The simulated results</w:t>
      </w:r>
      <w:r w:rsidR="00F51F50">
        <w:t>,</w:t>
      </w:r>
      <w:r>
        <w:t xml:space="preserve"> combined with in-field data</w:t>
      </w:r>
      <w:r w:rsidR="00F51F50">
        <w:t>,</w:t>
      </w:r>
      <w:r>
        <w:t xml:space="preserve"> have given us a better understanding of the mechanisms by which a tornado is formed.  </w:t>
      </w:r>
    </w:p>
    <w:p w14:paraId="31E5312D" w14:textId="5602B06D" w:rsidR="00291FEF" w:rsidRDefault="00291FEF" w:rsidP="00291FEF">
      <w:pPr>
        <w:ind w:firstLine="432"/>
      </w:pPr>
      <w:r>
        <w:t>There is an ongoing debate about which mechanisms and processes are considered to be responsible for the formation of tornadoes. The relative importance of such mechanisms as the tilting of the horizontal vorticity, and the role of the downdrafts are examples. Previous studies have concluded that t</w:t>
      </w:r>
      <w:r w:rsidR="00ED3F30">
        <w:t>ornado</w:t>
      </w:r>
      <w:r>
        <w:t xml:space="preserve"> formation is not due to a unique </w:t>
      </w:r>
      <w:r w:rsidR="00ED3F30">
        <w:t xml:space="preserve">sequence of </w:t>
      </w:r>
      <w:r>
        <w:t>process</w:t>
      </w:r>
      <w:r w:rsidR="00ED3F30">
        <w:t>es,</w:t>
      </w:r>
      <w:r>
        <w:t xml:space="preserve"> but rather to favorable characteristics of the atmospheric environment (Jon Davies, 2005; Shimose and Kawano, 2004; Markowski and Richardson, 2009).</w:t>
      </w:r>
    </w:p>
    <w:p w14:paraId="409C59E0" w14:textId="5E59CAC8" w:rsidR="00291FEF" w:rsidRDefault="00291FEF" w:rsidP="00291FEF">
      <w:pPr>
        <w:ind w:firstLine="432"/>
      </w:pPr>
      <w:r>
        <w:t xml:space="preserve">The objective of the present study has been to determine the </w:t>
      </w:r>
      <w:r w:rsidR="00ED3F30">
        <w:t>range</w:t>
      </w:r>
      <w:r>
        <w:t xml:space="preserve"> of atmospheric environment</w:t>
      </w:r>
      <w:r w:rsidR="00ED3F30">
        <w:t>al characteristic</w:t>
      </w:r>
      <w:r>
        <w:t xml:space="preserve">s that are </w:t>
      </w:r>
      <w:r w:rsidR="00ED3F30">
        <w:t>conducive to</w:t>
      </w:r>
      <w:r>
        <w:t xml:space="preserve"> the formation of tornadoes. The measured atmospheric parameters (pressure</w:t>
      </w:r>
      <w:r w:rsidR="00A661CE">
        <w:t xml:space="preserve">, </w:t>
      </w:r>
      <w:r>
        <w:t>temperature</w:t>
      </w:r>
      <w:r w:rsidR="00A661CE">
        <w:t>, and moisture</w:t>
      </w:r>
      <w:r>
        <w:t>) of an</w:t>
      </w:r>
      <w:r w:rsidRPr="00846865">
        <w:t xml:space="preserve"> </w:t>
      </w:r>
      <w:r>
        <w:t>actual</w:t>
      </w:r>
      <w:r w:rsidRPr="0080718A">
        <w:t xml:space="preserve"> </w:t>
      </w:r>
      <w:r>
        <w:t>supercell-producing tornadic event, and the resulting tornado has been simulated using the Terminal Area Simulation System (TASS) (Proctor, 1982, Kulie, Lin &amp; al., 1996, Proctor, Ahmad, et al. 2012).</w:t>
      </w:r>
    </w:p>
    <w:p w14:paraId="4930B606" w14:textId="77777777" w:rsidR="009B5BD2" w:rsidRDefault="009B5BD2" w:rsidP="009B5BD2">
      <w:pPr>
        <w:ind w:firstLine="432"/>
      </w:pPr>
    </w:p>
    <w:p w14:paraId="6CC3E13D" w14:textId="77777777" w:rsidR="002C62DA" w:rsidRDefault="002C62DA" w:rsidP="00C07E9E">
      <w:pPr>
        <w:pStyle w:val="Heading1"/>
      </w:pPr>
      <w:bookmarkStart w:id="2" w:name="_Toc456001147"/>
      <w:r>
        <w:lastRenderedPageBreak/>
        <w:t xml:space="preserve">Description of </w:t>
      </w:r>
      <w:r w:rsidR="00F17B5B">
        <w:t>fundamental</w:t>
      </w:r>
      <w:r>
        <w:t xml:space="preserve"> weather </w:t>
      </w:r>
      <w:r w:rsidR="00F17B5B">
        <w:t>elements</w:t>
      </w:r>
      <w:bookmarkEnd w:id="2"/>
    </w:p>
    <w:p w14:paraId="31A4D1EE" w14:textId="77777777" w:rsidR="00EE7515" w:rsidRDefault="00EE7515" w:rsidP="00EE7515">
      <w:pPr>
        <w:pStyle w:val="Heading2"/>
        <w:spacing w:before="360" w:line="360" w:lineRule="auto"/>
      </w:pPr>
      <w:bookmarkStart w:id="3" w:name="_Toc289513793"/>
      <w:bookmarkStart w:id="4" w:name="_Toc289514217"/>
      <w:bookmarkStart w:id="5" w:name="_Toc290019760"/>
      <w:bookmarkStart w:id="6" w:name="_Toc456001148"/>
      <w:r>
        <w:t xml:space="preserve">Ordinary </w:t>
      </w:r>
      <w:r w:rsidR="00BC3CC6">
        <w:t xml:space="preserve">weather </w:t>
      </w:r>
      <w:r>
        <w:t>cells</w:t>
      </w:r>
      <w:bookmarkEnd w:id="3"/>
      <w:bookmarkEnd w:id="4"/>
      <w:bookmarkEnd w:id="5"/>
      <w:bookmarkEnd w:id="6"/>
    </w:p>
    <w:p w14:paraId="1B16592D" w14:textId="59F6E6D8" w:rsidR="007A47AF" w:rsidRPr="004C2218" w:rsidRDefault="007A47AF" w:rsidP="007A47AF">
      <w:pPr>
        <w:ind w:firstLine="576"/>
      </w:pPr>
      <w:r>
        <w:t>Ordinary weather cells are the most common storm types. The cumulus cloud formation stage is the initial event, producing a storm. Warm, moist air rises</w:t>
      </w:r>
      <w:r w:rsidR="00BC3CC6">
        <w:t xml:space="preserve"> from the ground layer</w:t>
      </w:r>
      <w:r>
        <w:t>, and the temperature of the rising air decreases</w:t>
      </w:r>
      <w:r w:rsidR="00BC3CC6">
        <w:t xml:space="preserve"> as it rises,</w:t>
      </w:r>
      <w:r>
        <w:t xml:space="preserve"> due to adiabatic</w:t>
      </w:r>
      <w:r w:rsidR="00434115">
        <w:t xml:space="preserve"> expansion,</w:t>
      </w:r>
      <w:r>
        <w:t xml:space="preserve"> </w:t>
      </w:r>
      <w:r w:rsidR="00703BA2" w:rsidRPr="00703BA2">
        <w:t xml:space="preserve">as ambient pressure decreases with altitude, and potential energy is increased. </w:t>
      </w:r>
      <w:r w:rsidR="00C23270">
        <w:t>At a specific altitude,</w:t>
      </w:r>
      <w:r>
        <w:t xml:space="preserve"> the</w:t>
      </w:r>
      <w:r w:rsidR="00BC3CC6">
        <w:t xml:space="preserve"> ground-level humidity ratio of the</w:t>
      </w:r>
      <w:r>
        <w:t xml:space="preserve"> rising air </w:t>
      </w:r>
      <w:r w:rsidR="00C23270">
        <w:t>corresponds to</w:t>
      </w:r>
      <w:r>
        <w:t xml:space="preserve"> saturation </w:t>
      </w:r>
      <w:r w:rsidR="00C23270">
        <w:t>conditions resulting from the decreasing local temperature and pressure.</w:t>
      </w:r>
      <w:r>
        <w:t xml:space="preserve"> </w:t>
      </w:r>
      <w:r w:rsidR="00C23270">
        <w:t xml:space="preserve"> A</w:t>
      </w:r>
      <w:r>
        <w:t>t</w:t>
      </w:r>
      <w:r w:rsidR="00C23270">
        <w:t xml:space="preserve"> that altitude,</w:t>
      </w:r>
      <w:r>
        <w:t xml:space="preserve"> </w:t>
      </w:r>
      <w:r w:rsidR="00C23270">
        <w:t>water</w:t>
      </w:r>
      <w:r>
        <w:t xml:space="preserve"> vapor </w:t>
      </w:r>
      <w:r w:rsidR="00C23270">
        <w:t xml:space="preserve">begins to </w:t>
      </w:r>
      <w:r>
        <w:t xml:space="preserve">condense into water droplets, releasing </w:t>
      </w:r>
      <w:r w:rsidR="00C23270">
        <w:t xml:space="preserve">its </w:t>
      </w:r>
      <w:r>
        <w:t>latent heat</w:t>
      </w:r>
      <w:r w:rsidR="00C23270">
        <w:t xml:space="preserve"> of vaporization</w:t>
      </w:r>
      <w:r>
        <w:t xml:space="preserve">. The altitude </w:t>
      </w:r>
      <w:r w:rsidR="00434115">
        <w:t>at</w:t>
      </w:r>
      <w:r>
        <w:t xml:space="preserve"> which a parcel of air needs to be lifted before saturation conditions are reached is called the </w:t>
      </w:r>
      <w:r w:rsidRPr="003C5093">
        <w:rPr>
          <w:i/>
        </w:rPr>
        <w:t>lifting condensation level</w:t>
      </w:r>
      <w:r>
        <w:t xml:space="preserve"> (LCL). LCL establishes the base of the</w:t>
      </w:r>
      <w:r w:rsidR="00C23270">
        <w:t xml:space="preserve"> resulting</w:t>
      </w:r>
      <w:r>
        <w:t xml:space="preserve"> cloud. The cloud grows as the moist air is lifted still higher</w:t>
      </w:r>
      <w:r w:rsidR="00312EC1">
        <w:t>, spreading</w:t>
      </w:r>
      <w:r>
        <w:t xml:space="preserve"> vertically and horizontally. The lifting with condensation phenomenon provides instability and is important in sustaining the cloud. </w:t>
      </w:r>
    </w:p>
    <w:p w14:paraId="4367D24A" w14:textId="6E295C4C" w:rsidR="007A47AF" w:rsidRDefault="007A47AF" w:rsidP="007A47AF">
      <w:pPr>
        <w:ind w:firstLine="576"/>
        <w:rPr>
          <w:rFonts w:eastAsiaTheme="minorEastAsia"/>
        </w:rPr>
      </w:pPr>
      <w:r>
        <w:rPr>
          <w:rFonts w:eastAsiaTheme="minorEastAsia"/>
        </w:rPr>
        <w:t>As the</w:t>
      </w:r>
      <w:r w:rsidR="00C23270">
        <w:rPr>
          <w:rFonts w:eastAsiaTheme="minorEastAsia"/>
        </w:rPr>
        <w:t>se</w:t>
      </w:r>
      <w:r>
        <w:rPr>
          <w:rFonts w:eastAsiaTheme="minorEastAsia"/>
        </w:rPr>
        <w:t xml:space="preserve"> cloud</w:t>
      </w:r>
      <w:r w:rsidR="00C23270">
        <w:rPr>
          <w:rFonts w:eastAsiaTheme="minorEastAsia"/>
        </w:rPr>
        <w:t>s</w:t>
      </w:r>
      <w:r>
        <w:rPr>
          <w:rFonts w:eastAsiaTheme="minorEastAsia"/>
        </w:rPr>
        <w:t xml:space="preserve"> grow, </w:t>
      </w:r>
      <w:r w:rsidR="00C23270">
        <w:rPr>
          <w:rFonts w:eastAsiaTheme="minorEastAsia"/>
        </w:rPr>
        <w:t xml:space="preserve">the relatively </w:t>
      </w:r>
      <w:r>
        <w:rPr>
          <w:rFonts w:eastAsiaTheme="minorEastAsia"/>
        </w:rPr>
        <w:t xml:space="preserve">dry air </w:t>
      </w:r>
      <w:r w:rsidR="00C23270">
        <w:rPr>
          <w:rFonts w:eastAsiaTheme="minorEastAsia"/>
        </w:rPr>
        <w:t>bounding</w:t>
      </w:r>
      <w:r>
        <w:rPr>
          <w:rFonts w:eastAsiaTheme="minorEastAsia"/>
        </w:rPr>
        <w:t xml:space="preserve"> the cloud mixes with the rising saturated air. This is called </w:t>
      </w:r>
      <w:r w:rsidRPr="003C5093">
        <w:rPr>
          <w:rFonts w:eastAsiaTheme="minorEastAsia"/>
          <w:i/>
        </w:rPr>
        <w:t>entrainment</w:t>
      </w:r>
      <w:r>
        <w:rPr>
          <w:rFonts w:eastAsiaTheme="minorEastAsia"/>
        </w:rPr>
        <w:t>. This mixing with the dry air temporarily lowers the</w:t>
      </w:r>
      <w:r w:rsidR="00C23270">
        <w:rPr>
          <w:rFonts w:eastAsiaTheme="minorEastAsia"/>
        </w:rPr>
        <w:t xml:space="preserve"> local</w:t>
      </w:r>
      <w:r>
        <w:rPr>
          <w:rFonts w:eastAsiaTheme="minorEastAsia"/>
        </w:rPr>
        <w:t xml:space="preserve"> relative humidity</w:t>
      </w:r>
      <w:r w:rsidR="00C23270">
        <w:rPr>
          <w:rFonts w:eastAsiaTheme="minorEastAsia"/>
        </w:rPr>
        <w:t>, and this</w:t>
      </w:r>
      <w:r w:rsidR="00B92749">
        <w:rPr>
          <w:rFonts w:eastAsiaTheme="minorEastAsia"/>
        </w:rPr>
        <w:t xml:space="preserve"> </w:t>
      </w:r>
      <w:r w:rsidR="00C23270">
        <w:rPr>
          <w:rFonts w:eastAsiaTheme="minorEastAsia"/>
        </w:rPr>
        <w:t>e</w:t>
      </w:r>
      <w:r>
        <w:rPr>
          <w:rFonts w:eastAsiaTheme="minorEastAsia"/>
        </w:rPr>
        <w:t>ntrainment helps to produce different sizes of water drops in the cloud,</w:t>
      </w:r>
      <w:r w:rsidR="00C23270">
        <w:rPr>
          <w:rFonts w:eastAsiaTheme="minorEastAsia"/>
        </w:rPr>
        <w:t xml:space="preserve"> which is a</w:t>
      </w:r>
      <w:r>
        <w:rPr>
          <w:rFonts w:eastAsiaTheme="minorEastAsia"/>
        </w:rPr>
        <w:t xml:space="preserve"> necessary</w:t>
      </w:r>
      <w:r w:rsidR="00C23270">
        <w:rPr>
          <w:rFonts w:eastAsiaTheme="minorEastAsia"/>
        </w:rPr>
        <w:t xml:space="preserve"> process</w:t>
      </w:r>
      <w:r>
        <w:rPr>
          <w:rFonts w:eastAsiaTheme="minorEastAsia"/>
        </w:rPr>
        <w:t xml:space="preserve"> for cloud particle growth by collision and coalescence. </w:t>
      </w:r>
    </w:p>
    <w:p w14:paraId="00FB2A8B" w14:textId="1458A2CA" w:rsidR="00EE7515" w:rsidRDefault="00EE7515" w:rsidP="007A47AF">
      <w:pPr>
        <w:ind w:firstLine="576"/>
        <w:rPr>
          <w:rFonts w:eastAsiaTheme="minorEastAsia"/>
        </w:rPr>
      </w:pPr>
      <w:r>
        <w:rPr>
          <w:rFonts w:eastAsiaTheme="minorEastAsia"/>
        </w:rPr>
        <w:t>The</w:t>
      </w:r>
      <w:r w:rsidR="00815588">
        <w:rPr>
          <w:rFonts w:eastAsiaTheme="minorEastAsia"/>
        </w:rPr>
        <w:t xml:space="preserve"> buoyancy-driven</w:t>
      </w:r>
      <w:r>
        <w:rPr>
          <w:rFonts w:eastAsiaTheme="minorEastAsia"/>
        </w:rPr>
        <w:t xml:space="preserve"> moist</w:t>
      </w:r>
      <w:r w:rsidR="00C36886">
        <w:rPr>
          <w:rFonts w:eastAsiaTheme="minorEastAsia"/>
        </w:rPr>
        <w:t xml:space="preserve"> upward</w:t>
      </w:r>
      <w:r w:rsidR="00815588">
        <w:rPr>
          <w:rFonts w:eastAsiaTheme="minorEastAsia"/>
        </w:rPr>
        <w:t xml:space="preserve"> air</w:t>
      </w:r>
      <w:r>
        <w:rPr>
          <w:rFonts w:eastAsiaTheme="minorEastAsia"/>
        </w:rPr>
        <w:t xml:space="preserve"> flow rises</w:t>
      </w:r>
      <w:r w:rsidR="00815588">
        <w:rPr>
          <w:rFonts w:eastAsiaTheme="minorEastAsia"/>
        </w:rPr>
        <w:t xml:space="preserve"> to an altitude above which</w:t>
      </w:r>
      <w:r>
        <w:rPr>
          <w:rFonts w:eastAsiaTheme="minorEastAsia"/>
        </w:rPr>
        <w:t xml:space="preserve"> freezing </w:t>
      </w:r>
      <w:r w:rsidR="00815588">
        <w:rPr>
          <w:rFonts w:eastAsiaTheme="minorEastAsia"/>
        </w:rPr>
        <w:t>occurs</w:t>
      </w:r>
      <w:r>
        <w:rPr>
          <w:rFonts w:eastAsiaTheme="minorEastAsia"/>
        </w:rPr>
        <w:t xml:space="preserve"> and this part of</w:t>
      </w:r>
      <w:r w:rsidR="007A47AF">
        <w:rPr>
          <w:rFonts w:eastAsiaTheme="minorEastAsia"/>
        </w:rPr>
        <w:t xml:space="preserve"> the</w:t>
      </w:r>
      <w:r>
        <w:rPr>
          <w:rFonts w:eastAsiaTheme="minorEastAsia"/>
        </w:rPr>
        <w:t xml:space="preserve"> cloud contains water drops and ice. When the conditions are right</w:t>
      </w:r>
      <w:r w:rsidR="00815588">
        <w:rPr>
          <w:rFonts w:eastAsiaTheme="minorEastAsia"/>
        </w:rPr>
        <w:t>,</w:t>
      </w:r>
      <w:r>
        <w:rPr>
          <w:rFonts w:eastAsiaTheme="minorEastAsia"/>
        </w:rPr>
        <w:t xml:space="preserve"> the cumulus cloud becomes a </w:t>
      </w:r>
      <w:r w:rsidRPr="007A47AF">
        <w:rPr>
          <w:rFonts w:eastAsiaTheme="minorEastAsia"/>
          <w:i/>
        </w:rPr>
        <w:t>cumulonimbus</w:t>
      </w:r>
      <w:r w:rsidR="00C36886" w:rsidRPr="007A47AF">
        <w:rPr>
          <w:rFonts w:eastAsiaTheme="minorEastAsia"/>
          <w:i/>
        </w:rPr>
        <w:t xml:space="preserve"> cloud</w:t>
      </w:r>
      <w:r>
        <w:rPr>
          <w:rFonts w:eastAsiaTheme="minorEastAsia"/>
        </w:rPr>
        <w:t xml:space="preserve"> as precipitation forms and the mature stage in the convective storm cells begin</w:t>
      </w:r>
      <w:r w:rsidR="00815588">
        <w:rPr>
          <w:rFonts w:eastAsiaTheme="minorEastAsia"/>
        </w:rPr>
        <w:t>.</w:t>
      </w:r>
      <w:r w:rsidR="00570A8E">
        <w:rPr>
          <w:rFonts w:eastAsiaTheme="minorEastAsia"/>
        </w:rPr>
        <w:t xml:space="preserve"> </w:t>
      </w:r>
      <w:r w:rsidR="00815588">
        <w:rPr>
          <w:rFonts w:eastAsiaTheme="minorEastAsia"/>
        </w:rPr>
        <w:t xml:space="preserve"> The formation and maturation phases, along with the eventual dissipation phase, are depicted schematically in </w:t>
      </w:r>
      <w:r w:rsidR="00570A8E">
        <w:rPr>
          <w:rFonts w:eastAsiaTheme="minorEastAsia"/>
        </w:rPr>
        <w:fldChar w:fldCharType="begin"/>
      </w:r>
      <w:r w:rsidR="00570A8E">
        <w:rPr>
          <w:rFonts w:eastAsiaTheme="minorEastAsia"/>
        </w:rPr>
        <w:instrText xml:space="preserve"> REF _Ref409773526 \h </w:instrText>
      </w:r>
      <w:r w:rsidR="00570A8E">
        <w:rPr>
          <w:rFonts w:eastAsiaTheme="minorEastAsia"/>
        </w:rPr>
      </w:r>
      <w:r w:rsidR="00570A8E">
        <w:rPr>
          <w:rFonts w:eastAsiaTheme="minorEastAsia"/>
        </w:rPr>
        <w:fldChar w:fldCharType="separate"/>
      </w:r>
      <w:r w:rsidR="002B46D6">
        <w:t xml:space="preserve">Figure </w:t>
      </w:r>
      <w:r w:rsidR="002B46D6">
        <w:rPr>
          <w:noProof/>
        </w:rPr>
        <w:t>1</w:t>
      </w:r>
      <w:r w:rsidR="00570A8E">
        <w:rPr>
          <w:rFonts w:eastAsiaTheme="minorEastAsia"/>
        </w:rPr>
        <w:fldChar w:fldCharType="end"/>
      </w:r>
      <w:r w:rsidR="00815588">
        <w:rPr>
          <w:rFonts w:eastAsiaTheme="minorEastAsia"/>
        </w:rPr>
        <w:t>.</w:t>
      </w:r>
    </w:p>
    <w:p w14:paraId="3E9BB8D0" w14:textId="7C6FAE21" w:rsidR="007A47AF" w:rsidRDefault="007A47AF" w:rsidP="007A47AF">
      <w:pPr>
        <w:ind w:firstLine="576"/>
        <w:rPr>
          <w:rFonts w:eastAsiaTheme="minorEastAsia"/>
        </w:rPr>
      </w:pPr>
      <w:r>
        <w:rPr>
          <w:rFonts w:eastAsiaTheme="minorEastAsia"/>
        </w:rPr>
        <w:t>Updrafts in these cumulonimbus cells become organized and strong, providing the vertical motion needed for cloud-droplet growth. Eventually</w:t>
      </w:r>
      <w:r w:rsidR="007603D0">
        <w:rPr>
          <w:rFonts w:eastAsiaTheme="minorEastAsia"/>
        </w:rPr>
        <w:t>,</w:t>
      </w:r>
      <w:r>
        <w:rPr>
          <w:rFonts w:eastAsiaTheme="minorEastAsia"/>
        </w:rPr>
        <w:t xml:space="preserve"> the growing droplets become too heavy to be supported or lifted by the </w:t>
      </w:r>
      <w:r w:rsidR="00815588">
        <w:rPr>
          <w:rFonts w:eastAsiaTheme="minorEastAsia"/>
        </w:rPr>
        <w:t xml:space="preserve">aerodynamic forces produced by the </w:t>
      </w:r>
      <w:r>
        <w:rPr>
          <w:rFonts w:eastAsiaTheme="minorEastAsia"/>
        </w:rPr>
        <w:t xml:space="preserve">updraft, causing the particles to fall </w:t>
      </w:r>
      <w:r w:rsidR="00312EC1">
        <w:rPr>
          <w:rFonts w:eastAsiaTheme="minorEastAsia"/>
        </w:rPr>
        <w:t>from</w:t>
      </w:r>
      <w:r>
        <w:rPr>
          <w:rFonts w:eastAsiaTheme="minorEastAsia"/>
        </w:rPr>
        <w:t xml:space="preserve"> the cloud base.</w:t>
      </w:r>
      <w:r w:rsidRPr="00C36886">
        <w:rPr>
          <w:rFonts w:eastAsiaTheme="minorEastAsia"/>
        </w:rPr>
        <w:t xml:space="preserve"> </w:t>
      </w:r>
      <w:r>
        <w:rPr>
          <w:rFonts w:eastAsiaTheme="minorEastAsia"/>
        </w:rPr>
        <w:t>The mature stage of an ordinary-cell storm is achieved when rain begins falling.</w:t>
      </w:r>
      <w:r w:rsidRPr="00C36886">
        <w:rPr>
          <w:rFonts w:eastAsiaTheme="minorEastAsia"/>
        </w:rPr>
        <w:t xml:space="preserve"> </w:t>
      </w:r>
      <w:r>
        <w:rPr>
          <w:rFonts w:eastAsiaTheme="minorEastAsia"/>
        </w:rPr>
        <w:t xml:space="preserve">These storms produce lightning, rain and sometimes </w:t>
      </w:r>
      <w:r>
        <w:rPr>
          <w:rFonts w:eastAsiaTheme="minorEastAsia"/>
        </w:rPr>
        <w:lastRenderedPageBreak/>
        <w:t>small hail.</w:t>
      </w:r>
      <w:r w:rsidR="00815588">
        <w:rPr>
          <w:rFonts w:eastAsiaTheme="minorEastAsia"/>
        </w:rPr>
        <w:t xml:space="preserve">  This precipitation eventually cools the ground-level atmosphere, diminishing the buoyant updraft potential.</w:t>
      </w:r>
    </w:p>
    <w:p w14:paraId="770DE4BE" w14:textId="77777777" w:rsidR="00EE7515" w:rsidRDefault="00EE7515" w:rsidP="00EE7515">
      <w:pPr>
        <w:ind w:firstLine="576"/>
        <w:rPr>
          <w:rFonts w:eastAsiaTheme="minorEastAsia"/>
        </w:rPr>
      </w:pPr>
      <w:r>
        <w:rPr>
          <w:rFonts w:eastAsiaTheme="minorEastAsia"/>
        </w:rPr>
        <w:t xml:space="preserve">The dissipating stage </w:t>
      </w:r>
      <w:r w:rsidR="00C36886">
        <w:rPr>
          <w:rFonts w:eastAsiaTheme="minorEastAsia"/>
        </w:rPr>
        <w:t>o</w:t>
      </w:r>
      <w:r>
        <w:rPr>
          <w:rFonts w:eastAsiaTheme="minorEastAsia"/>
        </w:rPr>
        <w:t xml:space="preserve">f an ordinary-cell storm </w:t>
      </w:r>
      <w:r w:rsidR="00C36886">
        <w:rPr>
          <w:rFonts w:eastAsiaTheme="minorEastAsia"/>
        </w:rPr>
        <w:t>begin</w:t>
      </w:r>
      <w:r>
        <w:rPr>
          <w:rFonts w:eastAsiaTheme="minorEastAsia"/>
        </w:rPr>
        <w:t xml:space="preserve">s when the updraft becomes too weak to procure the required moisture for </w:t>
      </w:r>
      <w:r w:rsidR="00C36886">
        <w:rPr>
          <w:rFonts w:eastAsiaTheme="minorEastAsia"/>
        </w:rPr>
        <w:t>continued</w:t>
      </w:r>
      <w:r>
        <w:rPr>
          <w:rFonts w:eastAsiaTheme="minorEastAsia"/>
        </w:rPr>
        <w:t xml:space="preserve"> cloud development. During that phase the</w:t>
      </w:r>
      <w:r w:rsidR="00815588">
        <w:rPr>
          <w:rFonts w:eastAsiaTheme="minorEastAsia"/>
        </w:rPr>
        <w:t xml:space="preserve"> residual</w:t>
      </w:r>
      <w:r>
        <w:rPr>
          <w:rFonts w:eastAsiaTheme="minorEastAsia"/>
        </w:rPr>
        <w:t xml:space="preserve"> downdraft</w:t>
      </w:r>
      <w:r w:rsidR="00815588">
        <w:rPr>
          <w:rFonts w:eastAsiaTheme="minorEastAsia"/>
        </w:rPr>
        <w:t xml:space="preserve"> flow</w:t>
      </w:r>
      <w:r>
        <w:rPr>
          <w:rFonts w:eastAsiaTheme="minorEastAsia"/>
        </w:rPr>
        <w:t xml:space="preserve"> is dominant compared </w:t>
      </w:r>
      <w:r w:rsidR="00C36886">
        <w:rPr>
          <w:rFonts w:eastAsiaTheme="minorEastAsia"/>
        </w:rPr>
        <w:t>with</w:t>
      </w:r>
      <w:r>
        <w:rPr>
          <w:rFonts w:eastAsiaTheme="minorEastAsia"/>
        </w:rPr>
        <w:t xml:space="preserve"> the updraft and the cumulonimbus</w:t>
      </w:r>
      <w:r w:rsidR="00C36886">
        <w:rPr>
          <w:rFonts w:eastAsiaTheme="minorEastAsia"/>
        </w:rPr>
        <w:t xml:space="preserve"> cell</w:t>
      </w:r>
      <w:r>
        <w:rPr>
          <w:rFonts w:eastAsiaTheme="minorEastAsia"/>
        </w:rPr>
        <w:t xml:space="preserve"> starts to dissolve.</w:t>
      </w:r>
    </w:p>
    <w:p w14:paraId="6B0D48E1" w14:textId="77777777" w:rsidR="00EE7515" w:rsidRDefault="00EE7515" w:rsidP="004D3991">
      <w:pPr>
        <w:pStyle w:val="Caption"/>
      </w:pPr>
      <w:bookmarkStart w:id="7" w:name="_Ref428352504"/>
      <w:bookmarkStart w:id="8" w:name="_Toc456340737"/>
      <w:r>
        <w:drawing>
          <wp:anchor distT="0" distB="0" distL="114300" distR="114300" simplePos="0" relativeHeight="251683840" behindDoc="0" locked="0" layoutInCell="1" allowOverlap="1" wp14:anchorId="7A73E7F7" wp14:editId="3E0597D3">
            <wp:simplePos x="0" y="0"/>
            <wp:positionH relativeFrom="column">
              <wp:posOffset>457200</wp:posOffset>
            </wp:positionH>
            <wp:positionV relativeFrom="paragraph">
              <wp:posOffset>26670</wp:posOffset>
            </wp:positionV>
            <wp:extent cx="5833872" cy="3008376"/>
            <wp:effectExtent l="0" t="0" r="0" b="1905"/>
            <wp:wrapTopAndBottom/>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3872" cy="300837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Start w:id="9" w:name="_Ref409773526"/>
      <w:bookmarkStart w:id="10" w:name="_Ref409773508"/>
      <w:r w:rsidR="00324AD2">
        <w:t xml:space="preserve">Figure </w:t>
      </w:r>
      <w:r w:rsidR="0070336E">
        <w:fldChar w:fldCharType="begin"/>
      </w:r>
      <w:r w:rsidR="0070336E">
        <w:instrText xml:space="preserve"> SEQ Figure \* ARABIC </w:instrText>
      </w:r>
      <w:r w:rsidR="0070336E">
        <w:fldChar w:fldCharType="separate"/>
      </w:r>
      <w:r w:rsidR="00F02701">
        <w:t>1</w:t>
      </w:r>
      <w:r w:rsidR="0070336E">
        <w:fldChar w:fldCharType="end"/>
      </w:r>
      <w:bookmarkEnd w:id="7"/>
      <w:bookmarkEnd w:id="9"/>
      <w:r w:rsidR="00324AD2">
        <w:t xml:space="preserve">. </w:t>
      </w:r>
      <w:r w:rsidR="00324AD2" w:rsidRPr="00D51878">
        <w:t xml:space="preserve">Life </w:t>
      </w:r>
      <w:r w:rsidR="00324AD2" w:rsidRPr="00F21018">
        <w:t>cycle</w:t>
      </w:r>
      <w:r w:rsidR="00324AD2" w:rsidRPr="00D51878">
        <w:t xml:space="preserve"> of </w:t>
      </w:r>
      <w:r w:rsidR="00324AD2" w:rsidRPr="0070336E">
        <w:t>an</w:t>
      </w:r>
      <w:r w:rsidR="00324AD2" w:rsidRPr="00D51878">
        <w:t xml:space="preserve"> ordinary thunderstorm cell</w:t>
      </w:r>
      <w:bookmarkEnd w:id="8"/>
      <w:bookmarkEnd w:id="10"/>
    </w:p>
    <w:p w14:paraId="77B1C351" w14:textId="77777777" w:rsidR="00EE7515" w:rsidRDefault="00EE7515" w:rsidP="00F21018">
      <w:r>
        <w:t>During the</w:t>
      </w:r>
      <w:r w:rsidR="00815588">
        <w:t xml:space="preserve"> later</w:t>
      </w:r>
      <w:r>
        <w:t xml:space="preserve"> stages of an ordinary-cell convective storm, some of the</w:t>
      </w:r>
      <w:r w:rsidR="00815588">
        <w:t xml:space="preserve"> falling</w:t>
      </w:r>
      <w:r>
        <w:t xml:space="preserve"> water drops evaporate</w:t>
      </w:r>
      <w:r w:rsidR="007F73AF">
        <w:t xml:space="preserve"> as they fall,</w:t>
      </w:r>
      <w:r>
        <w:t xml:space="preserve"> cool</w:t>
      </w:r>
      <w:r w:rsidR="00C36886">
        <w:t>ing</w:t>
      </w:r>
      <w:r>
        <w:t xml:space="preserve"> the air </w:t>
      </w:r>
      <w:r w:rsidR="00DE5682">
        <w:t xml:space="preserve">and making it </w:t>
      </w:r>
      <w:r>
        <w:t xml:space="preserve">negatively buoyant. The negative thermodynamic buoyancy drives the downdraft that </w:t>
      </w:r>
      <w:r w:rsidR="00C36886">
        <w:t>reaches</w:t>
      </w:r>
      <w:r>
        <w:t xml:space="preserve"> the ground.</w:t>
      </w:r>
      <w:r w:rsidR="00C36886">
        <w:t xml:space="preserve"> </w:t>
      </w:r>
      <w:r>
        <w:t xml:space="preserve">Gusty winds mark the leading edge of the cooler air, which is called a </w:t>
      </w:r>
      <w:r w:rsidR="003C5093" w:rsidRPr="003C5093">
        <w:rPr>
          <w:i/>
        </w:rPr>
        <w:t>gust front</w:t>
      </w:r>
      <w:r>
        <w:t>.</w:t>
      </w:r>
    </w:p>
    <w:p w14:paraId="799EE3B2" w14:textId="78A24A75" w:rsidR="00EE7515" w:rsidRDefault="00EE7515" w:rsidP="00EE7515">
      <w:pPr>
        <w:ind w:firstLine="576"/>
        <w:rPr>
          <w:rFonts w:eastAsiaTheme="minorEastAsia"/>
        </w:rPr>
      </w:pPr>
      <w:r>
        <w:rPr>
          <w:rFonts w:eastAsiaTheme="minorEastAsia"/>
        </w:rPr>
        <w:t>When the rain falling from the storm evaporates underneath the cloud, it cool</w:t>
      </w:r>
      <w:r w:rsidR="00DE5682">
        <w:rPr>
          <w:rFonts w:eastAsiaTheme="minorEastAsia"/>
        </w:rPr>
        <w:t>s</w:t>
      </w:r>
      <w:r>
        <w:rPr>
          <w:rFonts w:eastAsiaTheme="minorEastAsia"/>
        </w:rPr>
        <w:t xml:space="preserve"> the air beneath it. This cold heavy air plunges to the surface and</w:t>
      </w:r>
      <w:r w:rsidR="00C36886">
        <w:rPr>
          <w:rFonts w:eastAsiaTheme="minorEastAsia"/>
        </w:rPr>
        <w:t xml:space="preserve"> appears to</w:t>
      </w:r>
      <w:r>
        <w:rPr>
          <w:rFonts w:eastAsiaTheme="minorEastAsia"/>
        </w:rPr>
        <w:t xml:space="preserve"> splash</w:t>
      </w:r>
      <w:r w:rsidR="007F73AF">
        <w:rPr>
          <w:rFonts w:eastAsiaTheme="minorEastAsia"/>
        </w:rPr>
        <w:t xml:space="preserve"> like a liquid</w:t>
      </w:r>
      <w:r>
        <w:rPr>
          <w:rFonts w:eastAsiaTheme="minorEastAsia"/>
        </w:rPr>
        <w:t xml:space="preserve"> against the ground. The air rushes sideways and swirls upward as a result of the pressure gradient between the cold and warm air. This wind is a </w:t>
      </w:r>
      <w:r w:rsidR="003C5093" w:rsidRPr="003C5093">
        <w:rPr>
          <w:rFonts w:eastAsiaTheme="minorEastAsia"/>
          <w:i/>
        </w:rPr>
        <w:t>microburst</w:t>
      </w:r>
      <w:r>
        <w:rPr>
          <w:rFonts w:eastAsiaTheme="minorEastAsia"/>
        </w:rPr>
        <w:t xml:space="preserve">. It is a hazardous phenomenon for airplanes and can cause damage such as flattening trees and </w:t>
      </w:r>
      <w:r w:rsidR="00312EC1">
        <w:rPr>
          <w:rFonts w:eastAsiaTheme="minorEastAsia"/>
        </w:rPr>
        <w:t xml:space="preserve">downing </w:t>
      </w:r>
      <w:r>
        <w:rPr>
          <w:rFonts w:eastAsiaTheme="minorEastAsia"/>
        </w:rPr>
        <w:t xml:space="preserve">power lines </w:t>
      </w:r>
      <w:r w:rsidR="00C36886">
        <w:rPr>
          <w:rFonts w:eastAsiaTheme="minorEastAsia"/>
        </w:rPr>
        <w:t>similar to</w:t>
      </w:r>
      <w:r>
        <w:rPr>
          <w:rFonts w:eastAsiaTheme="minorEastAsia"/>
        </w:rPr>
        <w:t xml:space="preserve"> a small tornado.</w:t>
      </w:r>
    </w:p>
    <w:p w14:paraId="5F922BCF" w14:textId="7C6D8763" w:rsidR="00EE7515" w:rsidRDefault="00EE7515" w:rsidP="002F12E3">
      <w:pPr>
        <w:ind w:firstLine="576"/>
        <w:rPr>
          <w:rFonts w:eastAsiaTheme="minorEastAsia"/>
        </w:rPr>
      </w:pPr>
      <w:r>
        <w:rPr>
          <w:rFonts w:eastAsiaTheme="minorEastAsia"/>
        </w:rPr>
        <w:lastRenderedPageBreak/>
        <w:t>When the instability is combined with vertical wind shear, winds which increase and shift with the height, supercell thunderstorms are formed.</w:t>
      </w:r>
      <w:r w:rsidR="004B49D2">
        <w:rPr>
          <w:rFonts w:eastAsiaTheme="minorEastAsia"/>
        </w:rPr>
        <w:t xml:space="preserve"> </w:t>
      </w:r>
      <w:r w:rsidR="00291BBA">
        <w:rPr>
          <w:rFonts w:eastAsiaTheme="minorEastAsia"/>
        </w:rPr>
        <w:t xml:space="preserve">The evolution, </w:t>
      </w:r>
      <w:r w:rsidR="004B49D2">
        <w:rPr>
          <w:rFonts w:eastAsiaTheme="minorEastAsia"/>
        </w:rPr>
        <w:t>maturation</w:t>
      </w:r>
      <w:r w:rsidR="00291BBA">
        <w:rPr>
          <w:rFonts w:eastAsiaTheme="minorEastAsia"/>
        </w:rPr>
        <w:t>, and life span</w:t>
      </w:r>
      <w:r w:rsidR="004B49D2">
        <w:rPr>
          <w:rFonts w:eastAsiaTheme="minorEastAsia"/>
        </w:rPr>
        <w:t xml:space="preserve"> of the</w:t>
      </w:r>
      <w:r w:rsidR="008C6571">
        <w:rPr>
          <w:rFonts w:eastAsiaTheme="minorEastAsia"/>
        </w:rPr>
        <w:t>se</w:t>
      </w:r>
      <w:r w:rsidR="004B49D2">
        <w:rPr>
          <w:rFonts w:eastAsiaTheme="minorEastAsia"/>
        </w:rPr>
        <w:t xml:space="preserve"> supercell thunderstorms depend on the convective boundary layer produced by a combination of thermal and dynamic instabilities</w:t>
      </w:r>
      <w:r w:rsidR="00291BBA">
        <w:rPr>
          <w:rFonts w:eastAsiaTheme="minorEastAsia"/>
        </w:rPr>
        <w:t xml:space="preserve"> </w:t>
      </w:r>
      <w:r w:rsidR="002F12E3">
        <w:rPr>
          <w:rFonts w:eastAsiaTheme="minorEastAsia"/>
        </w:rPr>
        <w:t xml:space="preserve">occurring in the Ekman boundary layer </w:t>
      </w:r>
      <w:r w:rsidR="00291BBA">
        <w:rPr>
          <w:rFonts w:eastAsiaTheme="minorEastAsia"/>
        </w:rPr>
        <w:t>(</w:t>
      </w:r>
      <w:r w:rsidR="002F12E3">
        <w:rPr>
          <w:rFonts w:eastAsiaTheme="minorEastAsia"/>
        </w:rPr>
        <w:t xml:space="preserve">Faller, 1966, </w:t>
      </w:r>
      <w:r w:rsidR="00291BBA">
        <w:rPr>
          <w:rFonts w:eastAsiaTheme="minorEastAsia"/>
        </w:rPr>
        <w:t>Lilly, 1966, Nowotarski, 2014)</w:t>
      </w:r>
      <w:r w:rsidR="004B49D2">
        <w:rPr>
          <w:rFonts w:eastAsiaTheme="minorEastAsia"/>
        </w:rPr>
        <w:t xml:space="preserve">. </w:t>
      </w:r>
    </w:p>
    <w:p w14:paraId="0BEB03B2" w14:textId="77777777" w:rsidR="002F12E3" w:rsidRDefault="002F12E3" w:rsidP="00EE7515">
      <w:pPr>
        <w:ind w:firstLine="576"/>
        <w:rPr>
          <w:rFonts w:eastAsiaTheme="minorEastAsia"/>
        </w:rPr>
      </w:pPr>
    </w:p>
    <w:p w14:paraId="05A77FB1" w14:textId="77777777" w:rsidR="00A42290" w:rsidRDefault="00A42290" w:rsidP="00C07E9E">
      <w:pPr>
        <w:pStyle w:val="Heading2"/>
      </w:pPr>
      <w:bookmarkStart w:id="11" w:name="_Toc456001149"/>
      <w:r w:rsidRPr="00C07E9E">
        <w:t>Supercell</w:t>
      </w:r>
      <w:r>
        <w:t xml:space="preserve"> </w:t>
      </w:r>
      <w:r w:rsidR="00F17B5B">
        <w:t>thunderstorms</w:t>
      </w:r>
      <w:bookmarkEnd w:id="11"/>
    </w:p>
    <w:p w14:paraId="05DA5477" w14:textId="77777777" w:rsidR="00A42290" w:rsidRDefault="00F17B5B" w:rsidP="00A42290">
      <w:pPr>
        <w:ind w:firstLine="576"/>
      </w:pPr>
      <w:r>
        <w:t>A</w:t>
      </w:r>
      <w:r w:rsidR="00A42290">
        <w:t xml:space="preserve"> supercell thunderstorm is a single-cell storm that can produce dangerous weather with strong wind gusts, large hail, lightning and tornadoes. </w:t>
      </w:r>
      <w:r>
        <w:t>Supercell storms are highly-organized,</w:t>
      </w:r>
      <w:r w:rsidR="00A42290">
        <w:t xml:space="preserve"> long-lived (</w:t>
      </w:r>
      <w:r w:rsidR="00283229">
        <w:t xml:space="preserve">lifetimes </w:t>
      </w:r>
      <w:r w:rsidR="00A42290">
        <w:t>greater than 1 hour) and</w:t>
      </w:r>
      <w:r w:rsidR="00DE5682">
        <w:t xml:space="preserve"> </w:t>
      </w:r>
      <w:r>
        <w:t>are sustained by</w:t>
      </w:r>
      <w:r w:rsidR="00A42290">
        <w:t xml:space="preserve"> updraft</w:t>
      </w:r>
      <w:r>
        <w:t>s</w:t>
      </w:r>
      <w:r w:rsidR="00A42290">
        <w:t>.</w:t>
      </w:r>
    </w:p>
    <w:p w14:paraId="23E6FE52" w14:textId="5A2F5D46" w:rsidR="00A42290" w:rsidRDefault="00A42290" w:rsidP="00A42290">
      <w:pPr>
        <w:ind w:firstLine="576"/>
      </w:pPr>
      <w:r>
        <w:t xml:space="preserve">The development of a supercell </w:t>
      </w:r>
      <w:r w:rsidR="0023226F">
        <w:t xml:space="preserve">storm </w:t>
      </w:r>
      <w:r>
        <w:t>requires a very unstable atmosphere and strong vertical wind shear.</w:t>
      </w:r>
      <w:r w:rsidR="00F17B5B">
        <w:t xml:space="preserve">  Based on</w:t>
      </w:r>
      <w:r>
        <w:t xml:space="preserve"> observations in the U</w:t>
      </w:r>
      <w:r w:rsidR="00605578">
        <w:t xml:space="preserve">nited </w:t>
      </w:r>
      <w:r>
        <w:t>S</w:t>
      </w:r>
      <w:r w:rsidR="00605578">
        <w:t>tates</w:t>
      </w:r>
      <w:r w:rsidR="00E926DD">
        <w:t xml:space="preserve"> (</w:t>
      </w:r>
      <w:r w:rsidR="00E926DD" w:rsidRPr="00E0038E">
        <w:t>Ackerman and Knox, 2007</w:t>
      </w:r>
      <w:r w:rsidR="00E926DD">
        <w:t>)</w:t>
      </w:r>
      <w:r>
        <w:t>, wind</w:t>
      </w:r>
      <w:r w:rsidR="00F17B5B">
        <w:t>s</w:t>
      </w:r>
      <w:r>
        <w:t xml:space="preserve"> at the surface </w:t>
      </w:r>
      <w:r w:rsidR="00F17B5B">
        <w:t>are</w:t>
      </w:r>
      <w:r>
        <w:t xml:space="preserve"> mostly from the south </w:t>
      </w:r>
      <w:r w:rsidR="00F17B5B">
        <w:t>while</w:t>
      </w:r>
      <w:r>
        <w:t xml:space="preserve"> the winds aloft are</w:t>
      </w:r>
      <w:r w:rsidR="00F17B5B">
        <w:t xml:space="preserve"> both strong and</w:t>
      </w:r>
      <w:r>
        <w:t xml:space="preserve"> from the west. Under the</w:t>
      </w:r>
      <w:r w:rsidR="00605578">
        <w:t xml:space="preserve"> combined</w:t>
      </w:r>
      <w:r>
        <w:t xml:space="preserve"> influence of those winds, the entire thunderstorm cell rotates. </w:t>
      </w:r>
      <w:r w:rsidR="00917072">
        <w:t>The formation of the rotating supercell is due to the turning</w:t>
      </w:r>
      <w:r>
        <w:t xml:space="preserve"> of the wind </w:t>
      </w:r>
      <w:r w:rsidR="00917072">
        <w:t>direction causing</w:t>
      </w:r>
      <w:r>
        <w:t xml:space="preserve"> </w:t>
      </w:r>
      <w:r w:rsidR="00917072">
        <w:t xml:space="preserve">the </w:t>
      </w:r>
      <w:r>
        <w:t>updrafts and downdrafts</w:t>
      </w:r>
      <w:r w:rsidR="00917072">
        <w:t xml:space="preserve"> to inter</w:t>
      </w:r>
      <w:r w:rsidR="008C6571">
        <w:t>t</w:t>
      </w:r>
      <w:r w:rsidR="00917072">
        <w:t>wine with each other</w:t>
      </w:r>
      <w:r>
        <w:t>. The updraft enters the supercell near the rain</w:t>
      </w:r>
      <w:r w:rsidR="0001305F">
        <w:t>-</w:t>
      </w:r>
      <w:r>
        <w:t xml:space="preserve">free base and slants upward toward the back of the thunderstorm. Strong winds aloft </w:t>
      </w:r>
      <w:r w:rsidR="0023226F">
        <w:t>turn</w:t>
      </w:r>
      <w:r>
        <w:t xml:space="preserve"> the updraft downwind where it exits through </w:t>
      </w:r>
      <w:r w:rsidR="008C6571">
        <w:t>an</w:t>
      </w:r>
      <w:r>
        <w:t xml:space="preserve"> </w:t>
      </w:r>
      <w:r w:rsidR="008C6571">
        <w:t>“</w:t>
      </w:r>
      <w:r>
        <w:t>anvil</w:t>
      </w:r>
      <w:r w:rsidR="00F17B5B">
        <w:t>-shaped</w:t>
      </w:r>
      <w:r w:rsidR="008C6571">
        <w:t>”</w:t>
      </w:r>
      <w:r w:rsidR="00F17B5B">
        <w:t xml:space="preserve"> cloud deck</w:t>
      </w:r>
      <w:r>
        <w:t xml:space="preserve">, helping to maintain </w:t>
      </w:r>
      <w:r w:rsidR="00F17B5B">
        <w:t>a single</w:t>
      </w:r>
      <w:r>
        <w:t xml:space="preserve"> strong</w:t>
      </w:r>
      <w:r w:rsidR="00F17B5B">
        <w:t>,</w:t>
      </w:r>
      <w:r>
        <w:t xml:space="preserve"> local updraft.</w:t>
      </w:r>
      <w:r w:rsidR="00632D99">
        <w:t xml:space="preserve"> Once initiated, supercell storms can persist for several hours because the updrafts and downdrafts do not interfere with each other.</w:t>
      </w:r>
    </w:p>
    <w:p w14:paraId="6FB76641" w14:textId="6774A0AD" w:rsidR="00A42290" w:rsidRDefault="005038C3" w:rsidP="00310407">
      <w:pPr>
        <w:ind w:firstLine="576"/>
      </w:pPr>
      <w:r>
        <w:t>Lemon and Doswell (1979)</w:t>
      </w:r>
      <w:r w:rsidR="00A42290">
        <w:t xml:space="preserve"> </w:t>
      </w:r>
      <w:r w:rsidR="0001305F">
        <w:t xml:space="preserve">proposed a </w:t>
      </w:r>
      <w:r w:rsidR="00A42290">
        <w:t>supercell representation</w:t>
      </w:r>
      <w:r w:rsidR="0001305F">
        <w:t>, identifying</w:t>
      </w:r>
      <w:r w:rsidR="00A42290">
        <w:t xml:space="preserve"> one main updraft region</w:t>
      </w:r>
      <w:r w:rsidR="004D4966">
        <w:t xml:space="preserve">, </w:t>
      </w:r>
      <w:r w:rsidR="008C6571">
        <w:t xml:space="preserve">they called </w:t>
      </w:r>
      <w:r w:rsidR="004D4966">
        <w:t>the mesocyclone updraft (U),</w:t>
      </w:r>
      <w:r w:rsidR="00A42290">
        <w:t xml:space="preserve"> and two downdraft regions</w:t>
      </w:r>
      <w:r w:rsidR="00315499">
        <w:t xml:space="preserve"> that were</w:t>
      </w:r>
      <w:r w:rsidR="0001305F">
        <w:t xml:space="preserve"> identified as</w:t>
      </w:r>
      <w:r w:rsidR="00A42290">
        <w:t xml:space="preserve"> the rear-flank downdraft (RFD) and the forw</w:t>
      </w:r>
      <w:r w:rsidR="00EE7515">
        <w:t>ard-flank downdraft (FFD) (</w:t>
      </w:r>
      <w:r w:rsidR="00570A8E">
        <w:fldChar w:fldCharType="begin"/>
      </w:r>
      <w:r w:rsidR="00570A8E">
        <w:instrText xml:space="preserve"> REF _Ref409773575 \h </w:instrText>
      </w:r>
      <w:r w:rsidR="00570A8E">
        <w:fldChar w:fldCharType="separate"/>
      </w:r>
      <w:r w:rsidR="007D2CC6">
        <w:t xml:space="preserve">Figure </w:t>
      </w:r>
      <w:r w:rsidR="007D2CC6">
        <w:rPr>
          <w:noProof/>
        </w:rPr>
        <w:t>2</w:t>
      </w:r>
      <w:r w:rsidR="00570A8E">
        <w:fldChar w:fldCharType="end"/>
      </w:r>
      <w:r w:rsidR="00A42290">
        <w:t>).</w:t>
      </w:r>
      <w:r w:rsidR="00F40E24">
        <w:t xml:space="preserve"> </w:t>
      </w:r>
      <w:r w:rsidR="00E6752B">
        <w:t xml:space="preserve">Both the downdrafts result from the evaporative </w:t>
      </w:r>
      <w:r w:rsidR="00310407">
        <w:t>cooling of</w:t>
      </w:r>
      <w:r w:rsidR="00E6752B">
        <w:t xml:space="preserve"> the precipitation. The difference between those two is that t</w:t>
      </w:r>
      <w:r w:rsidR="004E7C23">
        <w:t>he RFD fo</w:t>
      </w:r>
      <w:r w:rsidR="00E6752B">
        <w:t xml:space="preserve">rms at the rear of the storm and originates </w:t>
      </w:r>
      <w:r w:rsidR="00310407">
        <w:t>in dry</w:t>
      </w:r>
      <w:r w:rsidR="00E6752B">
        <w:t xml:space="preserve"> and warm air</w:t>
      </w:r>
      <w:r w:rsidR="00310407">
        <w:t>, whereas</w:t>
      </w:r>
      <w:r w:rsidR="004E7C23">
        <w:t xml:space="preserve"> the FFD forms in the front of the storm</w:t>
      </w:r>
      <w:r w:rsidR="00E6752B">
        <w:t xml:space="preserve"> and associated with heavy precipitation.</w:t>
      </w:r>
      <w:r w:rsidR="004D4966">
        <w:t xml:space="preserve"> </w:t>
      </w:r>
      <w:r w:rsidR="004D4966">
        <w:fldChar w:fldCharType="begin"/>
      </w:r>
      <w:r w:rsidR="004D4966">
        <w:instrText xml:space="preserve"> REF _Ref419881999 \h </w:instrText>
      </w:r>
      <w:r w:rsidR="004D4966">
        <w:fldChar w:fldCharType="separate"/>
      </w:r>
      <w:r w:rsidR="007D2CC6">
        <w:t xml:space="preserve">Figure </w:t>
      </w:r>
      <w:r w:rsidR="007D2CC6">
        <w:rPr>
          <w:noProof/>
        </w:rPr>
        <w:t>2</w:t>
      </w:r>
      <w:r w:rsidR="004D4966">
        <w:fldChar w:fldCharType="end"/>
      </w:r>
      <w:r w:rsidR="004D4966">
        <w:t xml:space="preserve"> also </w:t>
      </w:r>
      <w:r w:rsidR="00251317">
        <w:t>identifies</w:t>
      </w:r>
      <w:r w:rsidR="004D4966">
        <w:t xml:space="preserve"> the typical</w:t>
      </w:r>
      <w:r w:rsidR="008C6571">
        <w:t xml:space="preserve"> onset</w:t>
      </w:r>
      <w:r w:rsidR="004D4966">
        <w:t xml:space="preserve"> location of a tornado (T). </w:t>
      </w:r>
    </w:p>
    <w:p w14:paraId="5CD3A530" w14:textId="77777777" w:rsidR="00457160" w:rsidRDefault="00A42290" w:rsidP="0070336E">
      <w:pPr>
        <w:keepNext/>
        <w:jc w:val="center"/>
      </w:pPr>
      <w:bookmarkStart w:id="12" w:name="_Ref419881999"/>
      <w:r w:rsidRPr="00330E50">
        <w:rPr>
          <w:noProof/>
        </w:rPr>
        <w:lastRenderedPageBreak/>
        <w:drawing>
          <wp:inline distT="0" distB="0" distL="0" distR="0" wp14:anchorId="71EB0081" wp14:editId="30237F33">
            <wp:extent cx="2779776" cy="2441448"/>
            <wp:effectExtent l="0" t="0" r="1905" b="0"/>
            <wp:docPr id="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 cstate="print">
                      <a:extLst>
                        <a:ext uri="{28A0092B-C50C-407E-A947-70E740481C1C}">
                          <a14:useLocalDpi xmlns:a14="http://schemas.microsoft.com/office/drawing/2010/main" val="0"/>
                        </a:ext>
                      </a:extLst>
                    </a:blip>
                    <a:srcRect l="12179" t="18519" r="66187" b="43589"/>
                    <a:stretch>
                      <a:fillRect/>
                    </a:stretch>
                  </pic:blipFill>
                  <pic:spPr bwMode="auto">
                    <a:xfrm>
                      <a:off x="0" y="0"/>
                      <a:ext cx="2779776" cy="2441448"/>
                    </a:xfrm>
                    <a:prstGeom prst="rect">
                      <a:avLst/>
                    </a:prstGeom>
                    <a:noFill/>
                    <a:ln w="9525">
                      <a:noFill/>
                      <a:miter lim="800000"/>
                      <a:headEnd/>
                      <a:tailEnd/>
                    </a:ln>
                  </pic:spPr>
                </pic:pic>
              </a:graphicData>
            </a:graphic>
          </wp:inline>
        </w:drawing>
      </w:r>
      <w:bookmarkStart w:id="13" w:name="_Ref409773575"/>
    </w:p>
    <w:p w14:paraId="69DABCFA" w14:textId="3E74FE3A" w:rsidR="00324AD2" w:rsidRPr="00641618" w:rsidRDefault="00324AD2" w:rsidP="0070336E">
      <w:pPr>
        <w:keepNext/>
        <w:jc w:val="center"/>
      </w:pPr>
      <w:bookmarkStart w:id="14" w:name="_Toc456340738"/>
      <w:r>
        <w:t xml:space="preserve">Figure </w:t>
      </w:r>
      <w:fldSimple w:instr=" SEQ Figure \* ARABIC ">
        <w:r w:rsidR="00F02701">
          <w:rPr>
            <w:noProof/>
          </w:rPr>
          <w:t>2</w:t>
        </w:r>
      </w:fldSimple>
      <w:bookmarkEnd w:id="12"/>
      <w:bookmarkEnd w:id="13"/>
      <w:r>
        <w:t>.   Schematic representation of a supercell thunderstorm,</w:t>
      </w:r>
      <w:r w:rsidRPr="00324AD2">
        <w:t xml:space="preserve"> </w:t>
      </w:r>
      <w:r w:rsidRPr="00641618">
        <w:t xml:space="preserve">adapted from the conceptual model </w:t>
      </w:r>
      <w:r>
        <w:t>of</w:t>
      </w:r>
      <w:r w:rsidRPr="00641618">
        <w:t xml:space="preserve"> Lemon and Doswell (1979).</w:t>
      </w:r>
      <w:bookmarkEnd w:id="14"/>
      <w:r w:rsidRPr="00641618">
        <w:t xml:space="preserve"> </w:t>
      </w:r>
    </w:p>
    <w:p w14:paraId="5693DA7D" w14:textId="227298C9" w:rsidR="006E097A" w:rsidRDefault="00A42290" w:rsidP="005C6444">
      <w:r>
        <w:t xml:space="preserve">The main downdraft location </w:t>
      </w:r>
      <w:r w:rsidR="00315499">
        <w:t>in</w:t>
      </w:r>
      <w:r>
        <w:t xml:space="preserve"> </w:t>
      </w:r>
      <w:r w:rsidR="008C6571">
        <w:t>a</w:t>
      </w:r>
      <w:r>
        <w:t xml:space="preserve"> supercell </w:t>
      </w:r>
      <w:r w:rsidR="00DE5682">
        <w:t>occurs</w:t>
      </w:r>
      <w:r>
        <w:t xml:space="preserve"> in the precipitation core below the cloud base. To the left of the down</w:t>
      </w:r>
      <w:r w:rsidR="0001305F">
        <w:t>d</w:t>
      </w:r>
      <w:r>
        <w:t>raft</w:t>
      </w:r>
      <w:r w:rsidR="00315499">
        <w:t xml:space="preserve"> schematic (</w:t>
      </w:r>
      <w:r w:rsidR="00570A8E">
        <w:fldChar w:fldCharType="begin"/>
      </w:r>
      <w:r w:rsidR="00570A8E">
        <w:instrText xml:space="preserve"> REF _Ref409773575 \h </w:instrText>
      </w:r>
      <w:r w:rsidR="005C6444">
        <w:instrText xml:space="preserve"> \* MERGEFORMAT </w:instrText>
      </w:r>
      <w:r w:rsidR="00570A8E">
        <w:fldChar w:fldCharType="separate"/>
      </w:r>
      <w:r w:rsidR="007D2CC6">
        <w:t xml:space="preserve">Figure </w:t>
      </w:r>
      <w:r w:rsidR="007D2CC6">
        <w:rPr>
          <w:noProof/>
        </w:rPr>
        <w:t>2</w:t>
      </w:r>
      <w:r w:rsidR="00570A8E">
        <w:fldChar w:fldCharType="end"/>
      </w:r>
      <w:r w:rsidR="00570A8E">
        <w:t>)</w:t>
      </w:r>
      <w:r>
        <w:t xml:space="preserve"> are the rain</w:t>
      </w:r>
      <w:r w:rsidR="0001305F">
        <w:t>-</w:t>
      </w:r>
      <w:r>
        <w:t>free cloud base and the flanking line of cumulus</w:t>
      </w:r>
      <w:r w:rsidR="0001305F">
        <w:t xml:space="preserve"> cloud</w:t>
      </w:r>
      <w:r>
        <w:t xml:space="preserve"> towers, which </w:t>
      </w:r>
      <w:r w:rsidR="006F1B0A">
        <w:t xml:space="preserve">are </w:t>
      </w:r>
      <w:r>
        <w:t>parallel</w:t>
      </w:r>
      <w:r w:rsidR="006F1B0A">
        <w:t xml:space="preserve"> with</w:t>
      </w:r>
      <w:r>
        <w:t xml:space="preserve"> the gust front (</w:t>
      </w:r>
      <w:r w:rsidR="00570A8E">
        <w:fldChar w:fldCharType="begin"/>
      </w:r>
      <w:r w:rsidR="00570A8E">
        <w:instrText xml:space="preserve"> REF _Ref409773575 \h </w:instrText>
      </w:r>
      <w:r w:rsidR="005C6444">
        <w:instrText xml:space="preserve"> \* MERGEFORMAT </w:instrText>
      </w:r>
      <w:r w:rsidR="00570A8E">
        <w:fldChar w:fldCharType="separate"/>
      </w:r>
      <w:r w:rsidR="007D2CC6">
        <w:t>Figure</w:t>
      </w:r>
      <w:r w:rsidR="006F1B0A">
        <w:t>s</w:t>
      </w:r>
      <w:r w:rsidR="007D2CC6">
        <w:t xml:space="preserve"> </w:t>
      </w:r>
      <w:r w:rsidR="007D2CC6">
        <w:rPr>
          <w:noProof/>
        </w:rPr>
        <w:t>2</w:t>
      </w:r>
      <w:r w:rsidR="00570A8E">
        <w:fldChar w:fldCharType="end"/>
      </w:r>
      <w:r w:rsidR="00570A8E">
        <w:t xml:space="preserve"> </w:t>
      </w:r>
      <w:r w:rsidR="00B62660">
        <w:t>and</w:t>
      </w:r>
      <w:r w:rsidR="006F1B0A">
        <w:t xml:space="preserve"> 3</w:t>
      </w:r>
      <w:r w:rsidR="00570A8E">
        <w:t>)</w:t>
      </w:r>
      <w:r>
        <w:t>.</w:t>
      </w:r>
    </w:p>
    <w:p w14:paraId="0131E06E" w14:textId="34C746D6" w:rsidR="00A42290" w:rsidRDefault="003A4824" w:rsidP="000F5082">
      <w:pPr>
        <w:ind w:firstLine="576"/>
      </w:pPr>
      <w:r>
        <w:t xml:space="preserve">The updraft and the two downdrafts </w:t>
      </w:r>
      <w:r w:rsidR="00DE5682">
        <w:t>play</w:t>
      </w:r>
      <w:r>
        <w:t xml:space="preserve"> an important role in the formation </w:t>
      </w:r>
      <w:r w:rsidR="00DE5682">
        <w:t xml:space="preserve">of </w:t>
      </w:r>
      <w:r>
        <w:t>a wall cloud</w:t>
      </w:r>
      <w:r w:rsidR="00E5318D">
        <w:t>, which is a</w:t>
      </w:r>
      <w:r w:rsidR="00F36871">
        <w:t xml:space="preserve"> rotating and </w:t>
      </w:r>
      <w:r w:rsidR="00E5318D">
        <w:t>large lowering of the cloud base</w:t>
      </w:r>
      <w:r>
        <w:t>.</w:t>
      </w:r>
      <w:r w:rsidR="002F12E3">
        <w:t xml:space="preserve"> </w:t>
      </w:r>
      <w:r w:rsidR="00E5318D">
        <w:t>The</w:t>
      </w:r>
      <w:r w:rsidR="00F36871">
        <w:t xml:space="preserve"> formation of</w:t>
      </w:r>
      <w:r w:rsidR="00E5318D">
        <w:t xml:space="preserve"> a wall cloud is due to the interaction between the </w:t>
      </w:r>
      <w:r w:rsidR="00F36871">
        <w:t xml:space="preserve">warm </w:t>
      </w:r>
      <w:r w:rsidR="00E5318D">
        <w:t>updraft</w:t>
      </w:r>
      <w:r w:rsidR="00F36871">
        <w:t xml:space="preserve"> and the rain cooled downdraft</w:t>
      </w:r>
      <w:r w:rsidR="00CD57C0">
        <w:t xml:space="preserve"> producing additional cloud condensation</w:t>
      </w:r>
      <w:r w:rsidR="00F36871">
        <w:t xml:space="preserve">.  </w:t>
      </w:r>
      <w:r w:rsidR="00BE50C2">
        <w:t>When th</w:t>
      </w:r>
      <w:r w:rsidR="000F5082">
        <w:t>is</w:t>
      </w:r>
      <w:r w:rsidR="00300537">
        <w:t xml:space="preserve"> entrainment, warm </w:t>
      </w:r>
      <w:r w:rsidR="00BE50C2">
        <w:t>updraft</w:t>
      </w:r>
      <w:r w:rsidR="00300537">
        <w:t xml:space="preserve"> sweeping </w:t>
      </w:r>
      <w:r w:rsidR="00BE50C2">
        <w:t>rain</w:t>
      </w:r>
      <w:r w:rsidR="00300537">
        <w:t xml:space="preserve"> cooled </w:t>
      </w:r>
      <w:r w:rsidR="00BE50C2">
        <w:t>downdraft</w:t>
      </w:r>
      <w:r w:rsidR="00300537">
        <w:t xml:space="preserve"> continue</w:t>
      </w:r>
      <w:r w:rsidR="007603D0">
        <w:t>s</w:t>
      </w:r>
      <w:r w:rsidR="00300537">
        <w:t>, the pressure decreases making the temperature</w:t>
      </w:r>
      <w:r w:rsidR="00CD57C0">
        <w:t xml:space="preserve"> drop and </w:t>
      </w:r>
      <w:r w:rsidR="00C06B26">
        <w:t>a</w:t>
      </w:r>
      <w:r w:rsidR="000F5082">
        <w:t xml:space="preserve"> cone-shaped</w:t>
      </w:r>
      <w:r w:rsidR="00C06B26">
        <w:t xml:space="preserve"> column of </w:t>
      </w:r>
      <w:r w:rsidR="007603D0">
        <w:t>rapidly-</w:t>
      </w:r>
      <w:r w:rsidR="00C06B26">
        <w:t xml:space="preserve">rotating air </w:t>
      </w:r>
      <w:r w:rsidR="000F5082">
        <w:t xml:space="preserve">extending from </w:t>
      </w:r>
      <w:r w:rsidR="00C06B26">
        <w:t>the base of t</w:t>
      </w:r>
      <w:r w:rsidR="000F5082">
        <w:t>he wall cloud, called a funnel cloud, forms. If the funnel cloud reaches the ground, it becomes a tornado.</w:t>
      </w:r>
    </w:p>
    <w:p w14:paraId="5C2886BA" w14:textId="636777AB" w:rsidR="009A6322" w:rsidRDefault="0001305F" w:rsidP="001B7B9B">
      <w:pPr>
        <w:ind w:firstLine="576"/>
      </w:pPr>
      <w:r>
        <w:t>S</w:t>
      </w:r>
      <w:r w:rsidR="00A42290">
        <w:t>torm chaser</w:t>
      </w:r>
      <w:r>
        <w:t xml:space="preserve"> observations have</w:t>
      </w:r>
      <w:r w:rsidR="00A42290">
        <w:t xml:space="preserve"> show</w:t>
      </w:r>
      <w:r>
        <w:t>n</w:t>
      </w:r>
      <w:r w:rsidR="00A42290">
        <w:t xml:space="preserve"> that the region behind </w:t>
      </w:r>
      <w:r w:rsidR="00BF29BC">
        <w:t xml:space="preserve">the </w:t>
      </w:r>
      <w:r w:rsidR="00A42290">
        <w:t xml:space="preserve">rear-flank downdraft </w:t>
      </w:r>
      <w:r w:rsidR="000B667E">
        <w:t>contain</w:t>
      </w:r>
      <w:r w:rsidR="00A42290">
        <w:t>s almost no rain whereas the region down</w:t>
      </w:r>
      <w:r w:rsidR="00956F3E">
        <w:t>-</w:t>
      </w:r>
      <w:r w:rsidR="00405C50">
        <w:t xml:space="preserve">wind </w:t>
      </w:r>
      <w:r w:rsidR="00A42290">
        <w:t xml:space="preserve">from the main updraft has intense precipitation </w:t>
      </w:r>
      <w:r w:rsidR="00315499">
        <w:t>including both</w:t>
      </w:r>
      <w:r w:rsidR="00A42290">
        <w:t xml:space="preserve"> rain and hail</w:t>
      </w:r>
      <w:r w:rsidR="00956F3E">
        <w:t>; that</w:t>
      </w:r>
      <w:r w:rsidR="00A42290">
        <w:t xml:space="preserve"> region</w:t>
      </w:r>
      <w:r w:rsidR="00956F3E">
        <w:t xml:space="preserve"> is</w:t>
      </w:r>
      <w:r w:rsidR="00A42290">
        <w:t xml:space="preserve"> also known to the storm chasers as the </w:t>
      </w:r>
      <w:r w:rsidR="00956F3E">
        <w:t>“</w:t>
      </w:r>
      <w:r w:rsidR="00A42290">
        <w:t>bear’s cage</w:t>
      </w:r>
      <w:r w:rsidR="00956F3E">
        <w:t>”</w:t>
      </w:r>
      <w:r w:rsidR="009A6322">
        <w:t xml:space="preserve"> (</w:t>
      </w:r>
      <w:r w:rsidR="007D2CC6" w:rsidRPr="00251317">
        <w:fldChar w:fldCharType="begin"/>
      </w:r>
      <w:r w:rsidR="007D2CC6" w:rsidRPr="00251317">
        <w:instrText xml:space="preserve"> REF _Ref419892186 \h </w:instrText>
      </w:r>
      <w:r w:rsidR="00251317">
        <w:instrText xml:space="preserve"> \* MERGEFORMAT </w:instrText>
      </w:r>
      <w:r w:rsidR="007D2CC6" w:rsidRPr="00251317">
        <w:fldChar w:fldCharType="separate"/>
      </w:r>
      <w:r w:rsidR="007D2CC6" w:rsidRPr="00251317">
        <w:t xml:space="preserve">Figure </w:t>
      </w:r>
      <w:r w:rsidR="007D2CC6" w:rsidRPr="00251317">
        <w:rPr>
          <w:noProof/>
        </w:rPr>
        <w:t>3</w:t>
      </w:r>
      <w:r w:rsidR="007D2CC6" w:rsidRPr="00251317">
        <w:fldChar w:fldCharType="end"/>
      </w:r>
      <w:r w:rsidR="007D2CC6">
        <w:t>)</w:t>
      </w:r>
      <w:r w:rsidR="00A42290">
        <w:t>.</w:t>
      </w:r>
    </w:p>
    <w:p w14:paraId="2B2F3964" w14:textId="5EF054D6" w:rsidR="00A42290" w:rsidRDefault="00A42290" w:rsidP="00A42290">
      <w:pPr>
        <w:ind w:firstLine="576"/>
      </w:pPr>
      <w:r>
        <w:lastRenderedPageBreak/>
        <w:t>The region of heaviest rain and hail form</w:t>
      </w:r>
      <w:r w:rsidR="00956F3E">
        <w:t>s</w:t>
      </w:r>
      <w:r>
        <w:t xml:space="preserve"> a </w:t>
      </w:r>
      <w:r w:rsidR="00315499">
        <w:t xml:space="preserve">distinctive </w:t>
      </w:r>
      <w:r>
        <w:t>hook</w:t>
      </w:r>
      <w:r w:rsidR="00315499">
        <w:t>-shaped Doppler radar pattern</w:t>
      </w:r>
      <w:r>
        <w:t xml:space="preserve"> around the updraft, which is near the junction of the gust fronts. </w:t>
      </w:r>
      <w:r w:rsidR="00956F3E">
        <w:t>T</w:t>
      </w:r>
      <w:r>
        <w:t>his</w:t>
      </w:r>
      <w:r w:rsidR="00956F3E">
        <w:t xml:space="preserve"> hook region</w:t>
      </w:r>
      <w:r>
        <w:t xml:space="preserve"> junction</w:t>
      </w:r>
      <w:r w:rsidR="00956F3E">
        <w:t xml:space="preserve"> is </w:t>
      </w:r>
      <w:r w:rsidR="000B667E">
        <w:t xml:space="preserve">the location </w:t>
      </w:r>
      <w:r w:rsidR="00956F3E">
        <w:t>where</w:t>
      </w:r>
      <w:r>
        <w:t xml:space="preserve"> a tornado </w:t>
      </w:r>
      <w:r w:rsidR="00956F3E">
        <w:t>can</w:t>
      </w:r>
      <w:r>
        <w:t xml:space="preserve"> form. </w:t>
      </w:r>
      <w:r w:rsidR="00956F3E">
        <w:t xml:space="preserve"> </w:t>
      </w:r>
    </w:p>
    <w:p w14:paraId="3296D748" w14:textId="0BB3B99F" w:rsidR="00266BEB" w:rsidRDefault="009E4C28" w:rsidP="009E4C28">
      <w:pPr>
        <w:ind w:firstLine="576"/>
        <w:jc w:val="center"/>
      </w:pPr>
      <w:r>
        <w:rPr>
          <w:noProof/>
        </w:rPr>
        <w:drawing>
          <wp:inline distT="0" distB="0" distL="0" distR="0" wp14:anchorId="08E4CE4D" wp14:editId="52D311A8">
            <wp:extent cx="2975106" cy="338357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matic.png"/>
                    <pic:cNvPicPr/>
                  </pic:nvPicPr>
                  <pic:blipFill>
                    <a:blip r:embed="rId13">
                      <a:extLst>
                        <a:ext uri="{28A0092B-C50C-407E-A947-70E740481C1C}">
                          <a14:useLocalDpi xmlns:a14="http://schemas.microsoft.com/office/drawing/2010/main" val="0"/>
                        </a:ext>
                      </a:extLst>
                    </a:blip>
                    <a:stretch>
                      <a:fillRect/>
                    </a:stretch>
                  </pic:blipFill>
                  <pic:spPr>
                    <a:xfrm>
                      <a:off x="0" y="0"/>
                      <a:ext cx="2975106" cy="3383573"/>
                    </a:xfrm>
                    <a:prstGeom prst="rect">
                      <a:avLst/>
                    </a:prstGeom>
                  </pic:spPr>
                </pic:pic>
              </a:graphicData>
            </a:graphic>
          </wp:inline>
        </w:drawing>
      </w:r>
    </w:p>
    <w:p w14:paraId="4DB96F98" w14:textId="77E7790F" w:rsidR="00324AD2" w:rsidRPr="00641618" w:rsidRDefault="00CF7F00" w:rsidP="00CF7F00">
      <w:pPr>
        <w:pStyle w:val="Caption"/>
      </w:pPr>
      <w:bookmarkStart w:id="15" w:name="_Toc456340739"/>
      <w:r>
        <w:t xml:space="preserve">Figure </w:t>
      </w:r>
      <w:r>
        <w:fldChar w:fldCharType="begin"/>
      </w:r>
      <w:r>
        <w:instrText xml:space="preserve"> SEQ Figure \* ARABIC </w:instrText>
      </w:r>
      <w:r>
        <w:fldChar w:fldCharType="separate"/>
      </w:r>
      <w:r w:rsidR="00F02701">
        <w:t>3</w:t>
      </w:r>
      <w:r>
        <w:fldChar w:fldCharType="end"/>
      </w:r>
      <w:r>
        <w:t xml:space="preserve">. </w:t>
      </w:r>
      <w:r w:rsidR="00324AD2" w:rsidRPr="00B30EC4">
        <w:t>Schematic of surface conditions common with a supercell thunderstorm</w:t>
      </w:r>
      <w:r w:rsidR="00324AD2">
        <w:t xml:space="preserve"> </w:t>
      </w:r>
      <w:r w:rsidR="00324AD2" w:rsidRPr="00641618">
        <w:t>adapted from Lemon and Doswell (1979).</w:t>
      </w:r>
      <w:bookmarkEnd w:id="15"/>
      <w:r w:rsidR="00324AD2" w:rsidRPr="00641618">
        <w:t xml:space="preserve"> </w:t>
      </w:r>
    </w:p>
    <w:p w14:paraId="569856AD" w14:textId="77777777" w:rsidR="00266BEB" w:rsidRPr="009E4C28" w:rsidRDefault="00266BEB" w:rsidP="009E4C28"/>
    <w:p w14:paraId="2EDD3664" w14:textId="0659476E" w:rsidR="00266BEB" w:rsidRDefault="00A42290" w:rsidP="009E4C28">
      <w:pPr>
        <w:keepNext/>
      </w:pPr>
      <w:r w:rsidRPr="00523282">
        <w:rPr>
          <w:noProof/>
        </w:rPr>
        <w:lastRenderedPageBreak/>
        <w:drawing>
          <wp:inline distT="0" distB="0" distL="0" distR="0" wp14:anchorId="6F25BC59" wp14:editId="1C57DDF7">
            <wp:extent cx="4809744" cy="36576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l="17788" t="33618" r="45353" b="16524"/>
                    <a:stretch>
                      <a:fillRect/>
                    </a:stretch>
                  </pic:blipFill>
                  <pic:spPr bwMode="auto">
                    <a:xfrm>
                      <a:off x="0" y="0"/>
                      <a:ext cx="4809744" cy="3657600"/>
                    </a:xfrm>
                    <a:prstGeom prst="rect">
                      <a:avLst/>
                    </a:prstGeom>
                    <a:noFill/>
                    <a:ln w="9525">
                      <a:noFill/>
                      <a:miter lim="800000"/>
                      <a:headEnd/>
                      <a:tailEnd/>
                    </a:ln>
                  </pic:spPr>
                </pic:pic>
              </a:graphicData>
            </a:graphic>
          </wp:inline>
        </w:drawing>
      </w:r>
    </w:p>
    <w:p w14:paraId="7F1E58DE" w14:textId="4E1E608C" w:rsidR="00A42290" w:rsidRDefault="00CF7F00" w:rsidP="00CF7F00">
      <w:pPr>
        <w:pStyle w:val="Caption"/>
      </w:pPr>
      <w:bookmarkStart w:id="16" w:name="_Toc456340740"/>
      <w:r>
        <w:t xml:space="preserve">Figure </w:t>
      </w:r>
      <w:r>
        <w:fldChar w:fldCharType="begin"/>
      </w:r>
      <w:r>
        <w:instrText xml:space="preserve"> SEQ Figure \* ARABIC </w:instrText>
      </w:r>
      <w:r>
        <w:fldChar w:fldCharType="separate"/>
      </w:r>
      <w:r w:rsidR="00F02701">
        <w:t>4</w:t>
      </w:r>
      <w:r>
        <w:fldChar w:fldCharType="end"/>
      </w:r>
      <w:r w:rsidR="00324AD2" w:rsidRPr="006E3056">
        <w:t>. Schematic of in</w:t>
      </w:r>
      <w:r w:rsidR="000B667E">
        <w:t>ner structure</w:t>
      </w:r>
      <w:r w:rsidR="00324AD2" w:rsidRPr="006E3056">
        <w:t xml:space="preserve"> of a supercell thunderstorm</w:t>
      </w:r>
      <w:bookmarkEnd w:id="16"/>
    </w:p>
    <w:p w14:paraId="4A4440D2" w14:textId="77777777" w:rsidR="00A42290" w:rsidRDefault="00956F3E" w:rsidP="00A42290">
      <w:pPr>
        <w:ind w:firstLine="432"/>
      </w:pPr>
      <w:r>
        <w:t>Based on</w:t>
      </w:r>
      <w:r w:rsidR="00A42290">
        <w:t xml:space="preserve"> the thermal-wind relation</w:t>
      </w:r>
      <w:r>
        <w:t>s</w:t>
      </w:r>
      <w:r w:rsidR="00A42290">
        <w:t>, supercells form in region</w:t>
      </w:r>
      <w:r>
        <w:t>s</w:t>
      </w:r>
      <w:r w:rsidR="00A42290">
        <w:t xml:space="preserve"> </w:t>
      </w:r>
      <w:r>
        <w:t>with</w:t>
      </w:r>
      <w:r w:rsidR="00A42290">
        <w:t xml:space="preserve"> strong horizontal temperature gradients, </w:t>
      </w:r>
      <w:r w:rsidR="00315499">
        <w:t>i.e.</w:t>
      </w:r>
      <w:r w:rsidR="00A42290">
        <w:t xml:space="preserve"> near </w:t>
      </w:r>
      <w:r>
        <w:t>weather</w:t>
      </w:r>
      <w:r w:rsidR="00A42290">
        <w:t xml:space="preserve"> front</w:t>
      </w:r>
      <w:r w:rsidR="00315499">
        <w:t>s</w:t>
      </w:r>
      <w:r w:rsidR="00A42290">
        <w:t xml:space="preserve">. </w:t>
      </w:r>
    </w:p>
    <w:p w14:paraId="51D6D829" w14:textId="08621100" w:rsidR="00A174BF" w:rsidRPr="002D2331" w:rsidRDefault="00956F3E" w:rsidP="00A174BF">
      <w:pPr>
        <w:ind w:firstLine="0"/>
        <w:rPr>
          <w:rFonts w:eastAsiaTheme="minorEastAsia"/>
        </w:rPr>
      </w:pPr>
      <w:r w:rsidRPr="00A15ADE">
        <w:rPr>
          <w:rFonts w:eastAsiaTheme="minorEastAsia"/>
          <w:i/>
        </w:rPr>
        <w:t>H</w:t>
      </w:r>
      <w:r w:rsidR="00A42290" w:rsidRPr="00A15ADE">
        <w:rPr>
          <w:rFonts w:eastAsiaTheme="minorEastAsia"/>
          <w:i/>
        </w:rPr>
        <w:t>elicity</w:t>
      </w:r>
      <w:r w:rsidR="000B667E">
        <w:rPr>
          <w:rFonts w:eastAsiaTheme="minorEastAsia"/>
          <w:i/>
        </w:rPr>
        <w:t>, H,</w:t>
      </w:r>
      <w:r w:rsidR="00A42290">
        <w:rPr>
          <w:rFonts w:eastAsiaTheme="minorEastAsia"/>
        </w:rPr>
        <w:t xml:space="preserve"> </w:t>
      </w:r>
      <w:r w:rsidR="00C42800">
        <w:rPr>
          <w:rFonts w:eastAsiaTheme="minorEastAsia"/>
        </w:rPr>
        <w:t>can be employed</w:t>
      </w:r>
      <w:r w:rsidR="000B667E">
        <w:rPr>
          <w:rFonts w:eastAsiaTheme="minorEastAsia"/>
        </w:rPr>
        <w:t xml:space="preserve"> as</w:t>
      </w:r>
      <w:r w:rsidR="00A42290">
        <w:rPr>
          <w:rFonts w:eastAsiaTheme="minorEastAsia"/>
        </w:rPr>
        <w:t xml:space="preserve"> a measure of the rotation</w:t>
      </w:r>
      <w:r w:rsidR="00315499">
        <w:rPr>
          <w:rFonts w:eastAsiaTheme="minorEastAsia"/>
        </w:rPr>
        <w:t>al magnitude</w:t>
      </w:r>
      <w:r w:rsidR="00A42290">
        <w:rPr>
          <w:rFonts w:eastAsiaTheme="minorEastAsia"/>
        </w:rPr>
        <w:t xml:space="preserve"> of the updraft air in </w:t>
      </w:r>
      <w:r>
        <w:rPr>
          <w:rFonts w:eastAsiaTheme="minorEastAsia"/>
        </w:rPr>
        <w:t>a</w:t>
      </w:r>
      <w:r w:rsidR="00A42290">
        <w:rPr>
          <w:rFonts w:eastAsiaTheme="minorEastAsia"/>
        </w:rPr>
        <w:t xml:space="preserve"> storm</w:t>
      </w:r>
      <w:r w:rsidR="00C42800">
        <w:rPr>
          <w:rFonts w:eastAsiaTheme="minorEastAsia"/>
        </w:rPr>
        <w:t>, where</w:t>
      </w:r>
      <w:r w:rsidR="00A174BF" w:rsidRPr="00A174BF">
        <w:rPr>
          <w:rFonts w:eastAsiaTheme="minorEastAsia"/>
        </w:rPr>
        <w:t xml:space="preserve"> </w:t>
      </w:r>
    </w:p>
    <w:tbl>
      <w:tblPr>
        <w:tblW w:w="0" w:type="auto"/>
        <w:tblLook w:val="04A0" w:firstRow="1" w:lastRow="0" w:firstColumn="1" w:lastColumn="0" w:noHBand="0" w:noVBand="1"/>
      </w:tblPr>
      <w:tblGrid>
        <w:gridCol w:w="8201"/>
        <w:gridCol w:w="1159"/>
      </w:tblGrid>
      <w:tr w:rsidR="00A174BF" w14:paraId="31E3B9F7" w14:textId="77777777" w:rsidTr="008733D4">
        <w:trPr>
          <w:trHeight w:val="863"/>
        </w:trPr>
        <w:tc>
          <w:tcPr>
            <w:tcW w:w="8748" w:type="dxa"/>
            <w:vAlign w:val="center"/>
          </w:tcPr>
          <w:p w14:paraId="3A2F8FC3" w14:textId="3D700E04" w:rsidR="00A174BF" w:rsidRPr="0079443A" w:rsidRDefault="00A174BF" w:rsidP="00A174BF">
            <w:pPr>
              <w:jc w:val="center"/>
              <w:rPr>
                <w:rFonts w:eastAsiaTheme="minorEastAsia"/>
              </w:rPr>
            </w:pPr>
            <m:oMathPara>
              <m:oMath>
                <m:r>
                  <w:rPr>
                    <w:rFonts w:ascii="Cambria Math" w:hAnsi="Cambria Math"/>
                  </w:rPr>
                  <m:t>H=</m:t>
                </m:r>
                <m:nary>
                  <m:naryPr>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V</m:t>
                        </m:r>
                      </m:e>
                    </m:acc>
                  </m:e>
                </m:nary>
                <m:r>
                  <w:rPr>
                    <w:rFonts w:ascii="Cambria Math" w:hAnsi="Cambria Math"/>
                  </w:rPr>
                  <m:t>dz</m:t>
                </m:r>
              </m:oMath>
            </m:oMathPara>
          </w:p>
        </w:tc>
        <w:tc>
          <w:tcPr>
            <w:tcW w:w="828" w:type="dxa"/>
            <w:vAlign w:val="center"/>
          </w:tcPr>
          <w:p w14:paraId="4DAAF0C6" w14:textId="07098B02" w:rsidR="00A174BF" w:rsidRDefault="00A174BF" w:rsidP="00A174BF">
            <w:pPr>
              <w:jc w:val="center"/>
            </w:pPr>
            <w:r>
              <w:t>(1)</w:t>
            </w:r>
          </w:p>
        </w:tc>
      </w:tr>
    </w:tbl>
    <w:p w14:paraId="2787569B" w14:textId="503A7E29" w:rsidR="00A42290" w:rsidRPr="002D2331" w:rsidRDefault="00A42290" w:rsidP="00A15ADE">
      <w:pPr>
        <w:ind w:firstLine="0"/>
        <w:rPr>
          <w:rFonts w:eastAsiaTheme="minorEastAsia"/>
        </w:rPr>
      </w:pPr>
      <w:r>
        <w:t>Davies-Jones (1984)</w:t>
      </w:r>
      <w:r w:rsidR="0005151E">
        <w:t>, and later</w:t>
      </w:r>
      <w:r>
        <w:t xml:space="preserve"> </w:t>
      </w:r>
      <w:r w:rsidR="00251317">
        <w:t xml:space="preserve">Lilly (1986) </w:t>
      </w:r>
      <w:r>
        <w:t xml:space="preserve">showed that the helicity </w:t>
      </w:r>
      <w:r w:rsidR="00956F3E">
        <w:t>in a</w:t>
      </w:r>
      <w:r>
        <w:t xml:space="preserve"> supercell thunderstorm reduces turbulent dissipation and</w:t>
      </w:r>
      <w:r w:rsidR="00956F3E">
        <w:t xml:space="preserve"> thus</w:t>
      </w:r>
      <w:r>
        <w:t xml:space="preserve"> prolongs the life of the storm. To measure the potential for tornadic supercell storms</w:t>
      </w:r>
      <w:r w:rsidR="00315499">
        <w:t>,</w:t>
      </w:r>
      <w:r>
        <w:t xml:space="preserve"> </w:t>
      </w:r>
      <w:r w:rsidR="00956F3E">
        <w:t>a</w:t>
      </w:r>
      <w:r>
        <w:t xml:space="preserve"> </w:t>
      </w:r>
      <w:r w:rsidRPr="00336FB1">
        <w:rPr>
          <w:i/>
        </w:rPr>
        <w:t>storm-relative environment</w:t>
      </w:r>
      <w:r w:rsidR="00336FB1" w:rsidRPr="00336FB1">
        <w:rPr>
          <w:i/>
        </w:rPr>
        <w:t>al</w:t>
      </w:r>
      <w:r w:rsidRPr="00336FB1">
        <w:rPr>
          <w:i/>
        </w:rPr>
        <w:t xml:space="preserve"> helicity</w:t>
      </w:r>
      <w:r>
        <w:t xml:space="preserve"> (SHR) </w:t>
      </w:r>
      <w:r w:rsidR="007A47AF">
        <w:t>ha</w:t>
      </w:r>
      <w:r>
        <w:t>s</w:t>
      </w:r>
      <w:r w:rsidR="007A47AF">
        <w:t xml:space="preserve"> been</w:t>
      </w:r>
      <w:r>
        <w:t xml:space="preserve"> </w:t>
      </w:r>
      <w:r w:rsidR="00956F3E">
        <w:t>defined</w:t>
      </w:r>
      <w:r w:rsidR="00D5321F">
        <w:t xml:space="preserve"> (Bluestein, 2007)</w:t>
      </w:r>
      <w:r w:rsidR="00956F3E">
        <w:t>:</w:t>
      </w:r>
    </w:p>
    <w:tbl>
      <w:tblPr>
        <w:tblW w:w="0" w:type="auto"/>
        <w:tblLook w:val="04A0" w:firstRow="1" w:lastRow="0" w:firstColumn="1" w:lastColumn="0" w:noHBand="0" w:noVBand="1"/>
      </w:tblPr>
      <w:tblGrid>
        <w:gridCol w:w="8201"/>
        <w:gridCol w:w="1159"/>
      </w:tblGrid>
      <w:tr w:rsidR="00A42290" w14:paraId="2E7BE1B9" w14:textId="77777777" w:rsidTr="00AE271E">
        <w:trPr>
          <w:trHeight w:val="863"/>
        </w:trPr>
        <w:tc>
          <w:tcPr>
            <w:tcW w:w="8748" w:type="dxa"/>
            <w:vAlign w:val="center"/>
          </w:tcPr>
          <w:p w14:paraId="0E12493C" w14:textId="6B92368C" w:rsidR="00A42290" w:rsidRPr="0079443A" w:rsidRDefault="00A42290" w:rsidP="00AE271E">
            <w:pPr>
              <w:jc w:val="center"/>
              <w:rPr>
                <w:rFonts w:eastAsiaTheme="minorEastAsia"/>
              </w:rPr>
            </w:pPr>
            <m:oMathPara>
              <m:oMath>
                <m:r>
                  <w:rPr>
                    <w:rFonts w:ascii="Cambria Math" w:hAnsi="Cambria Math"/>
                  </w:rPr>
                  <m:t>SHR=-</m:t>
                </m:r>
                <m:nary>
                  <m:naryPr>
                    <m:limLoc m:val="undOvr"/>
                    <m:ctrlPr>
                      <w:rPr>
                        <w:rFonts w:ascii="Cambria Math" w:hAnsi="Cambria Math"/>
                        <w:i/>
                      </w:rPr>
                    </m:ctrlPr>
                  </m:naryPr>
                  <m:sub>
                    <m:r>
                      <w:rPr>
                        <w:rFonts w:ascii="Cambria Math" w:hAnsi="Cambria Math"/>
                      </w:rPr>
                      <m:t>0</m:t>
                    </m:r>
                  </m:sub>
                  <m:sup>
                    <m:r>
                      <w:rPr>
                        <w:rFonts w:ascii="Cambria Math" w:hAnsi="Cambria Math"/>
                      </w:rPr>
                      <m:t>h</m:t>
                    </m:r>
                  </m:sup>
                  <m:e>
                    <m:acc>
                      <m:accPr>
                        <m:chr m:val="⃗"/>
                        <m:ctrlPr>
                          <w:rPr>
                            <w:rFonts w:ascii="Cambria Math" w:hAnsi="Cambria Math"/>
                            <w:i/>
                          </w:rPr>
                        </m:ctrlPr>
                      </m:accPr>
                      <m:e>
                        <m:r>
                          <w:rPr>
                            <w:rFonts w:ascii="Cambria Math" w:hAnsi="Cambria Math"/>
                          </w:rPr>
                          <m:t>k</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c</m:t>
                            </m:r>
                          </m:e>
                        </m:acc>
                      </m:e>
                    </m:d>
                  </m:e>
                </m:nary>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dz</m:t>
                    </m:r>
                  </m:den>
                </m:f>
                <m:r>
                  <w:rPr>
                    <w:rFonts w:ascii="Cambria Math" w:hAnsi="Cambria Math"/>
                  </w:rPr>
                  <m:t>dz</m:t>
                </m:r>
              </m:oMath>
            </m:oMathPara>
          </w:p>
        </w:tc>
        <w:tc>
          <w:tcPr>
            <w:tcW w:w="828" w:type="dxa"/>
            <w:vAlign w:val="center"/>
          </w:tcPr>
          <w:p w14:paraId="6E903CDD" w14:textId="2D7D6FB8" w:rsidR="00A42290" w:rsidRDefault="00A42290" w:rsidP="00A174BF">
            <w:pPr>
              <w:jc w:val="center"/>
            </w:pPr>
            <w:r>
              <w:t>(</w:t>
            </w:r>
            <w:r w:rsidR="00A174BF">
              <w:t>2</w:t>
            </w:r>
            <w:r>
              <w:t>)</w:t>
            </w:r>
          </w:p>
        </w:tc>
      </w:tr>
    </w:tbl>
    <w:p w14:paraId="618F3E5C" w14:textId="7657531B" w:rsidR="00A42290" w:rsidRDefault="00A42290" w:rsidP="00A15ADE">
      <w:pPr>
        <w:ind w:firstLine="0"/>
        <w:rPr>
          <w:rFonts w:eastAsiaTheme="minorEastAsia"/>
        </w:rPr>
      </w:pPr>
      <w:r>
        <w:lastRenderedPageBreak/>
        <w:t xml:space="preserve">where </w:t>
      </w:r>
      <m:oMath>
        <m:acc>
          <m:accPr>
            <m:chr m:val="⃗"/>
            <m:ctrlPr>
              <w:rPr>
                <w:rFonts w:ascii="Cambria Math" w:hAnsi="Cambria Math"/>
                <w:i/>
              </w:rPr>
            </m:ctrlPr>
          </m:accPr>
          <m:e>
            <m:r>
              <w:rPr>
                <w:rFonts w:ascii="Cambria Math" w:hAnsi="Cambria Math"/>
              </w:rPr>
              <m:t>V</m:t>
            </m:r>
          </m:e>
        </m:acc>
      </m:oMath>
      <w:r w:rsidR="00D355F5">
        <w:t xml:space="preserve"> </w:t>
      </w:r>
      <w:r>
        <w:rPr>
          <w:rFonts w:eastAsiaTheme="minorEastAsia"/>
        </w:rPr>
        <w:t xml:space="preserve">is the environment wind factor, </w:t>
      </w:r>
      <m:oMath>
        <m:acc>
          <m:accPr>
            <m:chr m:val="⃗"/>
            <m:ctrlPr>
              <w:rPr>
                <w:rFonts w:ascii="Cambria Math" w:hAnsi="Cambria Math"/>
                <w:i/>
              </w:rPr>
            </m:ctrlPr>
          </m:accPr>
          <m:e>
            <m:r>
              <w:rPr>
                <w:rFonts w:ascii="Cambria Math" w:hAnsi="Cambria Math"/>
              </w:rPr>
              <m:t>c</m:t>
            </m:r>
          </m:e>
        </m:acc>
      </m:oMath>
      <w:r>
        <w:rPr>
          <w:rFonts w:eastAsiaTheme="minorEastAsia"/>
        </w:rPr>
        <w:t xml:space="preserve"> </w:t>
      </w:r>
      <w:r w:rsidR="00956F3E">
        <w:rPr>
          <w:rFonts w:eastAsiaTheme="minorEastAsia"/>
        </w:rPr>
        <w:t xml:space="preserve">is </w:t>
      </w:r>
      <w:r>
        <w:rPr>
          <w:rFonts w:eastAsiaTheme="minorEastAsia"/>
        </w:rPr>
        <w:t xml:space="preserve">the storm motion vector, and h </w:t>
      </w:r>
      <w:r w:rsidR="00956F3E">
        <w:rPr>
          <w:rFonts w:eastAsiaTheme="minorEastAsia"/>
        </w:rPr>
        <w:t xml:space="preserve">is </w:t>
      </w:r>
      <w:r>
        <w:rPr>
          <w:rFonts w:eastAsiaTheme="minorEastAsia"/>
        </w:rPr>
        <w:t>an assumed storm inflow depth (usually</w:t>
      </w:r>
      <w:r w:rsidR="00956F3E">
        <w:rPr>
          <w:rFonts w:eastAsiaTheme="minorEastAsia"/>
        </w:rPr>
        <w:t xml:space="preserve"> taken to be</w:t>
      </w:r>
      <w:r>
        <w:rPr>
          <w:rFonts w:eastAsiaTheme="minorEastAsia"/>
        </w:rPr>
        <w:t xml:space="preserve"> 3</w:t>
      </w:r>
      <w:r w:rsidR="00956F3E">
        <w:rPr>
          <w:rFonts w:eastAsiaTheme="minorEastAsia"/>
        </w:rPr>
        <w:t xml:space="preserve"> </w:t>
      </w:r>
      <w:r>
        <w:rPr>
          <w:rFonts w:eastAsiaTheme="minorEastAsia"/>
        </w:rPr>
        <w:t>km</w:t>
      </w:r>
      <w:r w:rsidR="00336FB1">
        <w:rPr>
          <w:rFonts w:eastAsiaTheme="minorEastAsia"/>
        </w:rPr>
        <w:t xml:space="preserve"> AGL</w:t>
      </w:r>
      <w:r>
        <w:rPr>
          <w:rFonts w:eastAsiaTheme="minorEastAsia"/>
        </w:rPr>
        <w:t>). SHR is a correlation between the vertical velocity and the vorticity (</w:t>
      </w:r>
      <w:r>
        <w:t>Droegemeier et al., 1993)</w:t>
      </w:r>
      <w:r>
        <w:rPr>
          <w:rFonts w:eastAsiaTheme="minorEastAsia"/>
        </w:rPr>
        <w:t xml:space="preserve">.   The helicity and a strong </w:t>
      </w:r>
      <w:r w:rsidR="000B667E">
        <w:rPr>
          <w:rFonts w:eastAsiaTheme="minorEastAsia"/>
        </w:rPr>
        <w:t xml:space="preserve">wind </w:t>
      </w:r>
      <w:r>
        <w:rPr>
          <w:rFonts w:eastAsiaTheme="minorEastAsia"/>
        </w:rPr>
        <w:t>shear</w:t>
      </w:r>
      <w:r w:rsidR="00F87A0D">
        <w:rPr>
          <w:rFonts w:eastAsiaTheme="minorEastAsia"/>
        </w:rPr>
        <w:t>, when</w:t>
      </w:r>
      <w:r>
        <w:rPr>
          <w:rFonts w:eastAsiaTheme="minorEastAsia"/>
        </w:rPr>
        <w:t xml:space="preserve"> combined</w:t>
      </w:r>
      <w:r w:rsidR="00F87A0D">
        <w:rPr>
          <w:rFonts w:eastAsiaTheme="minorEastAsia"/>
        </w:rPr>
        <w:t>,</w:t>
      </w:r>
      <w:r>
        <w:rPr>
          <w:rFonts w:eastAsiaTheme="minorEastAsia"/>
        </w:rPr>
        <w:t xml:space="preserve"> </w:t>
      </w:r>
      <w:r w:rsidR="00D355F5">
        <w:rPr>
          <w:rFonts w:eastAsiaTheme="minorEastAsia"/>
        </w:rPr>
        <w:t>represents</w:t>
      </w:r>
      <w:r>
        <w:rPr>
          <w:rFonts w:eastAsiaTheme="minorEastAsia"/>
        </w:rPr>
        <w:t xml:space="preserve"> a good measure </w:t>
      </w:r>
      <w:r w:rsidR="00F87A0D">
        <w:rPr>
          <w:rFonts w:eastAsiaTheme="minorEastAsia"/>
        </w:rPr>
        <w:t>of</w:t>
      </w:r>
      <w:r>
        <w:rPr>
          <w:rFonts w:eastAsiaTheme="minorEastAsia"/>
        </w:rPr>
        <w:t xml:space="preserve"> the instability of the storm and</w:t>
      </w:r>
      <w:r w:rsidR="00322910">
        <w:rPr>
          <w:rFonts w:eastAsiaTheme="minorEastAsia"/>
        </w:rPr>
        <w:t xml:space="preserve"> is</w:t>
      </w:r>
      <w:r w:rsidR="00F87A0D">
        <w:rPr>
          <w:rFonts w:eastAsiaTheme="minorEastAsia"/>
        </w:rPr>
        <w:t xml:space="preserve"> an indicator of</w:t>
      </w:r>
      <w:r>
        <w:rPr>
          <w:rFonts w:eastAsiaTheme="minorEastAsia"/>
        </w:rPr>
        <w:t xml:space="preserve"> the possibility of a tornadic</w:t>
      </w:r>
      <w:r w:rsidR="00DD1250">
        <w:rPr>
          <w:rFonts w:eastAsiaTheme="minorEastAsia"/>
        </w:rPr>
        <w:t xml:space="preserve"> storm (Davies and Johns, 1993).</w:t>
      </w:r>
    </w:p>
    <w:p w14:paraId="5E12A076" w14:textId="35A4FEC1" w:rsidR="00A174BF" w:rsidRPr="002D2331" w:rsidRDefault="002C71DD" w:rsidP="00A174BF">
      <w:pPr>
        <w:ind w:firstLine="0"/>
        <w:rPr>
          <w:rFonts w:eastAsiaTheme="minorEastAsia"/>
        </w:rPr>
      </w:pPr>
      <w:r>
        <w:rPr>
          <w:rFonts w:eastAsiaTheme="minorEastAsia"/>
        </w:rPr>
        <w:t xml:space="preserve">Another parameter </w:t>
      </w:r>
      <w:r w:rsidR="00322910">
        <w:rPr>
          <w:rFonts w:eastAsiaTheme="minorEastAsia"/>
        </w:rPr>
        <w:t>characterizing</w:t>
      </w:r>
      <w:r w:rsidR="00425BF5">
        <w:rPr>
          <w:rFonts w:eastAsiaTheme="minorEastAsia"/>
        </w:rPr>
        <w:t xml:space="preserve"> the atmospheric instability</w:t>
      </w:r>
      <w:r w:rsidR="00B50F23">
        <w:rPr>
          <w:rFonts w:eastAsiaTheme="minorEastAsia"/>
        </w:rPr>
        <w:t xml:space="preserve"> </w:t>
      </w:r>
      <w:r w:rsidR="00416EEA">
        <w:rPr>
          <w:rFonts w:eastAsiaTheme="minorEastAsia"/>
        </w:rPr>
        <w:t>and the severity of a storm</w:t>
      </w:r>
      <w:r w:rsidR="00425BF5">
        <w:rPr>
          <w:rFonts w:eastAsiaTheme="minorEastAsia"/>
        </w:rPr>
        <w:t xml:space="preserve"> </w:t>
      </w:r>
      <w:r>
        <w:rPr>
          <w:rFonts w:eastAsiaTheme="minorEastAsia"/>
        </w:rPr>
        <w:t xml:space="preserve">is </w:t>
      </w:r>
      <w:r w:rsidR="00425BF5">
        <w:rPr>
          <w:rFonts w:eastAsiaTheme="minorEastAsia"/>
        </w:rPr>
        <w:t xml:space="preserve">called </w:t>
      </w:r>
      <w:r>
        <w:rPr>
          <w:rFonts w:eastAsiaTheme="minorEastAsia"/>
        </w:rPr>
        <w:t xml:space="preserve">the </w:t>
      </w:r>
      <w:r w:rsidRPr="009E2291">
        <w:rPr>
          <w:rFonts w:eastAsiaTheme="minorEastAsia"/>
          <w:i/>
        </w:rPr>
        <w:t>convective av</w:t>
      </w:r>
      <w:r w:rsidR="00BC6139" w:rsidRPr="009E2291">
        <w:rPr>
          <w:rFonts w:eastAsiaTheme="minorEastAsia"/>
          <w:i/>
        </w:rPr>
        <w:t>ailable potential energy</w:t>
      </w:r>
      <w:r w:rsidR="00BC6139">
        <w:rPr>
          <w:rFonts w:eastAsiaTheme="minorEastAsia"/>
        </w:rPr>
        <w:t>, CAPE</w:t>
      </w:r>
      <w:r w:rsidR="005936A6">
        <w:rPr>
          <w:rFonts w:eastAsiaTheme="minorEastAsia"/>
        </w:rPr>
        <w:t xml:space="preserve"> (</w:t>
      </w:r>
      <w:r w:rsidR="005936A6">
        <w:rPr>
          <w:rFonts w:ascii="Times New Roman" w:hAnsi="Times New Roman"/>
        </w:rPr>
        <w:t>AWS 1961)</w:t>
      </w:r>
      <w:r w:rsidR="00BC6139">
        <w:rPr>
          <w:rFonts w:eastAsiaTheme="minorEastAsia"/>
        </w:rPr>
        <w:t>:</w:t>
      </w:r>
      <w:r w:rsidR="00A174BF" w:rsidRPr="00A174BF">
        <w:rPr>
          <w:rFonts w:eastAsiaTheme="minorEastAsia"/>
        </w:rPr>
        <w:t xml:space="preserve"> </w:t>
      </w:r>
    </w:p>
    <w:tbl>
      <w:tblPr>
        <w:tblW w:w="0" w:type="auto"/>
        <w:tblLook w:val="04A0" w:firstRow="1" w:lastRow="0" w:firstColumn="1" w:lastColumn="0" w:noHBand="0" w:noVBand="1"/>
      </w:tblPr>
      <w:tblGrid>
        <w:gridCol w:w="8201"/>
        <w:gridCol w:w="1159"/>
      </w:tblGrid>
      <w:tr w:rsidR="00A174BF" w14:paraId="4B3B1BC4" w14:textId="77777777" w:rsidTr="008733D4">
        <w:trPr>
          <w:trHeight w:val="863"/>
        </w:trPr>
        <w:tc>
          <w:tcPr>
            <w:tcW w:w="8748" w:type="dxa"/>
            <w:vAlign w:val="center"/>
          </w:tcPr>
          <w:p w14:paraId="0BA2C02A" w14:textId="07856ACA" w:rsidR="00A174BF" w:rsidRPr="00A174BF" w:rsidRDefault="00A174BF" w:rsidP="00A174BF">
            <w:pPr>
              <w:rPr>
                <w:rFonts w:eastAsiaTheme="minorEastAsia"/>
                <w:lang w:val="fr-FR"/>
              </w:rPr>
            </w:pPr>
            <m:oMathPara>
              <m:oMath>
                <m:r>
                  <w:rPr>
                    <w:rFonts w:ascii="Cambria Math" w:eastAsiaTheme="minorEastAsia" w:hAnsi="Cambria Math"/>
                  </w:rPr>
                  <m:t>CAPE</m:t>
                </m:r>
                <m:r>
                  <w:rPr>
                    <w:rFonts w:ascii="Cambria Math" w:eastAsiaTheme="minorEastAsia" w:hAnsi="Cambria Math"/>
                    <w:lang w:val="fr-FR"/>
                  </w:rPr>
                  <m:t>=</m:t>
                </m:r>
                <m:r>
                  <w:rPr>
                    <w:rFonts w:ascii="Cambria Math" w:eastAsiaTheme="minorEastAsia" w:hAnsi="Cambria Math"/>
                  </w:rPr>
                  <m:t>g</m:t>
                </m:r>
                <m:nary>
                  <m:naryPr>
                    <m:limLoc m:val="undOvr"/>
                    <m:ctrlPr>
                      <w:rPr>
                        <w:rFonts w:ascii="Cambria Math" w:eastAsiaTheme="minorEastAsia" w:hAnsi="Cambria Math"/>
                        <w:i/>
                      </w:rPr>
                    </m:ctrlPr>
                  </m:naryPr>
                  <m:sub>
                    <m:r>
                      <w:rPr>
                        <w:rFonts w:ascii="Cambria Math" w:eastAsiaTheme="minorEastAsia" w:hAnsi="Cambria Math"/>
                      </w:rPr>
                      <m:t>LFC</m:t>
                    </m:r>
                  </m:sub>
                  <m:sup>
                    <m:r>
                      <w:rPr>
                        <w:rFonts w:ascii="Cambria Math" w:eastAsiaTheme="minorEastAsia" w:hAnsi="Cambria Math"/>
                      </w:rPr>
                      <m:t>EL</m:t>
                    </m:r>
                  </m:sup>
                  <m:e>
                    <m:f>
                      <m:fPr>
                        <m:ctrlPr>
                          <w:rPr>
                            <w:rFonts w:ascii="Cambria Math" w:eastAsiaTheme="minorEastAsia" w:hAnsi="Cambria Math"/>
                            <w:i/>
                          </w:rPr>
                        </m:ctrlPr>
                      </m:fPr>
                      <m:num>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lang w:val="fr-FR"/>
                          </w:rPr>
                          <m:t>-</m:t>
                        </m:r>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num>
                      <m:den>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den>
                    </m:f>
                  </m:e>
                </m:nary>
                <m:r>
                  <w:rPr>
                    <w:rFonts w:ascii="Cambria Math" w:eastAsiaTheme="minorEastAsia" w:hAnsi="Cambria Math"/>
                  </w:rPr>
                  <m:t>dz</m:t>
                </m:r>
              </m:oMath>
            </m:oMathPara>
          </w:p>
        </w:tc>
        <w:tc>
          <w:tcPr>
            <w:tcW w:w="828" w:type="dxa"/>
            <w:vAlign w:val="center"/>
          </w:tcPr>
          <w:p w14:paraId="7DB2B0F1" w14:textId="640E30B3" w:rsidR="00A174BF" w:rsidRDefault="00A174BF" w:rsidP="00A174BF">
            <w:pPr>
              <w:jc w:val="center"/>
            </w:pPr>
            <w:r>
              <w:t>(3)</w:t>
            </w:r>
          </w:p>
        </w:tc>
      </w:tr>
    </w:tbl>
    <w:p w14:paraId="6FF2D091" w14:textId="5A5F52C6" w:rsidR="00FC193C" w:rsidRDefault="00A174BF" w:rsidP="00425BF5">
      <w:pPr>
        <w:ind w:firstLine="0"/>
        <w:rPr>
          <w:rFonts w:eastAsiaTheme="minorEastAsia"/>
        </w:rPr>
      </w:pPr>
      <w:r>
        <w:rPr>
          <w:rFonts w:eastAsiaTheme="minorEastAsia"/>
        </w:rPr>
        <w:t>w</w:t>
      </w:r>
      <w:r w:rsidR="00425BF5">
        <w:rPr>
          <w:rFonts w:eastAsiaTheme="minorEastAsia"/>
        </w:rPr>
        <w:t xml:space="preserve">here </w:t>
      </w:r>
      <w:r w:rsidR="00674C1C">
        <w:rPr>
          <w:rFonts w:eastAsiaTheme="minorEastAsia"/>
        </w:rPr>
        <w:t xml:space="preserve">g is the acceleration of gravity, </w:t>
      </w:r>
      <m:oMath>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oMath>
      <w:r w:rsidR="00425BF5">
        <w:rPr>
          <w:rFonts w:eastAsiaTheme="minorEastAsia"/>
        </w:rPr>
        <w:t xml:space="preserve"> is the potential temperature of a </w:t>
      </w:r>
      <w:r w:rsidR="00045B75">
        <w:rPr>
          <w:rFonts w:eastAsiaTheme="minorEastAsia"/>
        </w:rPr>
        <w:t xml:space="preserve">moist air </w:t>
      </w:r>
      <w:r w:rsidR="00425BF5">
        <w:rPr>
          <w:rFonts w:eastAsiaTheme="minorEastAsia"/>
        </w:rPr>
        <w:t xml:space="preserve">parcel lifted adiabatically, </w:t>
      </w:r>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oMath>
      <w:r w:rsidR="00425BF5">
        <w:rPr>
          <w:rFonts w:eastAsiaTheme="minorEastAsia"/>
        </w:rPr>
        <w:t xml:space="preserve"> is the vertical profile of potential temperature in the</w:t>
      </w:r>
      <w:r w:rsidR="00322910">
        <w:rPr>
          <w:rFonts w:eastAsiaTheme="minorEastAsia"/>
        </w:rPr>
        <w:t xml:space="preserve"> local</w:t>
      </w:r>
      <w:r w:rsidR="00425BF5">
        <w:rPr>
          <w:rFonts w:eastAsiaTheme="minorEastAsia"/>
        </w:rPr>
        <w:t xml:space="preserve"> environment, and EL and LFC are, respectively, the equilibrium and lifting condensation levels.</w:t>
      </w:r>
      <w:r w:rsidR="00BC6139">
        <w:rPr>
          <w:rFonts w:eastAsiaTheme="minorEastAsia"/>
        </w:rPr>
        <w:t xml:space="preserve"> </w:t>
      </w:r>
      <w:r w:rsidR="00322910">
        <w:rPr>
          <w:rFonts w:eastAsiaTheme="minorEastAsia"/>
        </w:rPr>
        <w:t>Consequently,</w:t>
      </w:r>
      <w:r w:rsidR="00BC6139">
        <w:rPr>
          <w:rFonts w:eastAsiaTheme="minorEastAsia"/>
        </w:rPr>
        <w:t xml:space="preserve"> CAPE </w:t>
      </w:r>
      <w:r w:rsidR="008E40DB">
        <w:rPr>
          <w:rFonts w:eastAsiaTheme="minorEastAsia"/>
        </w:rPr>
        <w:t>can be employed as</w:t>
      </w:r>
      <w:r w:rsidR="00322910">
        <w:rPr>
          <w:rFonts w:eastAsiaTheme="minorEastAsia"/>
        </w:rPr>
        <w:t xml:space="preserve"> a measure of</w:t>
      </w:r>
      <w:r w:rsidR="00BC6139">
        <w:rPr>
          <w:rFonts w:eastAsiaTheme="minorEastAsia"/>
        </w:rPr>
        <w:t xml:space="preserve"> the amount of energy that an air parcel would </w:t>
      </w:r>
      <w:r w:rsidR="008E40DB">
        <w:rPr>
          <w:rFonts w:eastAsiaTheme="minorEastAsia"/>
        </w:rPr>
        <w:t>require in order</w:t>
      </w:r>
      <w:r w:rsidR="00BC6139">
        <w:rPr>
          <w:rFonts w:eastAsiaTheme="minorEastAsia"/>
        </w:rPr>
        <w:t xml:space="preserve"> to be lifted vertically in the atmosphere. </w:t>
      </w:r>
      <w:r w:rsidR="00416EEA">
        <w:rPr>
          <w:rFonts w:eastAsiaTheme="minorEastAsia"/>
        </w:rPr>
        <w:t xml:space="preserve">When the CAPE value is high, the </w:t>
      </w:r>
      <w:r w:rsidR="008E40DB">
        <w:rPr>
          <w:rFonts w:eastAsiaTheme="minorEastAsia"/>
        </w:rPr>
        <w:t xml:space="preserve">available </w:t>
      </w:r>
      <w:r w:rsidR="00322910">
        <w:rPr>
          <w:rFonts w:eastAsiaTheme="minorEastAsia"/>
        </w:rPr>
        <w:t xml:space="preserve">lifting </w:t>
      </w:r>
      <w:r w:rsidR="00416EEA">
        <w:rPr>
          <w:rFonts w:eastAsiaTheme="minorEastAsia"/>
        </w:rPr>
        <w:t>energy is high</w:t>
      </w:r>
      <w:r w:rsidR="00FC193C">
        <w:rPr>
          <w:rFonts w:eastAsiaTheme="minorEastAsia"/>
        </w:rPr>
        <w:t xml:space="preserve">. This high energy </w:t>
      </w:r>
      <w:r w:rsidR="00416EEA">
        <w:rPr>
          <w:rFonts w:eastAsiaTheme="minorEastAsia"/>
        </w:rPr>
        <w:t xml:space="preserve">favors </w:t>
      </w:r>
      <w:r w:rsidR="008E40DB">
        <w:rPr>
          <w:rFonts w:eastAsiaTheme="minorEastAsia"/>
        </w:rPr>
        <w:t>storm</w:t>
      </w:r>
      <w:r w:rsidR="00416EEA">
        <w:rPr>
          <w:rFonts w:eastAsiaTheme="minorEastAsia"/>
        </w:rPr>
        <w:t xml:space="preserve"> growth</w:t>
      </w:r>
      <w:r w:rsidR="00322910">
        <w:rPr>
          <w:rFonts w:eastAsiaTheme="minorEastAsia"/>
        </w:rPr>
        <w:t>, representing both an increase in updraft speeds and</w:t>
      </w:r>
      <w:r w:rsidR="008E40DB">
        <w:rPr>
          <w:rFonts w:eastAsiaTheme="minorEastAsia"/>
        </w:rPr>
        <w:t xml:space="preserve"> in</w:t>
      </w:r>
      <w:r w:rsidR="00322910">
        <w:rPr>
          <w:rFonts w:eastAsiaTheme="minorEastAsia"/>
        </w:rPr>
        <w:t xml:space="preserve"> overall power (energy)</w:t>
      </w:r>
      <w:r w:rsidR="009E2291">
        <w:rPr>
          <w:rFonts w:eastAsiaTheme="minorEastAsia"/>
        </w:rPr>
        <w:t>,</w:t>
      </w:r>
      <w:r w:rsidR="00FC193C">
        <w:rPr>
          <w:rFonts w:eastAsiaTheme="minorEastAsia"/>
        </w:rPr>
        <w:t xml:space="preserve"> which tends to</w:t>
      </w:r>
      <w:r w:rsidR="00EA7EC2">
        <w:rPr>
          <w:rFonts w:eastAsiaTheme="minorEastAsia"/>
        </w:rPr>
        <w:t xml:space="preserve"> produce</w:t>
      </w:r>
      <w:r w:rsidR="00FC193C">
        <w:rPr>
          <w:rFonts w:eastAsiaTheme="minorEastAsia"/>
        </w:rPr>
        <w:t xml:space="preserve"> hail and tornadoes. </w:t>
      </w:r>
      <w:r w:rsidR="00EA7EC2">
        <w:rPr>
          <w:rFonts w:eastAsiaTheme="minorEastAsia"/>
        </w:rPr>
        <w:t>The relationship between numerical values of the CAPE parameter and atmospheric stability is summarized in</w:t>
      </w:r>
      <w:r w:rsidR="00416EEA">
        <w:rPr>
          <w:rFonts w:eastAsiaTheme="minorEastAsia"/>
        </w:rPr>
        <w:t xml:space="preserve"> </w:t>
      </w:r>
      <w:r w:rsidR="00EA1CE2">
        <w:rPr>
          <w:rFonts w:eastAsiaTheme="minorEastAsia"/>
        </w:rPr>
        <w:fldChar w:fldCharType="begin"/>
      </w:r>
      <w:r w:rsidR="00EA1CE2">
        <w:rPr>
          <w:rFonts w:eastAsiaTheme="minorEastAsia"/>
        </w:rPr>
        <w:instrText xml:space="preserve"> REF _Ref422221932 \h </w:instrText>
      </w:r>
      <w:r w:rsidR="00EA1CE2">
        <w:rPr>
          <w:rFonts w:eastAsiaTheme="minorEastAsia"/>
        </w:rPr>
      </w:r>
      <w:r w:rsidR="00EA1CE2">
        <w:rPr>
          <w:rFonts w:eastAsiaTheme="minorEastAsia"/>
        </w:rPr>
        <w:fldChar w:fldCharType="separate"/>
      </w:r>
      <w:r w:rsidR="002B46D6">
        <w:t xml:space="preserve">Table </w:t>
      </w:r>
      <w:r w:rsidR="002B46D6">
        <w:rPr>
          <w:noProof/>
        </w:rPr>
        <w:t>1</w:t>
      </w:r>
      <w:r w:rsidR="00EA1CE2">
        <w:rPr>
          <w:rFonts w:eastAsiaTheme="minorEastAsia"/>
        </w:rPr>
        <w:fldChar w:fldCharType="end"/>
      </w:r>
      <w:r w:rsidR="00EA1CE2">
        <w:rPr>
          <w:rFonts w:eastAsiaTheme="minorEastAsia"/>
        </w:rPr>
        <w:t>.</w:t>
      </w:r>
    </w:p>
    <w:p w14:paraId="7C8143E9" w14:textId="19227869" w:rsidR="00B50F23" w:rsidRDefault="00B50F23" w:rsidP="00B50F23">
      <w:pPr>
        <w:pStyle w:val="Caption"/>
      </w:pPr>
      <w:bookmarkStart w:id="17" w:name="_Ref422221932"/>
      <w:bookmarkStart w:id="18" w:name="_Toc456001213"/>
      <w:r>
        <w:t xml:space="preserve">Table </w:t>
      </w:r>
      <w:r>
        <w:fldChar w:fldCharType="begin"/>
      </w:r>
      <w:r>
        <w:instrText xml:space="preserve"> SEQ Table \* ARABIC </w:instrText>
      </w:r>
      <w:r>
        <w:fldChar w:fldCharType="separate"/>
      </w:r>
      <w:r w:rsidR="006957C0">
        <w:t>1</w:t>
      </w:r>
      <w:r>
        <w:fldChar w:fldCharType="end"/>
      </w:r>
      <w:bookmarkEnd w:id="17"/>
      <w:r>
        <w:t>. CAPE chart</w:t>
      </w:r>
      <w:r w:rsidR="00212E84">
        <w:t xml:space="preserve"> </w:t>
      </w:r>
      <w:r w:rsidR="006976E6">
        <w:t>(Thompson, 2006)</w:t>
      </w:r>
      <w:bookmarkEnd w:id="18"/>
    </w:p>
    <w:tbl>
      <w:tblPr>
        <w:tblStyle w:val="TableGrid"/>
        <w:tblW w:w="0" w:type="auto"/>
        <w:tblInd w:w="2335" w:type="dxa"/>
        <w:tblLook w:val="04A0" w:firstRow="1" w:lastRow="0" w:firstColumn="1" w:lastColumn="0" w:noHBand="0" w:noVBand="1"/>
      </w:tblPr>
      <w:tblGrid>
        <w:gridCol w:w="2340"/>
        <w:gridCol w:w="2790"/>
      </w:tblGrid>
      <w:tr w:rsidR="00FC193C" w14:paraId="7366D496" w14:textId="77777777" w:rsidTr="008A692C">
        <w:tc>
          <w:tcPr>
            <w:tcW w:w="2340" w:type="dxa"/>
            <w:shd w:val="clear" w:color="auto" w:fill="95B3D7" w:themeFill="accent1" w:themeFillTint="99"/>
          </w:tcPr>
          <w:p w14:paraId="1047BF6A" w14:textId="5868A0EF" w:rsidR="00FC193C" w:rsidRPr="008A692C" w:rsidRDefault="00FC193C" w:rsidP="008A692C">
            <w:pPr>
              <w:pStyle w:val="tableformat"/>
              <w:rPr>
                <w:b/>
              </w:rPr>
            </w:pPr>
            <w:r w:rsidRPr="008A692C">
              <w:rPr>
                <w:b/>
              </w:rPr>
              <w:t>CAPE (J/kg)</w:t>
            </w:r>
          </w:p>
        </w:tc>
        <w:tc>
          <w:tcPr>
            <w:tcW w:w="2790" w:type="dxa"/>
            <w:shd w:val="clear" w:color="auto" w:fill="95B3D7" w:themeFill="accent1" w:themeFillTint="99"/>
          </w:tcPr>
          <w:p w14:paraId="2B86F4B7" w14:textId="0E5CD2BF" w:rsidR="00FC193C" w:rsidRPr="008A692C" w:rsidRDefault="006E2561" w:rsidP="008A692C">
            <w:pPr>
              <w:pStyle w:val="tableformat"/>
              <w:rPr>
                <w:b/>
              </w:rPr>
            </w:pPr>
            <w:r w:rsidRPr="008A692C">
              <w:rPr>
                <w:b/>
              </w:rPr>
              <w:t>Ins</w:t>
            </w:r>
            <w:r w:rsidR="00FC193C" w:rsidRPr="008A692C">
              <w:rPr>
                <w:b/>
              </w:rPr>
              <w:t>tability</w:t>
            </w:r>
          </w:p>
        </w:tc>
      </w:tr>
      <w:tr w:rsidR="00FC193C" w14:paraId="3B630466" w14:textId="77777777" w:rsidTr="008A692C">
        <w:tc>
          <w:tcPr>
            <w:tcW w:w="2340" w:type="dxa"/>
            <w:shd w:val="clear" w:color="auto" w:fill="FFFFFF" w:themeFill="background1"/>
          </w:tcPr>
          <w:p w14:paraId="4AF682F7" w14:textId="794679AC" w:rsidR="00FC193C" w:rsidRPr="008A692C" w:rsidRDefault="006976E6" w:rsidP="008A692C">
            <w:pPr>
              <w:pStyle w:val="tableformat"/>
            </w:pPr>
            <w:r w:rsidRPr="008A692C">
              <w:t>0-</w:t>
            </w:r>
            <w:r w:rsidR="006E2561" w:rsidRPr="008A692C">
              <w:t>1000</w:t>
            </w:r>
          </w:p>
        </w:tc>
        <w:tc>
          <w:tcPr>
            <w:tcW w:w="2790" w:type="dxa"/>
            <w:shd w:val="clear" w:color="auto" w:fill="FFFFFF" w:themeFill="background1"/>
          </w:tcPr>
          <w:p w14:paraId="6E0B1CF6" w14:textId="1A0D942C" w:rsidR="00FC193C" w:rsidRPr="008A692C" w:rsidRDefault="006E2561" w:rsidP="008A692C">
            <w:pPr>
              <w:pStyle w:val="tableformat"/>
            </w:pPr>
            <w:r w:rsidRPr="008A692C">
              <w:t>Weak</w:t>
            </w:r>
          </w:p>
        </w:tc>
      </w:tr>
      <w:tr w:rsidR="00FC193C" w14:paraId="12E7B13F" w14:textId="77777777" w:rsidTr="008A692C">
        <w:tc>
          <w:tcPr>
            <w:tcW w:w="2340" w:type="dxa"/>
            <w:shd w:val="clear" w:color="auto" w:fill="DAEEF3" w:themeFill="accent5" w:themeFillTint="33"/>
          </w:tcPr>
          <w:p w14:paraId="60ACA0C8" w14:textId="1FB6B2FF" w:rsidR="00FC193C" w:rsidRPr="008A692C" w:rsidRDefault="00FC193C" w:rsidP="008A692C">
            <w:pPr>
              <w:pStyle w:val="tableformat"/>
            </w:pPr>
            <w:r w:rsidRPr="008A692C">
              <w:t>1000</w:t>
            </w:r>
            <w:r w:rsidR="006E2561" w:rsidRPr="008A692C">
              <w:t>-2500</w:t>
            </w:r>
          </w:p>
        </w:tc>
        <w:tc>
          <w:tcPr>
            <w:tcW w:w="2790" w:type="dxa"/>
            <w:shd w:val="clear" w:color="auto" w:fill="DAEEF3" w:themeFill="accent5" w:themeFillTint="33"/>
          </w:tcPr>
          <w:p w14:paraId="59A10FCA" w14:textId="15FA2AF6" w:rsidR="00FC193C" w:rsidRPr="008A692C" w:rsidRDefault="006E2561" w:rsidP="008A692C">
            <w:pPr>
              <w:pStyle w:val="tableformat"/>
            </w:pPr>
            <w:r w:rsidRPr="008A692C">
              <w:t>Moderate</w:t>
            </w:r>
          </w:p>
        </w:tc>
      </w:tr>
      <w:tr w:rsidR="00FC193C" w14:paraId="255452A9" w14:textId="77777777" w:rsidTr="008A692C">
        <w:tc>
          <w:tcPr>
            <w:tcW w:w="2340" w:type="dxa"/>
            <w:shd w:val="clear" w:color="auto" w:fill="FFFFFF" w:themeFill="background1"/>
          </w:tcPr>
          <w:p w14:paraId="5D8770D6" w14:textId="3EFDAFB0" w:rsidR="00FC193C" w:rsidRPr="008A692C" w:rsidRDefault="00FC193C" w:rsidP="008A692C">
            <w:pPr>
              <w:pStyle w:val="tableformat"/>
            </w:pPr>
            <w:r w:rsidRPr="008A692C">
              <w:t>2500</w:t>
            </w:r>
            <w:r w:rsidR="006976E6" w:rsidRPr="008A692C">
              <w:t>-4000</w:t>
            </w:r>
          </w:p>
        </w:tc>
        <w:tc>
          <w:tcPr>
            <w:tcW w:w="2790" w:type="dxa"/>
            <w:shd w:val="clear" w:color="auto" w:fill="FFFFFF" w:themeFill="background1"/>
          </w:tcPr>
          <w:p w14:paraId="3000AF5D" w14:textId="394EE414" w:rsidR="00FC193C" w:rsidRPr="008A692C" w:rsidRDefault="006976E6" w:rsidP="008A692C">
            <w:pPr>
              <w:pStyle w:val="tableformat"/>
            </w:pPr>
            <w:r w:rsidRPr="008A692C">
              <w:t>Strong</w:t>
            </w:r>
          </w:p>
        </w:tc>
      </w:tr>
      <w:tr w:rsidR="00FC193C" w14:paraId="1A6A5FC3" w14:textId="77777777" w:rsidTr="008A692C">
        <w:tc>
          <w:tcPr>
            <w:tcW w:w="2340" w:type="dxa"/>
            <w:shd w:val="clear" w:color="auto" w:fill="DAEEF3" w:themeFill="accent5" w:themeFillTint="33"/>
          </w:tcPr>
          <w:p w14:paraId="2EF3E900" w14:textId="2549BE9E" w:rsidR="00FC193C" w:rsidRPr="008A692C" w:rsidRDefault="006976E6" w:rsidP="008A692C">
            <w:pPr>
              <w:pStyle w:val="tableformat"/>
            </w:pPr>
            <w:r w:rsidRPr="008A692C">
              <w:t>4000+</w:t>
            </w:r>
          </w:p>
        </w:tc>
        <w:tc>
          <w:tcPr>
            <w:tcW w:w="2790" w:type="dxa"/>
            <w:shd w:val="clear" w:color="auto" w:fill="DAEEF3" w:themeFill="accent5" w:themeFillTint="33"/>
          </w:tcPr>
          <w:p w14:paraId="5E3E630A" w14:textId="68082874" w:rsidR="00FC193C" w:rsidRPr="008A692C" w:rsidRDefault="006976E6" w:rsidP="008A692C">
            <w:pPr>
              <w:pStyle w:val="tableformat"/>
            </w:pPr>
            <w:r w:rsidRPr="008A692C">
              <w:t>Extreme</w:t>
            </w:r>
          </w:p>
        </w:tc>
      </w:tr>
    </w:tbl>
    <w:p w14:paraId="77ABCAC3" w14:textId="77777777" w:rsidR="00FC193C" w:rsidRDefault="00FC193C" w:rsidP="00425BF5">
      <w:pPr>
        <w:ind w:firstLine="0"/>
        <w:rPr>
          <w:rFonts w:eastAsiaTheme="minorEastAsia"/>
        </w:rPr>
      </w:pPr>
    </w:p>
    <w:p w14:paraId="6BF3D344" w14:textId="77777777" w:rsidR="00432966" w:rsidRPr="002D2331" w:rsidRDefault="00BC6139" w:rsidP="00432966">
      <w:pPr>
        <w:ind w:firstLine="0"/>
        <w:rPr>
          <w:rFonts w:eastAsiaTheme="minorEastAsia"/>
        </w:rPr>
      </w:pPr>
      <w:r>
        <w:rPr>
          <w:rFonts w:eastAsiaTheme="minorEastAsia"/>
        </w:rPr>
        <w:t>The maximum</w:t>
      </w:r>
      <w:r w:rsidR="002734E5">
        <w:rPr>
          <w:rFonts w:eastAsiaTheme="minorEastAsia"/>
        </w:rPr>
        <w:t xml:space="preserve"> intensity of the</w:t>
      </w:r>
      <w:r>
        <w:rPr>
          <w:rFonts w:eastAsiaTheme="minorEastAsia"/>
        </w:rPr>
        <w:t xml:space="preserve"> updraft</w:t>
      </w:r>
      <w:r w:rsidR="00FE1653">
        <w:rPr>
          <w:rFonts w:eastAsiaTheme="minorEastAsia"/>
        </w:rPr>
        <w:t xml:space="preserve"> that is</w:t>
      </w:r>
      <w:r>
        <w:rPr>
          <w:rFonts w:eastAsiaTheme="minorEastAsia"/>
        </w:rPr>
        <w:t xml:space="preserve"> possible due to buoyancy forces is given by </w:t>
      </w:r>
    </w:p>
    <w:tbl>
      <w:tblPr>
        <w:tblW w:w="0" w:type="auto"/>
        <w:tblLook w:val="04A0" w:firstRow="1" w:lastRow="0" w:firstColumn="1" w:lastColumn="0" w:noHBand="0" w:noVBand="1"/>
      </w:tblPr>
      <w:tblGrid>
        <w:gridCol w:w="8201"/>
        <w:gridCol w:w="1159"/>
      </w:tblGrid>
      <w:tr w:rsidR="00432966" w14:paraId="13C95C21" w14:textId="77777777" w:rsidTr="008733D4">
        <w:trPr>
          <w:trHeight w:val="863"/>
        </w:trPr>
        <w:tc>
          <w:tcPr>
            <w:tcW w:w="8748" w:type="dxa"/>
            <w:vAlign w:val="center"/>
          </w:tcPr>
          <w:p w14:paraId="03FCCF71" w14:textId="2CC5EEBE" w:rsidR="00432966" w:rsidRPr="00A174BF" w:rsidRDefault="0080060B" w:rsidP="000E4458">
            <w:pPr>
              <w:rPr>
                <w:rFonts w:eastAsiaTheme="minorEastAsia"/>
                <w:lang w:val="fr-FR"/>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b</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2*CAPE</m:t>
                    </m:r>
                  </m:e>
                </m:rad>
                <m:r>
                  <w:rPr>
                    <w:rFonts w:ascii="Cambria Math" w:eastAsiaTheme="minorEastAsia" w:hAnsi="Cambria Math"/>
                  </w:rPr>
                  <m:t>.</m:t>
                </m:r>
              </m:oMath>
            </m:oMathPara>
          </w:p>
        </w:tc>
        <w:tc>
          <w:tcPr>
            <w:tcW w:w="828" w:type="dxa"/>
            <w:vAlign w:val="center"/>
          </w:tcPr>
          <w:p w14:paraId="14AEDFB8" w14:textId="6A6FCAEE" w:rsidR="00432966" w:rsidRDefault="00432966" w:rsidP="000E4458">
            <w:pPr>
              <w:jc w:val="center"/>
            </w:pPr>
            <w:r>
              <w:t>(</w:t>
            </w:r>
            <w:r w:rsidR="000E4458">
              <w:t>4</w:t>
            </w:r>
            <w:r>
              <w:t>)</w:t>
            </w:r>
          </w:p>
        </w:tc>
      </w:tr>
    </w:tbl>
    <w:p w14:paraId="3450D120" w14:textId="3BAD0B3B" w:rsidR="008009FF" w:rsidRDefault="008009FF" w:rsidP="00425BF5">
      <w:pPr>
        <w:ind w:firstLine="0"/>
        <w:rPr>
          <w:rFonts w:eastAsiaTheme="minorEastAsia"/>
        </w:rPr>
      </w:pPr>
      <w:r>
        <w:rPr>
          <w:rFonts w:eastAsiaTheme="minorEastAsia"/>
        </w:rPr>
        <w:t>In most supercell storms, the updraft</w:t>
      </w:r>
      <w:r w:rsidR="002734E5">
        <w:rPr>
          <w:rFonts w:eastAsiaTheme="minorEastAsia"/>
        </w:rPr>
        <w:t xml:space="preserve"> intensity</w:t>
      </w:r>
      <w:r>
        <w:rPr>
          <w:rFonts w:eastAsiaTheme="minorEastAsia"/>
        </w:rPr>
        <w:t xml:space="preserve"> is </w:t>
      </w:r>
      <w:r w:rsidR="008E40DB">
        <w:rPr>
          <w:rFonts w:eastAsiaTheme="minorEastAsia"/>
        </w:rPr>
        <w:t>nominally equal</w:t>
      </w:r>
      <w:r>
        <w:rPr>
          <w:rFonts w:eastAsiaTheme="minorEastAsia"/>
        </w:rPr>
        <w:t xml:space="preserve"> to this theoretical maximum</w:t>
      </w:r>
      <w:r w:rsidR="008E40DB">
        <w:rPr>
          <w:rFonts w:eastAsiaTheme="minorEastAsia"/>
        </w:rPr>
        <w:t>,</w:t>
      </w:r>
      <w:r w:rsidR="002734E5">
        <w:rPr>
          <w:rFonts w:eastAsiaTheme="minorEastAsia"/>
        </w:rPr>
        <w:t xml:space="preserve"> due to buoyancy effects (Brooks, 1992)</w:t>
      </w:r>
    </w:p>
    <w:p w14:paraId="4F584C8D" w14:textId="77777777" w:rsidR="00DD1250" w:rsidRDefault="00DD1250" w:rsidP="00DD1250">
      <w:pPr>
        <w:rPr>
          <w:rFonts w:eastAsiaTheme="minorEastAsia"/>
        </w:rPr>
      </w:pPr>
    </w:p>
    <w:p w14:paraId="097DA41A" w14:textId="77777777" w:rsidR="00DD1250" w:rsidRDefault="00DD1250" w:rsidP="00C07E9E">
      <w:pPr>
        <w:pStyle w:val="Heading2"/>
        <w:rPr>
          <w:rFonts w:eastAsiaTheme="minorEastAsia"/>
        </w:rPr>
      </w:pPr>
      <w:bookmarkStart w:id="19" w:name="_Toc456001150"/>
      <w:r>
        <w:rPr>
          <w:rFonts w:eastAsiaTheme="minorEastAsia"/>
        </w:rPr>
        <w:t>Sounding</w:t>
      </w:r>
      <w:r w:rsidR="00E84DD3">
        <w:rPr>
          <w:rFonts w:eastAsiaTheme="minorEastAsia"/>
        </w:rPr>
        <w:t xml:space="preserve"> and </w:t>
      </w:r>
      <w:r w:rsidR="007A47AF">
        <w:rPr>
          <w:rFonts w:eastAsiaTheme="minorEastAsia"/>
        </w:rPr>
        <w:t>its representation</w:t>
      </w:r>
      <w:bookmarkEnd w:id="19"/>
    </w:p>
    <w:p w14:paraId="340D3BFC" w14:textId="07BBAFFC" w:rsidR="007A47AF" w:rsidRDefault="003C49BE" w:rsidP="00B920BC">
      <w:r>
        <w:t>Typically, v</w:t>
      </w:r>
      <w:r w:rsidR="00B920BC">
        <w:t>ertical profile</w:t>
      </w:r>
      <w:r>
        <w:t xml:space="preserve"> sounding</w:t>
      </w:r>
      <w:r w:rsidR="00B920BC">
        <w:t>s of the atmospheric characteristics--temperature, dewpoint, wind speed and</w:t>
      </w:r>
      <w:r w:rsidR="008E40DB">
        <w:t xml:space="preserve"> wind</w:t>
      </w:r>
      <w:r w:rsidR="00B920BC">
        <w:t xml:space="preserve"> direction--are plotted on a Skew-T Log-P diagram (Air Weather Service, 1979). The sounding representation helps to visualize the “state” of the atmosphere such as the temperature profile, the moisture content, and </w:t>
      </w:r>
      <w:r w:rsidR="008E40DB">
        <w:t>local</w:t>
      </w:r>
      <w:r w:rsidR="00B920BC">
        <w:t xml:space="preserve"> wind shear. </w:t>
      </w:r>
      <w:r>
        <w:t>From</w:t>
      </w:r>
      <w:r w:rsidR="00B920BC">
        <w:t xml:space="preserve"> the temperature and dewpoint</w:t>
      </w:r>
      <w:r>
        <w:t xml:space="preserve"> sounding data</w:t>
      </w:r>
      <w:r w:rsidR="00B920BC">
        <w:t xml:space="preserve">, cloud formation and/or precipitation can be determined. The diagram also permits characterization of the atmospheric stability condition (unstable, neutral, </w:t>
      </w:r>
      <w:r w:rsidR="008E40DB">
        <w:t>or</w:t>
      </w:r>
      <w:r w:rsidR="00B920BC">
        <w:t xml:space="preserve"> stable). The wind speed and direction allows the visualization of the shear</w:t>
      </w:r>
      <w:r w:rsidR="008E40DB">
        <w:t xml:space="preserve"> layer</w:t>
      </w:r>
      <w:r w:rsidR="00B920BC">
        <w:t xml:space="preserve"> in the atmosphere, which helps in the determination of </w:t>
      </w:r>
      <w:r w:rsidR="008E40DB">
        <w:t xml:space="preserve">the potential for </w:t>
      </w:r>
      <w:r w:rsidR="00B920BC">
        <w:t>strong thunderstorm formation.</w:t>
      </w:r>
      <w:r w:rsidR="00B920BC" w:rsidRPr="00E84DD3">
        <w:t xml:space="preserve"> </w:t>
      </w:r>
      <w:r w:rsidR="007A47AF" w:rsidRPr="00E84DD3">
        <w:t xml:space="preserve"> </w:t>
      </w:r>
    </w:p>
    <w:p w14:paraId="7AC2F169" w14:textId="1686DD35" w:rsidR="00CF30A0" w:rsidRDefault="00E84DD3" w:rsidP="007A47AF">
      <w:pPr>
        <w:ind w:firstLine="0"/>
      </w:pPr>
      <w:r w:rsidRPr="00E84DD3">
        <w:t xml:space="preserve"> </w:t>
      </w:r>
      <w:r w:rsidR="007A47AF">
        <w:tab/>
      </w:r>
      <w:r w:rsidR="005C6444">
        <w:fldChar w:fldCharType="begin"/>
      </w:r>
      <w:r w:rsidR="005C6444">
        <w:instrText xml:space="preserve"> REF _Ref429466861 \h </w:instrText>
      </w:r>
      <w:r w:rsidR="005C6444">
        <w:fldChar w:fldCharType="separate"/>
      </w:r>
      <w:r w:rsidR="002B46D6">
        <w:t xml:space="preserve">Figure </w:t>
      </w:r>
      <w:r w:rsidR="002B46D6">
        <w:rPr>
          <w:noProof/>
        </w:rPr>
        <w:t>5</w:t>
      </w:r>
      <w:r w:rsidR="005C6444">
        <w:fldChar w:fldCharType="end"/>
      </w:r>
      <w:r w:rsidR="003269BE">
        <w:fldChar w:fldCharType="begin"/>
      </w:r>
      <w:r w:rsidR="003269BE">
        <w:instrText xml:space="preserve"> REF _Ref409773750 \h </w:instrText>
      </w:r>
      <w:r w:rsidR="003269BE">
        <w:fldChar w:fldCharType="end"/>
      </w:r>
      <w:r>
        <w:t>,</w:t>
      </w:r>
      <w:r w:rsidR="003C49BE">
        <w:t xml:space="preserve"> is a Skew-T Log-P diagram, with an embedded hodograph</w:t>
      </w:r>
      <w:r w:rsidR="00AF6B31">
        <w:t xml:space="preserve"> wind vector plot</w:t>
      </w:r>
      <w:r w:rsidR="008E40DB">
        <w:t>,</w:t>
      </w:r>
      <w:r w:rsidR="00AF6B31">
        <w:t xml:space="preserve"> from the</w:t>
      </w:r>
      <w:r w:rsidR="003C49BE">
        <w:t xml:space="preserve"> 16-April 2011 weather event that will be the focus of this research.</w:t>
      </w:r>
      <w:r w:rsidR="00AF6B31">
        <w:t xml:space="preserve"> </w:t>
      </w:r>
      <w:r>
        <w:t xml:space="preserve"> </w:t>
      </w:r>
      <w:r w:rsidR="00AF6B31">
        <w:t>T</w:t>
      </w:r>
      <w:r w:rsidR="00B920BC">
        <w:t>he red line represents the atmospheric temperature profile, starting from the surface level and the blue line represents the dewpoint profile. When the temperature and the dewpoint lines coincide, the air is saturated and the relative humidity is near 100%. The</w:t>
      </w:r>
      <w:r w:rsidR="008E40DB">
        <w:t xml:space="preserve"> figure shows that the</w:t>
      </w:r>
      <w:r w:rsidR="00B920BC">
        <w:t xml:space="preserve"> </w:t>
      </w:r>
      <w:r w:rsidR="00B920BC">
        <w:rPr>
          <w:rFonts w:asciiTheme="minorHAnsi" w:hAnsiTheme="minorHAnsi"/>
        </w:rPr>
        <w:t>sounding and hodograph plots for the Raleigh, N.C., weather event exhibited</w:t>
      </w:r>
      <w:r w:rsidR="00B920BC">
        <w:t xml:space="preserve"> relative humidity near 100% between the</w:t>
      </w:r>
      <w:r w:rsidR="00AF6B31">
        <w:t xml:space="preserve"> pressure</w:t>
      </w:r>
      <w:r w:rsidR="00B920BC">
        <w:t xml:space="preserve"> altitude</w:t>
      </w:r>
      <w:r w:rsidR="00AF6B31">
        <w:t>s</w:t>
      </w:r>
      <w:r w:rsidR="00B920BC">
        <w:t xml:space="preserve"> of 900mb and 750mb.</w:t>
      </w:r>
    </w:p>
    <w:p w14:paraId="2E1B5CE9" w14:textId="77777777" w:rsidR="00457160" w:rsidRDefault="00CF30A0" w:rsidP="00CF7F00">
      <w:pPr>
        <w:pStyle w:val="Caption"/>
      </w:pPr>
      <w:bookmarkStart w:id="20" w:name="_Ref414956675"/>
      <w:r>
        <w:lastRenderedPageBreak/>
        <w:drawing>
          <wp:inline distT="0" distB="0" distL="0" distR="0" wp14:anchorId="32C53C86" wp14:editId="16C45B4D">
            <wp:extent cx="4041648"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1648" cy="2743200"/>
                    </a:xfrm>
                    <a:prstGeom prst="rect">
                      <a:avLst/>
                    </a:prstGeom>
                    <a:noFill/>
                    <a:ln>
                      <a:noFill/>
                    </a:ln>
                  </pic:spPr>
                </pic:pic>
              </a:graphicData>
            </a:graphic>
          </wp:inline>
        </w:drawing>
      </w:r>
      <w:bookmarkEnd w:id="20"/>
    </w:p>
    <w:p w14:paraId="23B43232" w14:textId="1306D836" w:rsidR="00CF30A0" w:rsidRDefault="00C67664" w:rsidP="00C67664">
      <w:pPr>
        <w:pStyle w:val="Caption"/>
      </w:pPr>
      <w:bookmarkStart w:id="21" w:name="_Ref429466861"/>
      <w:bookmarkStart w:id="22" w:name="_Toc456340741"/>
      <w:r>
        <w:t xml:space="preserve">Figure </w:t>
      </w:r>
      <w:r>
        <w:fldChar w:fldCharType="begin"/>
      </w:r>
      <w:r>
        <w:instrText xml:space="preserve"> SEQ Figure \* ARABIC </w:instrText>
      </w:r>
      <w:r>
        <w:fldChar w:fldCharType="separate"/>
      </w:r>
      <w:r w:rsidR="00F02701">
        <w:t>5</w:t>
      </w:r>
      <w:r>
        <w:fldChar w:fldCharType="end"/>
      </w:r>
      <w:bookmarkEnd w:id="21"/>
      <w:r w:rsidR="00C23A24" w:rsidRPr="003643B4">
        <w:t xml:space="preserve">. </w:t>
      </w:r>
      <w:r w:rsidR="00C23A24">
        <w:t>Sounding and hodograph for Raleigh, N.C.</w:t>
      </w:r>
      <w:r w:rsidR="00B920BC">
        <w:t>, weather event</w:t>
      </w:r>
      <w:r w:rsidR="00C23A24">
        <w:t xml:space="preserve"> near the time when the</w:t>
      </w:r>
      <w:r w:rsidR="00F928D2">
        <w:t xml:space="preserve"> tornad</w:t>
      </w:r>
      <w:r w:rsidR="00A661CE">
        <w:t>o</w:t>
      </w:r>
      <w:r w:rsidR="00C23A24">
        <w:t xml:space="preserve"> outbreak occurred. Plot generated using</w:t>
      </w:r>
      <w:r w:rsidR="00C23A24" w:rsidRPr="003643B4">
        <w:t xml:space="preserve"> the operational Numeri</w:t>
      </w:r>
      <w:r w:rsidR="00C23A24">
        <w:t xml:space="preserve">cal Weather Prediction data and </w:t>
      </w:r>
      <w:r w:rsidR="00C23A24" w:rsidRPr="003643B4">
        <w:t>reproduced from NOAA’s Rapid Update Cycle web site in real time</w:t>
      </w:r>
      <w:r w:rsidR="00C23A24">
        <w:t>.</w:t>
      </w:r>
      <w:bookmarkEnd w:id="22"/>
    </w:p>
    <w:p w14:paraId="52F6751D" w14:textId="1D084959" w:rsidR="00C23A24" w:rsidRDefault="00C23A24" w:rsidP="00E84DD3"/>
    <w:p w14:paraId="53F7C847" w14:textId="1366CA18" w:rsidR="00E84DD3" w:rsidRDefault="00B920BC" w:rsidP="00E84DD3">
      <w:r>
        <w:t>The wind speeds and directions are represented using barbs pointing in the direction of the wind</w:t>
      </w:r>
      <w:r w:rsidR="00C23A24">
        <w:t>.</w:t>
      </w:r>
      <w:r w:rsidR="003269BE">
        <w:t xml:space="preserve"> </w:t>
      </w:r>
      <w:r w:rsidR="008E40DB">
        <w:t>The legend for the</w:t>
      </w:r>
      <w:r w:rsidR="00305591">
        <w:t xml:space="preserve"> red</w:t>
      </w:r>
      <w:r w:rsidR="008E40DB">
        <w:t xml:space="preserve"> barb symbols</w:t>
      </w:r>
      <w:r w:rsidR="00305591">
        <w:t>,</w:t>
      </w:r>
      <w:r w:rsidR="008E40DB">
        <w:t xml:space="preserve"> employed in </w:t>
      </w:r>
      <w:r w:rsidR="00C67664">
        <w:fldChar w:fldCharType="begin"/>
      </w:r>
      <w:r w:rsidR="00C67664">
        <w:instrText xml:space="preserve"> REF _Ref429466861 \h </w:instrText>
      </w:r>
      <w:r w:rsidR="00C67664">
        <w:fldChar w:fldCharType="separate"/>
      </w:r>
      <w:r w:rsidR="002B46D6">
        <w:t xml:space="preserve">Figure </w:t>
      </w:r>
      <w:r w:rsidR="002B46D6">
        <w:rPr>
          <w:noProof/>
        </w:rPr>
        <w:t>5</w:t>
      </w:r>
      <w:r w:rsidR="00C67664">
        <w:fldChar w:fldCharType="end"/>
      </w:r>
      <w:r w:rsidR="00305591">
        <w:t xml:space="preserve">, is displayed in </w:t>
      </w:r>
      <w:r w:rsidR="005C6444">
        <w:fldChar w:fldCharType="begin"/>
      </w:r>
      <w:r w:rsidR="005C6444">
        <w:instrText xml:space="preserve"> REF _Ref429723267 \h </w:instrText>
      </w:r>
      <w:r w:rsidR="005C6444">
        <w:fldChar w:fldCharType="separate"/>
      </w:r>
      <w:r w:rsidR="002B46D6">
        <w:t xml:space="preserve">Figure </w:t>
      </w:r>
      <w:r w:rsidR="002B46D6">
        <w:rPr>
          <w:noProof/>
        </w:rPr>
        <w:t>6</w:t>
      </w:r>
      <w:r w:rsidR="005C6444">
        <w:fldChar w:fldCharType="end"/>
      </w:r>
      <w:r w:rsidR="003269BE">
        <w:fldChar w:fldCharType="begin"/>
      </w:r>
      <w:r w:rsidR="003269BE">
        <w:instrText xml:space="preserve"> REF _Ref409773773 \h </w:instrText>
      </w:r>
      <w:r w:rsidR="003269BE">
        <w:fldChar w:fldCharType="end"/>
      </w:r>
      <w:r w:rsidR="004B5258">
        <w:t>.</w:t>
      </w:r>
    </w:p>
    <w:p w14:paraId="3FEBBE40" w14:textId="77777777" w:rsidR="00CF7F00" w:rsidRDefault="004B5258" w:rsidP="00CF7F00">
      <w:pPr>
        <w:pStyle w:val="Caption"/>
      </w:pPr>
      <w:r>
        <w:drawing>
          <wp:inline distT="0" distB="0" distL="0" distR="0" wp14:anchorId="7DDD8D45" wp14:editId="7FB0E26F">
            <wp:extent cx="1124712" cy="19476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s_lgnd.gif"/>
                    <pic:cNvPicPr/>
                  </pic:nvPicPr>
                  <pic:blipFill>
                    <a:blip r:embed="rId16">
                      <a:extLst>
                        <a:ext uri="{28A0092B-C50C-407E-A947-70E740481C1C}">
                          <a14:useLocalDpi xmlns:a14="http://schemas.microsoft.com/office/drawing/2010/main" val="0"/>
                        </a:ext>
                      </a:extLst>
                    </a:blip>
                    <a:stretch>
                      <a:fillRect/>
                    </a:stretch>
                  </pic:blipFill>
                  <pic:spPr>
                    <a:xfrm>
                      <a:off x="0" y="0"/>
                      <a:ext cx="1124712" cy="1947672"/>
                    </a:xfrm>
                    <a:prstGeom prst="rect">
                      <a:avLst/>
                    </a:prstGeom>
                  </pic:spPr>
                </pic:pic>
              </a:graphicData>
            </a:graphic>
          </wp:inline>
        </w:drawing>
      </w:r>
    </w:p>
    <w:p w14:paraId="63CB3777" w14:textId="57B661BB" w:rsidR="004B5258" w:rsidRDefault="00C67664" w:rsidP="00C67664">
      <w:pPr>
        <w:pStyle w:val="Caption"/>
      </w:pPr>
      <w:bookmarkStart w:id="23" w:name="_Ref429723267"/>
      <w:bookmarkStart w:id="24" w:name="_Toc456340742"/>
      <w:r>
        <w:t xml:space="preserve">Figure </w:t>
      </w:r>
      <w:r>
        <w:fldChar w:fldCharType="begin"/>
      </w:r>
      <w:r>
        <w:instrText xml:space="preserve"> SEQ Figure \* ARABIC </w:instrText>
      </w:r>
      <w:r>
        <w:fldChar w:fldCharType="separate"/>
      </w:r>
      <w:r w:rsidR="00F02701">
        <w:t>6</w:t>
      </w:r>
      <w:r>
        <w:fldChar w:fldCharType="end"/>
      </w:r>
      <w:bookmarkEnd w:id="23"/>
      <w:r w:rsidR="00C23A24">
        <w:t xml:space="preserve">. </w:t>
      </w:r>
      <w:r w:rsidR="004B5258">
        <w:t>Legend of the wind barb points from Unisys website.</w:t>
      </w:r>
      <w:bookmarkEnd w:id="24"/>
    </w:p>
    <w:p w14:paraId="061BAABF" w14:textId="495ADF54" w:rsidR="00211AE0" w:rsidRDefault="00B920BC" w:rsidP="00B920BC">
      <w:r>
        <w:t>An</w:t>
      </w:r>
      <w:r w:rsidR="00305591">
        <w:t xml:space="preserve"> alternate</w:t>
      </w:r>
      <w:r>
        <w:t xml:space="preserve"> representation of the wind speed and direction u</w:t>
      </w:r>
      <w:r w:rsidR="00305591">
        <w:t>tilizes</w:t>
      </w:r>
      <w:r>
        <w:t xml:space="preserve"> a polar diagram (hodograph, Jon Davies, 1994), like the one shown in the up</w:t>
      </w:r>
      <w:r w:rsidR="00AF6B31">
        <w:t>per</w:t>
      </w:r>
      <w:r>
        <w:t xml:space="preserve"> left corner of figure</w:t>
      </w:r>
      <w:r w:rsidR="00AF6B31">
        <w:t xml:space="preserve"> 5.</w:t>
      </w:r>
      <w:r>
        <w:t xml:space="preserve"> It is a vectorial representation of a moving </w:t>
      </w:r>
      <w:r>
        <w:lastRenderedPageBreak/>
        <w:t>particle, originating from a specific location. The hodograph helps to visualize the vertical wind shear and is a useful tool in predicting the evolution of a storm (Doswell, 1991).</w:t>
      </w:r>
    </w:p>
    <w:p w14:paraId="01472948" w14:textId="0FBEB9C5" w:rsidR="00A4229A" w:rsidRDefault="00A4229A" w:rsidP="00A4229A">
      <w:pPr>
        <w:pStyle w:val="Heading2"/>
      </w:pPr>
      <w:bookmarkStart w:id="25" w:name="_Toc456001151"/>
      <w:r>
        <w:t>Radar Reflectivity Factor</w:t>
      </w:r>
      <w:bookmarkEnd w:id="25"/>
    </w:p>
    <w:p w14:paraId="2783EB66" w14:textId="3EE507AC" w:rsidR="00A70E57" w:rsidRPr="002D2331" w:rsidRDefault="00E47CAA" w:rsidP="00874764">
      <w:pPr>
        <w:rPr>
          <w:rFonts w:eastAsiaTheme="minorEastAsia"/>
        </w:rPr>
      </w:pPr>
      <w:r>
        <w:t>The Radar Reflectivity Factor (RRF)</w:t>
      </w:r>
      <w:r w:rsidR="00450718">
        <w:t xml:space="preserve"> is used to estimate the instantaneous rainfall rate</w:t>
      </w:r>
      <w:r w:rsidR="00874764">
        <w:t xml:space="preserve">. </w:t>
      </w:r>
      <w:r w:rsidR="005C35AC">
        <w:t xml:space="preserve">The radar reflectivity is </w:t>
      </w:r>
      <w:r w:rsidR="00AB72E4">
        <w:t>dependent of the density and size of the rain drops, hail balls, and snowflakes.</w:t>
      </w:r>
      <w:r w:rsidR="00874764">
        <w:t xml:space="preserve"> </w:t>
      </w:r>
      <w:r>
        <w:t xml:space="preserve">The reflected intensities of the rain are measured in dBZ (decibals of z). The dBz scale is logarithmic and represents the ratio of the density of water drops in each cubic meter. </w:t>
      </w:r>
      <w:r w:rsidR="00874764">
        <w:t>The dBz formulation is given as,</w:t>
      </w:r>
    </w:p>
    <w:tbl>
      <w:tblPr>
        <w:tblW w:w="9914" w:type="dxa"/>
        <w:tblLook w:val="04A0" w:firstRow="1" w:lastRow="0" w:firstColumn="1" w:lastColumn="0" w:noHBand="0" w:noVBand="1"/>
      </w:tblPr>
      <w:tblGrid>
        <w:gridCol w:w="8755"/>
        <w:gridCol w:w="1159"/>
      </w:tblGrid>
      <w:tr w:rsidR="003846D4" w14:paraId="59EEEC40" w14:textId="77777777" w:rsidTr="003846D4">
        <w:trPr>
          <w:trHeight w:val="863"/>
        </w:trPr>
        <w:tc>
          <w:tcPr>
            <w:tcW w:w="8755" w:type="dxa"/>
            <w:vAlign w:val="center"/>
          </w:tcPr>
          <w:p w14:paraId="0AEA5D2F" w14:textId="60E4245C" w:rsidR="00A70E57" w:rsidRPr="0079443A" w:rsidRDefault="00A70E57" w:rsidP="00E8308B">
            <w:pPr>
              <w:jc w:val="center"/>
              <w:rPr>
                <w:rFonts w:eastAsiaTheme="minorEastAsia"/>
              </w:rPr>
            </w:pPr>
            <m:oMathPara>
              <m:oMath>
                <m:r>
                  <w:rPr>
                    <w:rFonts w:ascii="Cambria Math" w:hAnsi="Cambria Math"/>
                  </w:rPr>
                  <m:t>dBz=10*</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e>
                </m:d>
              </m:oMath>
            </m:oMathPara>
          </w:p>
        </w:tc>
        <w:tc>
          <w:tcPr>
            <w:tcW w:w="1159" w:type="dxa"/>
            <w:tcBorders>
              <w:left w:val="nil"/>
            </w:tcBorders>
            <w:vAlign w:val="center"/>
          </w:tcPr>
          <w:p w14:paraId="5C057F3B" w14:textId="5F0D078F" w:rsidR="00A70E57" w:rsidRDefault="00A70E57" w:rsidP="00A70E57">
            <w:pPr>
              <w:jc w:val="center"/>
            </w:pPr>
            <w:r>
              <w:t>(5)</w:t>
            </w:r>
          </w:p>
        </w:tc>
      </w:tr>
    </w:tbl>
    <w:p w14:paraId="30DAC10D" w14:textId="77777777" w:rsidR="003846D4" w:rsidRDefault="003846D4" w:rsidP="003846D4">
      <w:pPr>
        <w:ind w:firstLine="0"/>
      </w:pPr>
      <w:r>
        <w:t xml:space="preserve">where z is the reflectivity factor and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is defined to be 1 mm</w:t>
      </w:r>
      <w:r w:rsidRPr="00A70E57">
        <w:rPr>
          <w:vertAlign w:val="superscript"/>
        </w:rPr>
        <w:t>6</w:t>
      </w:r>
      <w:r>
        <w:t>/m</w:t>
      </w:r>
      <w:r w:rsidRPr="00A70E57">
        <w:rPr>
          <w:vertAlign w:val="superscript"/>
        </w:rPr>
        <w:t>3</w:t>
      </w:r>
      <w:r>
        <w:t>.</w:t>
      </w:r>
    </w:p>
    <w:p w14:paraId="532CE8F6" w14:textId="64F842B1" w:rsidR="003846D4" w:rsidRDefault="003846D4" w:rsidP="003846D4">
      <w:pPr>
        <w:ind w:firstLine="0"/>
        <w:rPr>
          <w:rFonts w:eastAsiaTheme="minorEastAsia"/>
        </w:rPr>
      </w:pPr>
      <w:r>
        <w:t>dBz values can be converted into rainfall rates in ml/hr using the Marshall-Palmer formula</w:t>
      </w:r>
      <w:r w:rsidR="00450718">
        <w:t xml:space="preserve"> (</w:t>
      </w:r>
      <w:r w:rsidR="00450718">
        <w:rPr>
          <w:lang w:val="en-GB"/>
        </w:rPr>
        <w:t>Uijlenhoet,2001)</w:t>
      </w:r>
      <w:r>
        <w:t>.</w:t>
      </w:r>
      <w:r w:rsidRPr="002D2331">
        <w:rPr>
          <w:rFonts w:eastAsiaTheme="minorEastAsia"/>
        </w:rPr>
        <w:t xml:space="preserve"> </w:t>
      </w:r>
    </w:p>
    <w:tbl>
      <w:tblPr>
        <w:tblW w:w="9914" w:type="dxa"/>
        <w:tblLook w:val="04A0" w:firstRow="1" w:lastRow="0" w:firstColumn="1" w:lastColumn="0" w:noHBand="0" w:noVBand="1"/>
      </w:tblPr>
      <w:tblGrid>
        <w:gridCol w:w="8755"/>
        <w:gridCol w:w="1159"/>
      </w:tblGrid>
      <w:tr w:rsidR="003846D4" w14:paraId="41CED75B" w14:textId="77777777" w:rsidTr="003846D4">
        <w:trPr>
          <w:trHeight w:val="863"/>
        </w:trPr>
        <w:tc>
          <w:tcPr>
            <w:tcW w:w="8755" w:type="dxa"/>
            <w:vAlign w:val="center"/>
          </w:tcPr>
          <w:p w14:paraId="7CD82B1F" w14:textId="4994B4C7" w:rsidR="003846D4" w:rsidRPr="0079443A" w:rsidRDefault="003846D4" w:rsidP="00E8308B">
            <w:pPr>
              <w:jc w:val="center"/>
              <w:rPr>
                <w:rFonts w:eastAsiaTheme="minorEastAsia"/>
              </w:rPr>
            </w:pPr>
            <m:oMathPara>
              <m:oMath>
                <m:r>
                  <w:rPr>
                    <w:rFonts w:ascii="Cambria Math" w:eastAsiaTheme="minorEastAsia" w:hAnsi="Cambria Math"/>
                  </w:rPr>
                  <m:t>Rate</m:t>
                </m:r>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mm</m:t>
                        </m:r>
                      </m:num>
                      <m:den>
                        <m:r>
                          <w:rPr>
                            <w:rFonts w:ascii="Cambria Math" w:eastAsiaTheme="minorEastAsia" w:hAnsi="Cambria Math"/>
                          </w:rPr>
                          <m:t>h</m:t>
                        </m:r>
                      </m:den>
                    </m:f>
                  </m:e>
                </m:d>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10</m:t>
                                </m:r>
                              </m:e>
                              <m:sup>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dBz</m:t>
                                        </m:r>
                                      </m:num>
                                      <m:den>
                                        <m:r>
                                          <w:rPr>
                                            <w:rFonts w:ascii="Cambria Math" w:eastAsiaTheme="minorEastAsia" w:hAnsi="Cambria Math"/>
                                          </w:rPr>
                                          <m:t>10</m:t>
                                        </m:r>
                                      </m:den>
                                    </m:f>
                                  </m:e>
                                </m:d>
                              </m:sup>
                            </m:sSup>
                          </m:num>
                          <m:den>
                            <m:r>
                              <w:rPr>
                                <w:rFonts w:ascii="Cambria Math" w:eastAsiaTheme="minorEastAsia" w:hAnsi="Cambria Math"/>
                              </w:rPr>
                              <m:t>200</m:t>
                            </m:r>
                          </m:den>
                        </m:f>
                      </m:e>
                    </m:d>
                  </m:e>
                  <m:sup>
                    <m:f>
                      <m:fPr>
                        <m:type m:val="lin"/>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sup>
                </m:sSup>
              </m:oMath>
            </m:oMathPara>
          </w:p>
        </w:tc>
        <w:tc>
          <w:tcPr>
            <w:tcW w:w="1159" w:type="dxa"/>
            <w:vAlign w:val="center"/>
          </w:tcPr>
          <w:p w14:paraId="0BFB4691" w14:textId="42A58612" w:rsidR="003846D4" w:rsidRDefault="003846D4" w:rsidP="003846D4">
            <w:pPr>
              <w:jc w:val="center"/>
            </w:pPr>
            <w:r>
              <w:t>(6)</w:t>
            </w:r>
          </w:p>
        </w:tc>
      </w:tr>
    </w:tbl>
    <w:p w14:paraId="561396D2" w14:textId="06B31D33" w:rsidR="00A70E57" w:rsidRDefault="00874764" w:rsidP="00874764">
      <w:pPr>
        <w:pStyle w:val="Caption"/>
      </w:pPr>
      <w:bookmarkStart w:id="26" w:name="_Toc456001214"/>
      <w:r>
        <w:t xml:space="preserve">Table </w:t>
      </w:r>
      <w:r>
        <w:fldChar w:fldCharType="begin"/>
      </w:r>
      <w:r>
        <w:instrText xml:space="preserve"> SEQ Table \* ARABIC </w:instrText>
      </w:r>
      <w:r>
        <w:fldChar w:fldCharType="separate"/>
      </w:r>
      <w:r w:rsidR="006957C0">
        <w:t>2</w:t>
      </w:r>
      <w:r>
        <w:fldChar w:fldCharType="end"/>
      </w:r>
      <w:r>
        <w:t>. Relation between reflected intensities and rain intensities.</w:t>
      </w:r>
      <w:bookmarkEnd w:id="26"/>
    </w:p>
    <w:tbl>
      <w:tblPr>
        <w:tblStyle w:val="TableGrid"/>
        <w:tblW w:w="0" w:type="auto"/>
        <w:jc w:val="center"/>
        <w:tblLook w:val="04A0" w:firstRow="1" w:lastRow="0" w:firstColumn="1" w:lastColumn="0" w:noHBand="0" w:noVBand="1"/>
      </w:tblPr>
      <w:tblGrid>
        <w:gridCol w:w="2337"/>
        <w:gridCol w:w="2337"/>
        <w:gridCol w:w="2431"/>
      </w:tblGrid>
      <w:tr w:rsidR="005C35AC" w14:paraId="1D115CD3" w14:textId="77777777" w:rsidTr="005C35AC">
        <w:trPr>
          <w:jc w:val="center"/>
        </w:trPr>
        <w:tc>
          <w:tcPr>
            <w:tcW w:w="2337" w:type="dxa"/>
            <w:shd w:val="clear" w:color="auto" w:fill="95B3D7" w:themeFill="accent1" w:themeFillTint="99"/>
          </w:tcPr>
          <w:p w14:paraId="35D12100" w14:textId="0FF4AA4C" w:rsidR="005C35AC" w:rsidRPr="005C35AC" w:rsidRDefault="00874764" w:rsidP="005C35AC">
            <w:pPr>
              <w:pStyle w:val="tableformat"/>
              <w:rPr>
                <w:b/>
              </w:rPr>
            </w:pPr>
            <w:r>
              <w:rPr>
                <w:b/>
              </w:rPr>
              <w:t>Reflected intensity (</w:t>
            </w:r>
            <w:r w:rsidR="005C35AC" w:rsidRPr="005C35AC">
              <w:rPr>
                <w:b/>
              </w:rPr>
              <w:t>dBz</w:t>
            </w:r>
            <w:r>
              <w:rPr>
                <w:b/>
              </w:rPr>
              <w:t>)</w:t>
            </w:r>
          </w:p>
        </w:tc>
        <w:tc>
          <w:tcPr>
            <w:tcW w:w="2337" w:type="dxa"/>
            <w:shd w:val="clear" w:color="auto" w:fill="95B3D7" w:themeFill="accent1" w:themeFillTint="99"/>
          </w:tcPr>
          <w:p w14:paraId="32EBC1C9" w14:textId="34FAD4CA" w:rsidR="005C35AC" w:rsidRPr="005C35AC" w:rsidRDefault="005C35AC" w:rsidP="005C35AC">
            <w:pPr>
              <w:pStyle w:val="tableformat"/>
              <w:rPr>
                <w:b/>
              </w:rPr>
            </w:pPr>
            <w:r w:rsidRPr="005C35AC">
              <w:rPr>
                <w:b/>
              </w:rPr>
              <w:t>Rate (mm/h)</w:t>
            </w:r>
          </w:p>
        </w:tc>
        <w:tc>
          <w:tcPr>
            <w:tcW w:w="2431" w:type="dxa"/>
            <w:shd w:val="clear" w:color="auto" w:fill="95B3D7" w:themeFill="accent1" w:themeFillTint="99"/>
          </w:tcPr>
          <w:p w14:paraId="19760C1F" w14:textId="3835E586" w:rsidR="005C35AC" w:rsidRPr="005C35AC" w:rsidRDefault="00874764" w:rsidP="00874764">
            <w:pPr>
              <w:pStyle w:val="tableformat"/>
              <w:rPr>
                <w:b/>
              </w:rPr>
            </w:pPr>
            <w:r>
              <w:rPr>
                <w:b/>
              </w:rPr>
              <w:t>Rain i</w:t>
            </w:r>
            <w:r w:rsidR="005C35AC" w:rsidRPr="005C35AC">
              <w:rPr>
                <w:b/>
              </w:rPr>
              <w:t>ntensity</w:t>
            </w:r>
          </w:p>
        </w:tc>
      </w:tr>
      <w:tr w:rsidR="005C35AC" w14:paraId="0E1943F0" w14:textId="77777777" w:rsidTr="005C35AC">
        <w:trPr>
          <w:jc w:val="center"/>
        </w:trPr>
        <w:tc>
          <w:tcPr>
            <w:tcW w:w="2337" w:type="dxa"/>
            <w:shd w:val="clear" w:color="auto" w:fill="auto"/>
          </w:tcPr>
          <w:p w14:paraId="7ACD2840" w14:textId="2B1C1D18" w:rsidR="005C35AC" w:rsidRDefault="005C35AC" w:rsidP="005C35AC">
            <w:pPr>
              <w:pStyle w:val="tableformat"/>
            </w:pPr>
            <w:r>
              <w:t>5</w:t>
            </w:r>
          </w:p>
        </w:tc>
        <w:tc>
          <w:tcPr>
            <w:tcW w:w="2337" w:type="dxa"/>
            <w:shd w:val="clear" w:color="auto" w:fill="auto"/>
          </w:tcPr>
          <w:p w14:paraId="2B8E1411" w14:textId="17BA834B" w:rsidR="005C35AC" w:rsidRDefault="005C35AC" w:rsidP="005C35AC">
            <w:pPr>
              <w:pStyle w:val="tableformat"/>
            </w:pPr>
            <w:r>
              <w:t>0.07</w:t>
            </w:r>
          </w:p>
        </w:tc>
        <w:tc>
          <w:tcPr>
            <w:tcW w:w="2431" w:type="dxa"/>
            <w:shd w:val="clear" w:color="auto" w:fill="auto"/>
          </w:tcPr>
          <w:p w14:paraId="04A48A8D" w14:textId="1347AF31" w:rsidR="005C35AC" w:rsidRDefault="005C35AC" w:rsidP="005C35AC">
            <w:pPr>
              <w:pStyle w:val="tableformat"/>
            </w:pPr>
            <w:r>
              <w:t>Hardly noticeable</w:t>
            </w:r>
          </w:p>
        </w:tc>
      </w:tr>
      <w:tr w:rsidR="005C35AC" w14:paraId="245BBDBB" w14:textId="77777777" w:rsidTr="005C35AC">
        <w:trPr>
          <w:jc w:val="center"/>
        </w:trPr>
        <w:tc>
          <w:tcPr>
            <w:tcW w:w="2337" w:type="dxa"/>
            <w:shd w:val="clear" w:color="auto" w:fill="DBE5F1" w:themeFill="accent1" w:themeFillTint="33"/>
          </w:tcPr>
          <w:p w14:paraId="7A7AF1CA" w14:textId="7094FE8D" w:rsidR="005C35AC" w:rsidRDefault="005C35AC" w:rsidP="005C35AC">
            <w:pPr>
              <w:pStyle w:val="tableformat"/>
            </w:pPr>
            <w:r>
              <w:t>10</w:t>
            </w:r>
          </w:p>
        </w:tc>
        <w:tc>
          <w:tcPr>
            <w:tcW w:w="2337" w:type="dxa"/>
            <w:shd w:val="clear" w:color="auto" w:fill="DBE5F1" w:themeFill="accent1" w:themeFillTint="33"/>
          </w:tcPr>
          <w:p w14:paraId="599AC7F2" w14:textId="694B9AE7" w:rsidR="005C35AC" w:rsidRDefault="005C35AC" w:rsidP="005C35AC">
            <w:pPr>
              <w:pStyle w:val="tableformat"/>
            </w:pPr>
            <w:r>
              <w:t>0.15</w:t>
            </w:r>
          </w:p>
        </w:tc>
        <w:tc>
          <w:tcPr>
            <w:tcW w:w="2431" w:type="dxa"/>
            <w:shd w:val="clear" w:color="auto" w:fill="DBE5F1" w:themeFill="accent1" w:themeFillTint="33"/>
          </w:tcPr>
          <w:p w14:paraId="21F5763E" w14:textId="3DF4F64E" w:rsidR="005C35AC" w:rsidRDefault="005C35AC" w:rsidP="005C35AC">
            <w:pPr>
              <w:pStyle w:val="tableformat"/>
            </w:pPr>
            <w:r>
              <w:t>Light mist</w:t>
            </w:r>
          </w:p>
        </w:tc>
      </w:tr>
      <w:tr w:rsidR="005C35AC" w14:paraId="4B3E2782" w14:textId="77777777" w:rsidTr="005C35AC">
        <w:trPr>
          <w:jc w:val="center"/>
        </w:trPr>
        <w:tc>
          <w:tcPr>
            <w:tcW w:w="2337" w:type="dxa"/>
            <w:shd w:val="clear" w:color="auto" w:fill="auto"/>
          </w:tcPr>
          <w:p w14:paraId="5D315449" w14:textId="1EF66973" w:rsidR="005C35AC" w:rsidRDefault="005C35AC" w:rsidP="005C35AC">
            <w:pPr>
              <w:pStyle w:val="tableformat"/>
            </w:pPr>
            <w:r>
              <w:t>15</w:t>
            </w:r>
          </w:p>
        </w:tc>
        <w:tc>
          <w:tcPr>
            <w:tcW w:w="2337" w:type="dxa"/>
            <w:shd w:val="clear" w:color="auto" w:fill="auto"/>
          </w:tcPr>
          <w:p w14:paraId="487B619D" w14:textId="148274C6" w:rsidR="005C35AC" w:rsidRDefault="005C35AC" w:rsidP="005C35AC">
            <w:pPr>
              <w:pStyle w:val="tableformat"/>
            </w:pPr>
            <w:r>
              <w:t>0.3</w:t>
            </w:r>
          </w:p>
        </w:tc>
        <w:tc>
          <w:tcPr>
            <w:tcW w:w="2431" w:type="dxa"/>
            <w:shd w:val="clear" w:color="auto" w:fill="auto"/>
          </w:tcPr>
          <w:p w14:paraId="405CAFDB" w14:textId="7999E793" w:rsidR="005C35AC" w:rsidRDefault="005C35AC" w:rsidP="005C35AC">
            <w:pPr>
              <w:pStyle w:val="tableformat"/>
            </w:pPr>
            <w:r>
              <w:t>Mist</w:t>
            </w:r>
          </w:p>
        </w:tc>
      </w:tr>
      <w:tr w:rsidR="005C35AC" w14:paraId="782F80DE" w14:textId="77777777" w:rsidTr="005C35AC">
        <w:trPr>
          <w:jc w:val="center"/>
        </w:trPr>
        <w:tc>
          <w:tcPr>
            <w:tcW w:w="2337" w:type="dxa"/>
            <w:shd w:val="clear" w:color="auto" w:fill="DBE5F1" w:themeFill="accent1" w:themeFillTint="33"/>
          </w:tcPr>
          <w:p w14:paraId="64F35E53" w14:textId="6E382EED" w:rsidR="005C35AC" w:rsidRDefault="005C35AC" w:rsidP="005C35AC">
            <w:pPr>
              <w:pStyle w:val="tableformat"/>
            </w:pPr>
            <w:r>
              <w:t>20</w:t>
            </w:r>
          </w:p>
        </w:tc>
        <w:tc>
          <w:tcPr>
            <w:tcW w:w="2337" w:type="dxa"/>
            <w:shd w:val="clear" w:color="auto" w:fill="DBE5F1" w:themeFill="accent1" w:themeFillTint="33"/>
          </w:tcPr>
          <w:p w14:paraId="67767DC7" w14:textId="6BC69623" w:rsidR="005C35AC" w:rsidRDefault="005C35AC" w:rsidP="005C35AC">
            <w:pPr>
              <w:pStyle w:val="tableformat"/>
            </w:pPr>
            <w:r>
              <w:t>0.6</w:t>
            </w:r>
          </w:p>
        </w:tc>
        <w:tc>
          <w:tcPr>
            <w:tcW w:w="2431" w:type="dxa"/>
            <w:shd w:val="clear" w:color="auto" w:fill="DBE5F1" w:themeFill="accent1" w:themeFillTint="33"/>
          </w:tcPr>
          <w:p w14:paraId="47C41D26" w14:textId="2055D90E" w:rsidR="005C35AC" w:rsidRDefault="005C35AC" w:rsidP="005C35AC">
            <w:pPr>
              <w:pStyle w:val="tableformat"/>
            </w:pPr>
            <w:r>
              <w:t>Very light rain</w:t>
            </w:r>
          </w:p>
        </w:tc>
      </w:tr>
      <w:tr w:rsidR="005C35AC" w14:paraId="0460B124" w14:textId="77777777" w:rsidTr="005C35AC">
        <w:trPr>
          <w:jc w:val="center"/>
        </w:trPr>
        <w:tc>
          <w:tcPr>
            <w:tcW w:w="2337" w:type="dxa"/>
            <w:shd w:val="clear" w:color="auto" w:fill="auto"/>
          </w:tcPr>
          <w:p w14:paraId="2564FE2C" w14:textId="7C6D253E" w:rsidR="005C35AC" w:rsidRDefault="005C35AC" w:rsidP="005C35AC">
            <w:pPr>
              <w:pStyle w:val="tableformat"/>
            </w:pPr>
            <w:r>
              <w:t>25</w:t>
            </w:r>
          </w:p>
        </w:tc>
        <w:tc>
          <w:tcPr>
            <w:tcW w:w="2337" w:type="dxa"/>
            <w:shd w:val="clear" w:color="auto" w:fill="auto"/>
          </w:tcPr>
          <w:p w14:paraId="2E77A28C" w14:textId="3C7A9E1F" w:rsidR="005C35AC" w:rsidRDefault="005C35AC" w:rsidP="005C35AC">
            <w:pPr>
              <w:pStyle w:val="tableformat"/>
            </w:pPr>
            <w:r>
              <w:t>1.3</w:t>
            </w:r>
          </w:p>
        </w:tc>
        <w:tc>
          <w:tcPr>
            <w:tcW w:w="2431" w:type="dxa"/>
            <w:shd w:val="clear" w:color="auto" w:fill="auto"/>
          </w:tcPr>
          <w:p w14:paraId="3EA3900E" w14:textId="1874C23C" w:rsidR="005C35AC" w:rsidRDefault="005C35AC" w:rsidP="005C35AC">
            <w:pPr>
              <w:pStyle w:val="tableformat"/>
            </w:pPr>
            <w:r>
              <w:t>Light rain</w:t>
            </w:r>
          </w:p>
        </w:tc>
      </w:tr>
      <w:tr w:rsidR="005C35AC" w14:paraId="6D690C72" w14:textId="77777777" w:rsidTr="005C35AC">
        <w:trPr>
          <w:jc w:val="center"/>
        </w:trPr>
        <w:tc>
          <w:tcPr>
            <w:tcW w:w="2337" w:type="dxa"/>
            <w:shd w:val="clear" w:color="auto" w:fill="DBE5F1" w:themeFill="accent1" w:themeFillTint="33"/>
          </w:tcPr>
          <w:p w14:paraId="3E22CE8A" w14:textId="023AB224" w:rsidR="005C35AC" w:rsidRDefault="005C35AC" w:rsidP="005C35AC">
            <w:pPr>
              <w:pStyle w:val="tableformat"/>
            </w:pPr>
            <w:r>
              <w:t>30</w:t>
            </w:r>
          </w:p>
        </w:tc>
        <w:tc>
          <w:tcPr>
            <w:tcW w:w="2337" w:type="dxa"/>
            <w:shd w:val="clear" w:color="auto" w:fill="DBE5F1" w:themeFill="accent1" w:themeFillTint="33"/>
          </w:tcPr>
          <w:p w14:paraId="585A4D56" w14:textId="4710EA32" w:rsidR="005C35AC" w:rsidRDefault="005C35AC" w:rsidP="005C35AC">
            <w:pPr>
              <w:pStyle w:val="tableformat"/>
            </w:pPr>
            <w:r>
              <w:t>2.7</w:t>
            </w:r>
          </w:p>
        </w:tc>
        <w:tc>
          <w:tcPr>
            <w:tcW w:w="2431" w:type="dxa"/>
            <w:shd w:val="clear" w:color="auto" w:fill="DBE5F1" w:themeFill="accent1" w:themeFillTint="33"/>
          </w:tcPr>
          <w:p w14:paraId="1B55C7D7" w14:textId="524C2A99" w:rsidR="005C35AC" w:rsidRDefault="005C35AC" w:rsidP="005C35AC">
            <w:pPr>
              <w:pStyle w:val="tableformat"/>
            </w:pPr>
            <w:r>
              <w:t>Light to moderate rain</w:t>
            </w:r>
          </w:p>
        </w:tc>
      </w:tr>
      <w:tr w:rsidR="005C35AC" w14:paraId="61BE68FF" w14:textId="77777777" w:rsidTr="005C35AC">
        <w:trPr>
          <w:jc w:val="center"/>
        </w:trPr>
        <w:tc>
          <w:tcPr>
            <w:tcW w:w="2337" w:type="dxa"/>
            <w:shd w:val="clear" w:color="auto" w:fill="auto"/>
          </w:tcPr>
          <w:p w14:paraId="720F7210" w14:textId="20D0B0DF" w:rsidR="005C35AC" w:rsidRDefault="005C35AC" w:rsidP="005C35AC">
            <w:pPr>
              <w:pStyle w:val="tableformat"/>
            </w:pPr>
            <w:r>
              <w:t>35</w:t>
            </w:r>
          </w:p>
        </w:tc>
        <w:tc>
          <w:tcPr>
            <w:tcW w:w="2337" w:type="dxa"/>
            <w:shd w:val="clear" w:color="auto" w:fill="auto"/>
          </w:tcPr>
          <w:p w14:paraId="5597CB5E" w14:textId="6EF55F52" w:rsidR="005C35AC" w:rsidRDefault="005C35AC" w:rsidP="005C35AC">
            <w:pPr>
              <w:pStyle w:val="tableformat"/>
            </w:pPr>
            <w:r>
              <w:t>5.6</w:t>
            </w:r>
          </w:p>
        </w:tc>
        <w:tc>
          <w:tcPr>
            <w:tcW w:w="2431" w:type="dxa"/>
            <w:shd w:val="clear" w:color="auto" w:fill="auto"/>
          </w:tcPr>
          <w:p w14:paraId="3B61C338" w14:textId="56053A99" w:rsidR="005C35AC" w:rsidRDefault="005C35AC" w:rsidP="005C35AC">
            <w:pPr>
              <w:pStyle w:val="tableformat"/>
            </w:pPr>
            <w:r>
              <w:t>Moderate rain</w:t>
            </w:r>
          </w:p>
        </w:tc>
      </w:tr>
      <w:tr w:rsidR="005C35AC" w14:paraId="4CA5C754" w14:textId="77777777" w:rsidTr="005C35AC">
        <w:trPr>
          <w:jc w:val="center"/>
        </w:trPr>
        <w:tc>
          <w:tcPr>
            <w:tcW w:w="2337" w:type="dxa"/>
            <w:shd w:val="clear" w:color="auto" w:fill="DBE5F1" w:themeFill="accent1" w:themeFillTint="33"/>
          </w:tcPr>
          <w:p w14:paraId="6D45122A" w14:textId="6A4F0843" w:rsidR="005C35AC" w:rsidRDefault="005C35AC" w:rsidP="005C35AC">
            <w:pPr>
              <w:pStyle w:val="tableformat"/>
            </w:pPr>
            <w:r>
              <w:t>40</w:t>
            </w:r>
          </w:p>
        </w:tc>
        <w:tc>
          <w:tcPr>
            <w:tcW w:w="2337" w:type="dxa"/>
            <w:shd w:val="clear" w:color="auto" w:fill="DBE5F1" w:themeFill="accent1" w:themeFillTint="33"/>
          </w:tcPr>
          <w:p w14:paraId="0DD6CDF8" w14:textId="5656C0DA" w:rsidR="005C35AC" w:rsidRDefault="005C35AC" w:rsidP="005C35AC">
            <w:pPr>
              <w:pStyle w:val="tableformat"/>
            </w:pPr>
            <w:r>
              <w:t>11.53</w:t>
            </w:r>
          </w:p>
        </w:tc>
        <w:tc>
          <w:tcPr>
            <w:tcW w:w="2431" w:type="dxa"/>
            <w:shd w:val="clear" w:color="auto" w:fill="DBE5F1" w:themeFill="accent1" w:themeFillTint="33"/>
          </w:tcPr>
          <w:p w14:paraId="04A86E8D" w14:textId="2FB9CF7C" w:rsidR="005C35AC" w:rsidRDefault="005C35AC" w:rsidP="005C35AC">
            <w:pPr>
              <w:pStyle w:val="tableformat"/>
            </w:pPr>
            <w:r>
              <w:t>Moderate rain</w:t>
            </w:r>
          </w:p>
        </w:tc>
      </w:tr>
      <w:tr w:rsidR="005C35AC" w14:paraId="0BFBFC67" w14:textId="77777777" w:rsidTr="005C35AC">
        <w:trPr>
          <w:jc w:val="center"/>
        </w:trPr>
        <w:tc>
          <w:tcPr>
            <w:tcW w:w="2337" w:type="dxa"/>
            <w:shd w:val="clear" w:color="auto" w:fill="auto"/>
          </w:tcPr>
          <w:p w14:paraId="60CEE549" w14:textId="73CE7782" w:rsidR="005C35AC" w:rsidRDefault="005C35AC" w:rsidP="005C35AC">
            <w:pPr>
              <w:pStyle w:val="tableformat"/>
            </w:pPr>
            <w:r>
              <w:lastRenderedPageBreak/>
              <w:t>45</w:t>
            </w:r>
          </w:p>
        </w:tc>
        <w:tc>
          <w:tcPr>
            <w:tcW w:w="2337" w:type="dxa"/>
            <w:shd w:val="clear" w:color="auto" w:fill="auto"/>
          </w:tcPr>
          <w:p w14:paraId="7C3F1BE0" w14:textId="593152F8" w:rsidR="005C35AC" w:rsidRDefault="005C35AC" w:rsidP="005C35AC">
            <w:pPr>
              <w:pStyle w:val="tableformat"/>
            </w:pPr>
            <w:r>
              <w:t>23.7</w:t>
            </w:r>
          </w:p>
        </w:tc>
        <w:tc>
          <w:tcPr>
            <w:tcW w:w="2431" w:type="dxa"/>
            <w:shd w:val="clear" w:color="auto" w:fill="auto"/>
          </w:tcPr>
          <w:p w14:paraId="1C1D51F8" w14:textId="2527CEA3" w:rsidR="005C35AC" w:rsidRDefault="005C35AC" w:rsidP="005C35AC">
            <w:pPr>
              <w:pStyle w:val="tableformat"/>
            </w:pPr>
            <w:r>
              <w:t>Moderate to heavy rain</w:t>
            </w:r>
          </w:p>
        </w:tc>
      </w:tr>
      <w:tr w:rsidR="005C35AC" w14:paraId="0A360D8B" w14:textId="77777777" w:rsidTr="005C35AC">
        <w:trPr>
          <w:jc w:val="center"/>
        </w:trPr>
        <w:tc>
          <w:tcPr>
            <w:tcW w:w="2337" w:type="dxa"/>
            <w:shd w:val="clear" w:color="auto" w:fill="DBE5F1" w:themeFill="accent1" w:themeFillTint="33"/>
          </w:tcPr>
          <w:p w14:paraId="5D0EA6F3" w14:textId="6D1C8087" w:rsidR="005C35AC" w:rsidRDefault="005C35AC" w:rsidP="005C35AC">
            <w:pPr>
              <w:pStyle w:val="tableformat"/>
            </w:pPr>
            <w:r>
              <w:t>50</w:t>
            </w:r>
          </w:p>
        </w:tc>
        <w:tc>
          <w:tcPr>
            <w:tcW w:w="2337" w:type="dxa"/>
            <w:shd w:val="clear" w:color="auto" w:fill="DBE5F1" w:themeFill="accent1" w:themeFillTint="33"/>
          </w:tcPr>
          <w:p w14:paraId="1627A693" w14:textId="5448E3E3" w:rsidR="005C35AC" w:rsidRDefault="005C35AC" w:rsidP="005C35AC">
            <w:pPr>
              <w:pStyle w:val="tableformat"/>
            </w:pPr>
            <w:r>
              <w:t>48.6</w:t>
            </w:r>
          </w:p>
        </w:tc>
        <w:tc>
          <w:tcPr>
            <w:tcW w:w="2431" w:type="dxa"/>
            <w:shd w:val="clear" w:color="auto" w:fill="DBE5F1" w:themeFill="accent1" w:themeFillTint="33"/>
          </w:tcPr>
          <w:p w14:paraId="0A2E1745" w14:textId="0626B783" w:rsidR="005C35AC" w:rsidRDefault="005C35AC" w:rsidP="005C35AC">
            <w:pPr>
              <w:pStyle w:val="tableformat"/>
            </w:pPr>
            <w:r>
              <w:t>Heavy rain</w:t>
            </w:r>
          </w:p>
        </w:tc>
      </w:tr>
      <w:tr w:rsidR="005C35AC" w14:paraId="29B6081A" w14:textId="77777777" w:rsidTr="005C35AC">
        <w:trPr>
          <w:jc w:val="center"/>
        </w:trPr>
        <w:tc>
          <w:tcPr>
            <w:tcW w:w="2337" w:type="dxa"/>
            <w:shd w:val="clear" w:color="auto" w:fill="auto"/>
          </w:tcPr>
          <w:p w14:paraId="56B256ED" w14:textId="1AD3D153" w:rsidR="005C35AC" w:rsidRDefault="005C35AC" w:rsidP="005C35AC">
            <w:pPr>
              <w:pStyle w:val="tableformat"/>
            </w:pPr>
            <w:r>
              <w:t>55</w:t>
            </w:r>
          </w:p>
        </w:tc>
        <w:tc>
          <w:tcPr>
            <w:tcW w:w="2337" w:type="dxa"/>
            <w:shd w:val="clear" w:color="auto" w:fill="auto"/>
          </w:tcPr>
          <w:p w14:paraId="12BD9C3D" w14:textId="0B5B559B" w:rsidR="005C35AC" w:rsidRDefault="005C35AC" w:rsidP="005C35AC">
            <w:pPr>
              <w:pStyle w:val="tableformat"/>
            </w:pPr>
            <w:r>
              <w:t>100</w:t>
            </w:r>
          </w:p>
        </w:tc>
        <w:tc>
          <w:tcPr>
            <w:tcW w:w="2431" w:type="dxa"/>
            <w:shd w:val="clear" w:color="auto" w:fill="auto"/>
          </w:tcPr>
          <w:p w14:paraId="0F1F9758" w14:textId="65DD7FD5" w:rsidR="005C35AC" w:rsidRDefault="005C35AC" w:rsidP="005C35AC">
            <w:pPr>
              <w:pStyle w:val="tableformat"/>
            </w:pPr>
            <w:r>
              <w:t>Very heavy rain / Small hail</w:t>
            </w:r>
          </w:p>
        </w:tc>
      </w:tr>
      <w:tr w:rsidR="005C35AC" w14:paraId="5ABFED8D" w14:textId="77777777" w:rsidTr="005C35AC">
        <w:trPr>
          <w:jc w:val="center"/>
        </w:trPr>
        <w:tc>
          <w:tcPr>
            <w:tcW w:w="2337" w:type="dxa"/>
            <w:shd w:val="clear" w:color="auto" w:fill="DBE5F1" w:themeFill="accent1" w:themeFillTint="33"/>
          </w:tcPr>
          <w:p w14:paraId="47618B1C" w14:textId="0F42C018" w:rsidR="005C35AC" w:rsidRDefault="005C35AC" w:rsidP="005C35AC">
            <w:pPr>
              <w:pStyle w:val="tableformat"/>
            </w:pPr>
            <w:r>
              <w:t>60</w:t>
            </w:r>
          </w:p>
        </w:tc>
        <w:tc>
          <w:tcPr>
            <w:tcW w:w="2337" w:type="dxa"/>
            <w:shd w:val="clear" w:color="auto" w:fill="DBE5F1" w:themeFill="accent1" w:themeFillTint="33"/>
          </w:tcPr>
          <w:p w14:paraId="04229DD2" w14:textId="49EFE27D" w:rsidR="005C35AC" w:rsidRDefault="005C35AC" w:rsidP="005C35AC">
            <w:pPr>
              <w:pStyle w:val="tableformat"/>
            </w:pPr>
            <w:r>
              <w:t>205</w:t>
            </w:r>
          </w:p>
        </w:tc>
        <w:tc>
          <w:tcPr>
            <w:tcW w:w="2431" w:type="dxa"/>
            <w:shd w:val="clear" w:color="auto" w:fill="DBE5F1" w:themeFill="accent1" w:themeFillTint="33"/>
          </w:tcPr>
          <w:p w14:paraId="3F0D434D" w14:textId="3612DC2E" w:rsidR="005C35AC" w:rsidRDefault="005C35AC" w:rsidP="005C35AC">
            <w:pPr>
              <w:pStyle w:val="tableformat"/>
            </w:pPr>
            <w:r>
              <w:t>Extreme/moderate hail</w:t>
            </w:r>
          </w:p>
        </w:tc>
      </w:tr>
      <w:tr w:rsidR="005C35AC" w14:paraId="47CFDFEF" w14:textId="77777777" w:rsidTr="005C35AC">
        <w:trPr>
          <w:jc w:val="center"/>
        </w:trPr>
        <w:tc>
          <w:tcPr>
            <w:tcW w:w="2337" w:type="dxa"/>
            <w:shd w:val="clear" w:color="auto" w:fill="auto"/>
          </w:tcPr>
          <w:p w14:paraId="10092AD8" w14:textId="77ED91A8" w:rsidR="005C35AC" w:rsidRDefault="005C35AC" w:rsidP="005C35AC">
            <w:pPr>
              <w:pStyle w:val="tableformat"/>
            </w:pPr>
            <w:r>
              <w:t>65</w:t>
            </w:r>
          </w:p>
        </w:tc>
        <w:tc>
          <w:tcPr>
            <w:tcW w:w="2337" w:type="dxa"/>
            <w:shd w:val="clear" w:color="auto" w:fill="auto"/>
          </w:tcPr>
          <w:p w14:paraId="4ABD542B" w14:textId="1F704992" w:rsidR="005C35AC" w:rsidRDefault="005C35AC" w:rsidP="005C35AC">
            <w:pPr>
              <w:pStyle w:val="tableformat"/>
            </w:pPr>
            <w:r>
              <w:t>421</w:t>
            </w:r>
          </w:p>
        </w:tc>
        <w:tc>
          <w:tcPr>
            <w:tcW w:w="2431" w:type="dxa"/>
            <w:shd w:val="clear" w:color="auto" w:fill="auto"/>
          </w:tcPr>
          <w:p w14:paraId="5C52DC32" w14:textId="6BE0D36E" w:rsidR="005C35AC" w:rsidRDefault="005C35AC" w:rsidP="005C35AC">
            <w:pPr>
              <w:pStyle w:val="tableformat"/>
            </w:pPr>
            <w:r>
              <w:t>Extreme/large hail</w:t>
            </w:r>
          </w:p>
        </w:tc>
      </w:tr>
    </w:tbl>
    <w:p w14:paraId="6E72250B" w14:textId="77777777" w:rsidR="00CF30A0" w:rsidRDefault="00CF30A0" w:rsidP="00DD1250"/>
    <w:p w14:paraId="2C041806" w14:textId="77777777" w:rsidR="00A42290" w:rsidRDefault="001516F4" w:rsidP="00A4229A">
      <w:pPr>
        <w:pStyle w:val="Heading2"/>
        <w:rPr>
          <w:rFonts w:eastAsiaTheme="minorEastAsia"/>
        </w:rPr>
      </w:pPr>
      <w:bookmarkStart w:id="27" w:name="_Toc456001152"/>
      <w:bookmarkStart w:id="28" w:name="_Ref456770949"/>
      <w:r>
        <w:rPr>
          <w:rFonts w:eastAsiaTheme="minorEastAsia"/>
        </w:rPr>
        <w:t xml:space="preserve">Description of </w:t>
      </w:r>
      <w:r w:rsidR="00A42290">
        <w:rPr>
          <w:rFonts w:eastAsiaTheme="minorEastAsia"/>
        </w:rPr>
        <w:t>Tornadoes</w:t>
      </w:r>
      <w:bookmarkEnd w:id="27"/>
      <w:bookmarkEnd w:id="28"/>
    </w:p>
    <w:p w14:paraId="341A6FED" w14:textId="08A151C8" w:rsidR="005E1A02" w:rsidRDefault="00270245" w:rsidP="00270245">
      <w:pPr>
        <w:ind w:firstLine="360"/>
      </w:pPr>
      <w:r w:rsidRPr="00201ABF">
        <w:rPr>
          <w:i/>
        </w:rPr>
        <w:t>Tornado</w:t>
      </w:r>
      <w:r>
        <w:t xml:space="preserve"> comes from the </w:t>
      </w:r>
      <w:r w:rsidR="00F928D2">
        <w:t>L</w:t>
      </w:r>
      <w:r>
        <w:t>atin word “tornare”, meaning turn, and from the Spanish word for thunderstorm, “tronada</w:t>
      </w:r>
      <w:r w:rsidR="00305591">
        <w:t>”</w:t>
      </w:r>
      <w:r>
        <w:t xml:space="preserve">. Other names for that </w:t>
      </w:r>
      <w:r w:rsidR="00AF6B31">
        <w:t xml:space="preserve">type of </w:t>
      </w:r>
      <w:r>
        <w:t>weather phenomenon are cyclone and twister.  If a tornado forms above water, it is called waterspout.  Like its name, a tornado is a violently-rotating column of air extending from the base of a thunderstorm cloud</w:t>
      </w:r>
      <w:r w:rsidR="00AF6B31">
        <w:t xml:space="preserve"> down</w:t>
      </w:r>
      <w:r>
        <w:t xml:space="preserve"> to the ground.  Tornado cores are usually less than 1.6 km in diameter and</w:t>
      </w:r>
      <w:r w:rsidR="00AF6B31">
        <w:t>, unlike supercell thunderstorms, their</w:t>
      </w:r>
      <w:r>
        <w:t xml:space="preserve"> typical lifetimes are on the order of 10 minutes (Bluestein, 2007). Because of their small size and</w:t>
      </w:r>
      <w:r w:rsidR="00AF6B31">
        <w:t xml:space="preserve"> relatively</w:t>
      </w:r>
      <w:r>
        <w:t xml:space="preserve"> short life span</w:t>
      </w:r>
      <w:r w:rsidR="00AF6B31">
        <w:t>s</w:t>
      </w:r>
      <w:r>
        <w:t>, it is difficult to fully document or understand their genesis and physics. Nowadays we are relying on the up-close observations of tornadoes and observations from Doppler radars and satellites.</w:t>
      </w:r>
      <w:r>
        <w:tab/>
      </w:r>
      <w:r w:rsidR="005E1A02">
        <w:tab/>
      </w:r>
    </w:p>
    <w:p w14:paraId="7544B774" w14:textId="5960FF06" w:rsidR="001E1909" w:rsidRDefault="00270245">
      <w:pPr>
        <w:ind w:firstLine="360"/>
      </w:pPr>
      <w:r>
        <w:t xml:space="preserve">Tornadoes sometimes form when the cloud base beneath the updraft on the rear side of the thunderstorm descends, forming a rotating wall cloud.  As air continues to flow into the wall cloud, a rapidly rotating column of air can form below it. </w:t>
      </w:r>
      <w:r w:rsidR="00305591">
        <w:t xml:space="preserve">Initially, the rotating wind structure is not visible.  However, as the local pressure near the rotational axis decreases, water </w:t>
      </w:r>
      <w:r w:rsidR="00EC305D">
        <w:t xml:space="preserve">vapor </w:t>
      </w:r>
      <w:r w:rsidR="00305591">
        <w:t>conden</w:t>
      </w:r>
      <w:r w:rsidR="00EC305D">
        <w:t>ses while</w:t>
      </w:r>
      <w:r w:rsidR="00305591">
        <w:t xml:space="preserve"> debris and dust are sucked into it, making it visible</w:t>
      </w:r>
      <w:r w:rsidR="00C67664">
        <w:t>.</w:t>
      </w:r>
      <w:r>
        <w:t xml:space="preserve"> As water vapor condenses in the air rushing up into the column, a funnel may form and reach the ground becoming a tornado</w:t>
      </w:r>
      <w:r w:rsidR="00A42290">
        <w:t xml:space="preserve">. Once formed, </w:t>
      </w:r>
      <w:r w:rsidR="00971EFF">
        <w:t>nominal</w:t>
      </w:r>
      <w:r w:rsidR="00A42290">
        <w:t xml:space="preserve"> tornado</w:t>
      </w:r>
      <w:r w:rsidR="005E1A02">
        <w:t xml:space="preserve"> </w:t>
      </w:r>
      <w:r w:rsidR="00971EFF">
        <w:t>timelin</w:t>
      </w:r>
      <w:r w:rsidR="005E1A02">
        <w:t>es can</w:t>
      </w:r>
      <w:r w:rsidR="00A42290">
        <w:t xml:space="preserve"> usually </w:t>
      </w:r>
      <w:r w:rsidR="00C4183E">
        <w:t xml:space="preserve">be modeled with </w:t>
      </w:r>
      <w:r w:rsidR="00A42290">
        <w:t xml:space="preserve">a life cycle </w:t>
      </w:r>
      <w:r w:rsidR="00C4183E">
        <w:t xml:space="preserve">consisting </w:t>
      </w:r>
      <w:r w:rsidR="00A42290">
        <w:t>of</w:t>
      </w:r>
      <w:r w:rsidR="00406DAC">
        <w:t xml:space="preserve"> the following</w:t>
      </w:r>
      <w:r w:rsidR="00A42290">
        <w:t xml:space="preserve"> four </w:t>
      </w:r>
      <w:r w:rsidR="00C4183E">
        <w:t>phase</w:t>
      </w:r>
      <w:r w:rsidR="00A42290">
        <w:t>s:</w:t>
      </w:r>
      <w:r w:rsidR="00A42290" w:rsidRPr="00B92F7F">
        <w:t xml:space="preserve"> </w:t>
      </w:r>
    </w:p>
    <w:p w14:paraId="683ECD9B" w14:textId="285FBBE5"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 xml:space="preserve">Organizing: the funnel cloud picks up debris as it reaches the </w:t>
      </w:r>
      <w:r w:rsidR="00C4183E" w:rsidRPr="00EA1FE5">
        <w:rPr>
          <w:rFonts w:ascii="Calibri" w:hAnsi="Calibri"/>
          <w:sz w:val="20"/>
        </w:rPr>
        <w:t>ground, then</w:t>
      </w:r>
      <w:r w:rsidR="00EC305D">
        <w:rPr>
          <w:rFonts w:ascii="Calibri" w:hAnsi="Calibri"/>
          <w:sz w:val="20"/>
        </w:rPr>
        <w:t xml:space="preserve"> it</w:t>
      </w:r>
      <w:r w:rsidRPr="00EA1FE5">
        <w:rPr>
          <w:rFonts w:ascii="Calibri" w:hAnsi="Calibri"/>
          <w:sz w:val="20"/>
        </w:rPr>
        <w:t xml:space="preserve"> widens.</w:t>
      </w:r>
    </w:p>
    <w:p w14:paraId="4C62A5E0"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 xml:space="preserve">Mature: </w:t>
      </w:r>
      <w:r w:rsidR="00971EFF" w:rsidRPr="00EA1FE5">
        <w:rPr>
          <w:rFonts w:ascii="Calibri" w:hAnsi="Calibri"/>
          <w:sz w:val="20"/>
        </w:rPr>
        <w:t>tornado</w:t>
      </w:r>
      <w:r w:rsidR="00C4183E" w:rsidRPr="00EA1FE5">
        <w:rPr>
          <w:rFonts w:ascii="Calibri" w:hAnsi="Calibri"/>
          <w:sz w:val="20"/>
        </w:rPr>
        <w:t xml:space="preserve"> strength and intensity</w:t>
      </w:r>
      <w:r w:rsidRPr="00EA1FE5">
        <w:rPr>
          <w:rFonts w:ascii="Calibri" w:hAnsi="Calibri"/>
          <w:sz w:val="20"/>
        </w:rPr>
        <w:t xml:space="preserve"> peaks</w:t>
      </w:r>
      <w:r w:rsidR="00C4183E" w:rsidRPr="00EA1FE5">
        <w:rPr>
          <w:rFonts w:ascii="Calibri" w:hAnsi="Calibri"/>
          <w:sz w:val="20"/>
        </w:rPr>
        <w:t xml:space="preserve">, </w:t>
      </w:r>
      <w:r w:rsidR="00971EFF" w:rsidRPr="00EA1FE5">
        <w:rPr>
          <w:rFonts w:ascii="Calibri" w:hAnsi="Calibri"/>
          <w:sz w:val="20"/>
        </w:rPr>
        <w:t xml:space="preserve">with the funnel cloud </w:t>
      </w:r>
      <w:r w:rsidR="00C4183E" w:rsidRPr="00EA1FE5">
        <w:rPr>
          <w:rFonts w:ascii="Calibri" w:hAnsi="Calibri"/>
          <w:sz w:val="20"/>
        </w:rPr>
        <w:t>reaching maximum</w:t>
      </w:r>
      <w:r w:rsidRPr="00EA1FE5">
        <w:rPr>
          <w:rFonts w:ascii="Calibri" w:hAnsi="Calibri"/>
          <w:sz w:val="20"/>
        </w:rPr>
        <w:t xml:space="preserve"> width.</w:t>
      </w:r>
    </w:p>
    <w:p w14:paraId="7F8251CC"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Shrinking: the funnel narrows.</w:t>
      </w:r>
    </w:p>
    <w:p w14:paraId="4588EDA1" w14:textId="77777777" w:rsidR="00A42290"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lastRenderedPageBreak/>
        <w:t>Rope or decaying: the funnel</w:t>
      </w:r>
      <w:r w:rsidR="00971EFF" w:rsidRPr="00EA1FE5">
        <w:rPr>
          <w:rFonts w:ascii="Calibri" w:hAnsi="Calibri"/>
          <w:sz w:val="20"/>
        </w:rPr>
        <w:t xml:space="preserve"> cloud</w:t>
      </w:r>
      <w:r w:rsidRPr="00EA1FE5">
        <w:rPr>
          <w:rFonts w:ascii="Calibri" w:hAnsi="Calibri"/>
          <w:sz w:val="20"/>
        </w:rPr>
        <w:t xml:space="preserve"> thins out to a very narrow column and</w:t>
      </w:r>
      <w:r w:rsidR="00C4183E" w:rsidRPr="00EA1FE5">
        <w:rPr>
          <w:rFonts w:ascii="Calibri" w:hAnsi="Calibri"/>
          <w:sz w:val="20"/>
        </w:rPr>
        <w:t xml:space="preserve"> then</w:t>
      </w:r>
      <w:r w:rsidRPr="00EA1FE5">
        <w:rPr>
          <w:rFonts w:ascii="Calibri" w:hAnsi="Calibri"/>
          <w:sz w:val="20"/>
        </w:rPr>
        <w:t xml:space="preserve"> dissipates.</w:t>
      </w:r>
    </w:p>
    <w:p w14:paraId="31111055" w14:textId="5FF86572" w:rsidR="00A42290" w:rsidRDefault="00A42290" w:rsidP="00E91BD7">
      <w:pPr>
        <w:ind w:firstLine="360"/>
      </w:pPr>
      <w:r>
        <w:t xml:space="preserve">Although a significant fraction of tornadoes </w:t>
      </w:r>
      <w:r w:rsidR="00C4183E">
        <w:t>are</w:t>
      </w:r>
      <w:r>
        <w:t xml:space="preserve"> associated with non</w:t>
      </w:r>
      <w:r w:rsidR="00C4183E">
        <w:t>-</w:t>
      </w:r>
      <w:r>
        <w:t>supercell convective storm</w:t>
      </w:r>
      <w:r w:rsidR="00C4183E">
        <w:t>s</w:t>
      </w:r>
      <w:r>
        <w:t xml:space="preserve"> (20%) and are called non</w:t>
      </w:r>
      <w:r w:rsidR="00C4183E">
        <w:t>-</w:t>
      </w:r>
      <w:r>
        <w:t xml:space="preserve">supercell tornadoes or </w:t>
      </w:r>
      <w:r w:rsidR="00C4183E" w:rsidRPr="00201ABF">
        <w:rPr>
          <w:i/>
        </w:rPr>
        <w:t>T</w:t>
      </w:r>
      <w:r w:rsidRPr="00201ABF">
        <w:rPr>
          <w:i/>
        </w:rPr>
        <w:t xml:space="preserve">ype II </w:t>
      </w:r>
      <w:r w:rsidR="00406DAC" w:rsidRPr="00201ABF">
        <w:rPr>
          <w:i/>
        </w:rPr>
        <w:t>T</w:t>
      </w:r>
      <w:r w:rsidRPr="00201ABF">
        <w:rPr>
          <w:i/>
        </w:rPr>
        <w:t>ornadoes</w:t>
      </w:r>
      <w:r w:rsidR="00D5321F">
        <w:t xml:space="preserve"> (Davies-Jones et al, 2001; Bluestein, 2007)</w:t>
      </w:r>
      <w:r>
        <w:t xml:space="preserve">, the vast majority of strong to violent tornadoes are associated with supercell thunderstorms and are called </w:t>
      </w:r>
      <w:r w:rsidRPr="00270245">
        <w:rPr>
          <w:i/>
        </w:rPr>
        <w:t>supercell tornadoes</w:t>
      </w:r>
      <w:r>
        <w:t xml:space="preserve"> or </w:t>
      </w:r>
      <w:r w:rsidRPr="00201ABF">
        <w:rPr>
          <w:i/>
        </w:rPr>
        <w:t xml:space="preserve">Type I </w:t>
      </w:r>
      <w:r w:rsidR="00406DAC" w:rsidRPr="00201ABF">
        <w:rPr>
          <w:i/>
        </w:rPr>
        <w:t>T</w:t>
      </w:r>
      <w:r w:rsidRPr="00201ABF">
        <w:rPr>
          <w:i/>
        </w:rPr>
        <w:t>ornadoes</w:t>
      </w:r>
      <w:r w:rsidR="00D5321F">
        <w:t xml:space="preserve"> (</w:t>
      </w:r>
      <w:r w:rsidR="00D5321F" w:rsidRPr="00D5321F">
        <w:t xml:space="preserve">Davies-Jones et al, 2001; </w:t>
      </w:r>
      <w:r w:rsidR="00D5321F">
        <w:t>Bluest</w:t>
      </w:r>
      <w:r w:rsidR="00D5321F" w:rsidRPr="00D5321F">
        <w:t>ein, 2007)</w:t>
      </w:r>
      <w:r>
        <w:t xml:space="preserve">. </w:t>
      </w:r>
    </w:p>
    <w:p w14:paraId="76AC545C" w14:textId="6963AE91" w:rsidR="00A42290" w:rsidRDefault="00A42290" w:rsidP="00A42290">
      <w:pPr>
        <w:ind w:firstLine="360"/>
      </w:pPr>
      <w:r>
        <w:t>Most tornadoes rotate cyclonically, but</w:t>
      </w:r>
      <w:r w:rsidR="00971EFF">
        <w:t xml:space="preserve"> they</w:t>
      </w:r>
      <w:r>
        <w:t xml:space="preserve"> can also be anticyclonic. Some</w:t>
      </w:r>
      <w:r w:rsidR="00270245">
        <w:t xml:space="preserve"> tornadoes</w:t>
      </w:r>
      <w:r>
        <w:t xml:space="preserve"> can also contain secondary-scale vortices within them that rotate about the main</w:t>
      </w:r>
      <w:r w:rsidR="00C4183E">
        <w:t xml:space="preserve"> rotational</w:t>
      </w:r>
      <w:r>
        <w:t xml:space="preserve"> axis</w:t>
      </w:r>
      <w:r w:rsidR="00B02FAB">
        <w:t xml:space="preserve"> (</w:t>
      </w:r>
      <w:r w:rsidR="003269BE">
        <w:fldChar w:fldCharType="begin"/>
      </w:r>
      <w:r w:rsidR="003269BE">
        <w:instrText xml:space="preserve"> REF _Ref409773821 \h </w:instrText>
      </w:r>
      <w:r w:rsidR="003269BE">
        <w:fldChar w:fldCharType="separate"/>
      </w:r>
      <w:r w:rsidR="007D2CC6">
        <w:t xml:space="preserve">Figure </w:t>
      </w:r>
      <w:r w:rsidR="007D2CC6">
        <w:rPr>
          <w:noProof/>
        </w:rPr>
        <w:t>7</w:t>
      </w:r>
      <w:r w:rsidR="003269BE">
        <w:fldChar w:fldCharType="end"/>
      </w:r>
      <w:r w:rsidR="00B02FAB">
        <w:t>)</w:t>
      </w:r>
      <w:r>
        <w:t xml:space="preserve">. Those small-scale vortices are called </w:t>
      </w:r>
      <w:r w:rsidRPr="00270245">
        <w:rPr>
          <w:i/>
        </w:rPr>
        <w:t>suction vortices</w:t>
      </w:r>
      <w:r>
        <w:t xml:space="preserve"> or </w:t>
      </w:r>
      <w:r w:rsidRPr="00270245">
        <w:rPr>
          <w:i/>
        </w:rPr>
        <w:t>satellite vortices</w:t>
      </w:r>
      <w:r>
        <w:t xml:space="preserve"> or </w:t>
      </w:r>
      <w:r w:rsidRPr="00270245">
        <w:rPr>
          <w:i/>
        </w:rPr>
        <w:t>secondary vortices</w:t>
      </w:r>
      <w:r>
        <w:t>.</w:t>
      </w:r>
    </w:p>
    <w:p w14:paraId="340D7E6F" w14:textId="77777777" w:rsidR="00457160" w:rsidRDefault="00A42290" w:rsidP="00457160">
      <w:pPr>
        <w:pStyle w:val="Caption"/>
      </w:pPr>
      <w:r>
        <w:drawing>
          <wp:inline distT="0" distB="0" distL="0" distR="0" wp14:anchorId="7CD0CCBD" wp14:editId="75CC2752">
            <wp:extent cx="4782312" cy="326440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l="19691" t="34125" r="43125" b="20673"/>
                    <a:stretch>
                      <a:fillRect/>
                    </a:stretch>
                  </pic:blipFill>
                  <pic:spPr bwMode="auto">
                    <a:xfrm>
                      <a:off x="0" y="0"/>
                      <a:ext cx="4782312" cy="3264408"/>
                    </a:xfrm>
                    <a:prstGeom prst="rect">
                      <a:avLst/>
                    </a:prstGeom>
                    <a:noFill/>
                    <a:ln w="9525">
                      <a:noFill/>
                      <a:miter lim="800000"/>
                      <a:headEnd/>
                      <a:tailEnd/>
                    </a:ln>
                  </pic:spPr>
                </pic:pic>
              </a:graphicData>
            </a:graphic>
          </wp:inline>
        </w:drawing>
      </w:r>
    </w:p>
    <w:p w14:paraId="4C2D3233" w14:textId="5C7EF8A9" w:rsidR="00A42290" w:rsidRDefault="00C67664" w:rsidP="00C67664">
      <w:pPr>
        <w:pStyle w:val="Caption"/>
      </w:pPr>
      <w:bookmarkStart w:id="29" w:name="_Toc456340743"/>
      <w:r>
        <w:t xml:space="preserve">Figure </w:t>
      </w:r>
      <w:r>
        <w:fldChar w:fldCharType="begin"/>
      </w:r>
      <w:r>
        <w:instrText xml:space="preserve"> SEQ Figure \* ARABIC </w:instrText>
      </w:r>
      <w:r>
        <w:fldChar w:fldCharType="separate"/>
      </w:r>
      <w:r w:rsidR="00F02701">
        <w:t>7</w:t>
      </w:r>
      <w:r>
        <w:fldChar w:fldCharType="end"/>
      </w:r>
      <w:r w:rsidR="00C23A24">
        <w:t xml:space="preserve">. </w:t>
      </w:r>
      <w:bookmarkStart w:id="30" w:name="_Toc290019779"/>
      <w:r w:rsidR="00A42290">
        <w:t>Tornado with multiple suction vortices.</w:t>
      </w:r>
      <w:bookmarkEnd w:id="29"/>
      <w:bookmarkEnd w:id="30"/>
    </w:p>
    <w:p w14:paraId="7CEBB434" w14:textId="1FCC054A" w:rsidR="00A42290" w:rsidRDefault="00A42290" w:rsidP="00A42290">
      <w:pPr>
        <w:ind w:firstLine="360"/>
      </w:pPr>
      <w:r>
        <w:t xml:space="preserve">In </w:t>
      </w:r>
      <w:r w:rsidR="00C4183E">
        <w:t xml:space="preserve">order </w:t>
      </w:r>
      <w:r>
        <w:t xml:space="preserve">to </w:t>
      </w:r>
      <w:r w:rsidR="00270245">
        <w:t>characterize</w:t>
      </w:r>
      <w:r>
        <w:t xml:space="preserve"> the wind</w:t>
      </w:r>
      <w:r w:rsidR="00C4183E">
        <w:t xml:space="preserve"> </w:t>
      </w:r>
      <w:r>
        <w:t>s</w:t>
      </w:r>
      <w:r w:rsidR="00C4183E">
        <w:t>peeds in</w:t>
      </w:r>
      <w:r>
        <w:t xml:space="preserve"> a tornado, Dr</w:t>
      </w:r>
      <w:r w:rsidR="004D702C">
        <w:t>.</w:t>
      </w:r>
      <w:r>
        <w:t xml:space="preserve"> </w:t>
      </w:r>
      <w:r w:rsidRPr="00224B24">
        <w:t xml:space="preserve">Tetsuya Theodore </w:t>
      </w:r>
      <w:r>
        <w:t>Fujita</w:t>
      </w:r>
      <w:r w:rsidR="004F7FAD">
        <w:t xml:space="preserve"> (Fujita, 1971)</w:t>
      </w:r>
      <w:r>
        <w:t xml:space="preserve"> created the Fujita scale</w:t>
      </w:r>
      <w:r w:rsidR="00C4183E">
        <w:t xml:space="preserve"> in 1971, as a way</w:t>
      </w:r>
      <w:r>
        <w:t xml:space="preserve"> to estimate </w:t>
      </w:r>
      <w:r w:rsidR="00C4183E">
        <w:t xml:space="preserve">maximum </w:t>
      </w:r>
      <w:r w:rsidR="00EC305D">
        <w:t xml:space="preserve">wind </w:t>
      </w:r>
      <w:r w:rsidR="00C4183E">
        <w:t>speeds</w:t>
      </w:r>
      <w:r>
        <w:t xml:space="preserve"> </w:t>
      </w:r>
      <w:r w:rsidR="004F7FAD" w:rsidRPr="00201ABF">
        <w:rPr>
          <w:i/>
        </w:rPr>
        <w:t>ex post</w:t>
      </w:r>
      <w:r w:rsidRPr="00201ABF">
        <w:rPr>
          <w:i/>
        </w:rPr>
        <w:t xml:space="preserve"> fact</w:t>
      </w:r>
      <w:r w:rsidR="004F7FAD" w:rsidRPr="00201ABF">
        <w:rPr>
          <w:i/>
        </w:rPr>
        <w:t>o</w:t>
      </w:r>
      <w:r w:rsidR="00C4183E">
        <w:t>,</w:t>
      </w:r>
      <w:r>
        <w:t xml:space="preserve"> based on the damage</w:t>
      </w:r>
      <w:r w:rsidR="00C4183E">
        <w:t xml:space="preserve"> they</w:t>
      </w:r>
      <w:r>
        <w:t xml:space="preserve"> caused</w:t>
      </w:r>
      <w:r w:rsidR="00D5321F">
        <w:t xml:space="preserve"> </w:t>
      </w:r>
      <w:r w:rsidR="00D5321F" w:rsidRPr="00D5321F">
        <w:t>(Fujita, 1971)</w:t>
      </w:r>
      <w:r>
        <w:t>. The higher the Fujita number</w:t>
      </w:r>
      <w:r w:rsidR="00C4183E">
        <w:t>,</w:t>
      </w:r>
      <w:r>
        <w:t xml:space="preserve"> on the scale from F0 to F5, the more severe the storm. </w:t>
      </w:r>
      <w:r w:rsidR="00C4183E">
        <w:t xml:space="preserve"> </w:t>
      </w:r>
      <w:r>
        <w:t>However</w:t>
      </w:r>
      <w:r w:rsidR="00C4183E">
        <w:t>,</w:t>
      </w:r>
      <w:r>
        <w:t xml:space="preserve"> in 2007, the Fujita scale was replaced by the Enhanced Fujita (EF) scale (</w:t>
      </w:r>
      <w:r w:rsidR="00C67664">
        <w:fldChar w:fldCharType="begin"/>
      </w:r>
      <w:r w:rsidR="00C67664">
        <w:instrText xml:space="preserve"> REF _Ref409775569 \h </w:instrText>
      </w:r>
      <w:r w:rsidR="00C67664">
        <w:fldChar w:fldCharType="separate"/>
      </w:r>
      <w:r w:rsidR="002B46D6">
        <w:t xml:space="preserve">Table </w:t>
      </w:r>
      <w:r w:rsidR="002B46D6">
        <w:rPr>
          <w:noProof/>
        </w:rPr>
        <w:t>2</w:t>
      </w:r>
      <w:r w:rsidR="00C67664">
        <w:fldChar w:fldCharType="end"/>
      </w:r>
      <w:r>
        <w:t>) that is c</w:t>
      </w:r>
      <w:r w:rsidR="00406DAC">
        <w:t>orrelat</w:t>
      </w:r>
      <w:r>
        <w:t xml:space="preserve">ed to some extent </w:t>
      </w:r>
      <w:r w:rsidR="00406DAC">
        <w:t>with</w:t>
      </w:r>
      <w:r>
        <w:t xml:space="preserve"> the Fujita scale</w:t>
      </w:r>
      <w:r w:rsidR="00C20D2E">
        <w:t xml:space="preserve"> (Wind Science and Engineering Center, 2006)</w:t>
      </w:r>
      <w:r w:rsidR="00406DAC">
        <w:t>, but focuses more on quantifying the</w:t>
      </w:r>
      <w:r w:rsidR="000C0267">
        <w:t xml:space="preserve"> damage, rather </w:t>
      </w:r>
      <w:r w:rsidR="000C0267">
        <w:lastRenderedPageBreak/>
        <w:t>than estimating maximum wind speeds</w:t>
      </w:r>
      <w:r>
        <w:t xml:space="preserve">. </w:t>
      </w:r>
      <w:r w:rsidR="00EC305D">
        <w:t xml:space="preserve">Tornadoes are not always reported because they can form and traverse unoccupied open spaces. </w:t>
      </w:r>
      <w:r w:rsidRPr="00364EBF">
        <w:t>Most tornadoes are weak (EF0-EF1)</w:t>
      </w:r>
      <w:r w:rsidR="004F7FAD">
        <w:t>;</w:t>
      </w:r>
      <w:r w:rsidRPr="00364EBF">
        <w:t xml:space="preserve"> only 1% of</w:t>
      </w:r>
      <w:r w:rsidR="00A9658F">
        <w:t xml:space="preserve"> reported</w:t>
      </w:r>
      <w:r w:rsidRPr="00364EBF">
        <w:t xml:space="preserve"> US tornadoes are in</w:t>
      </w:r>
      <w:r w:rsidR="00C4183E">
        <w:t xml:space="preserve"> the most violent and dangerous</w:t>
      </w:r>
      <w:r w:rsidRPr="00364EBF">
        <w:t xml:space="preserve"> EF4 and EF5 categories.</w:t>
      </w:r>
      <w:r w:rsidR="00BA5C63">
        <w:t xml:space="preserve"> </w:t>
      </w:r>
      <w:r w:rsidR="00EC305D">
        <w:t>R</w:t>
      </w:r>
      <w:r w:rsidR="00BA5C63">
        <w:t>ecently</w:t>
      </w:r>
      <w:r w:rsidR="00EC305D">
        <w:t>, however</w:t>
      </w:r>
      <w:r w:rsidR="00BA5C63">
        <w:t>, there a</w:t>
      </w:r>
      <w:r w:rsidR="00A9658F">
        <w:t>ppear to be disproportionately</w:t>
      </w:r>
      <w:r w:rsidR="00BA5C63">
        <w:t xml:space="preserve"> more EF4 and EF5 tornadoes occurring</w:t>
      </w:r>
      <w:r w:rsidR="00EC305D">
        <w:t xml:space="preserve"> in the vicinity of populated areas</w:t>
      </w:r>
      <w:r w:rsidR="00BA5C63">
        <w:t>.</w:t>
      </w:r>
    </w:p>
    <w:p w14:paraId="796D1B62" w14:textId="528C551C" w:rsidR="00C23A24" w:rsidRDefault="006957C0" w:rsidP="006957C0">
      <w:pPr>
        <w:pStyle w:val="Caption"/>
      </w:pPr>
      <w:bookmarkStart w:id="31" w:name="_Ref409775563"/>
      <w:bookmarkStart w:id="32" w:name="_Toc456001215"/>
      <w:r>
        <w:t xml:space="preserve">Table </w:t>
      </w:r>
      <w:r>
        <w:fldChar w:fldCharType="begin"/>
      </w:r>
      <w:r>
        <w:instrText xml:space="preserve"> SEQ Table \* ARABIC </w:instrText>
      </w:r>
      <w:r>
        <w:fldChar w:fldCharType="separate"/>
      </w:r>
      <w:r>
        <w:t>3</w:t>
      </w:r>
      <w:r>
        <w:fldChar w:fldCharType="end"/>
      </w:r>
      <w:r>
        <w:t xml:space="preserve">. </w:t>
      </w:r>
      <w:r w:rsidR="00C23A24">
        <w:t>The Enhanced Fujita scale for tornadoes.</w:t>
      </w:r>
      <w:bookmarkEnd w:id="31"/>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618"/>
        <w:gridCol w:w="3561"/>
        <w:gridCol w:w="1016"/>
        <w:gridCol w:w="992"/>
      </w:tblGrid>
      <w:tr w:rsidR="00A42290" w14:paraId="3293C209" w14:textId="77777777" w:rsidTr="00C23A24">
        <w:tc>
          <w:tcPr>
            <w:tcW w:w="1163" w:type="dxa"/>
            <w:vMerge w:val="restart"/>
            <w:vAlign w:val="center"/>
          </w:tcPr>
          <w:p w14:paraId="69C07F67" w14:textId="77777777" w:rsidR="00A42290" w:rsidRPr="005C2BF9" w:rsidRDefault="00A42290" w:rsidP="008D42C3">
            <w:pPr>
              <w:pStyle w:val="tableformat"/>
            </w:pPr>
            <w:r w:rsidRPr="005C2BF9">
              <w:t>Category</w:t>
            </w:r>
          </w:p>
        </w:tc>
        <w:tc>
          <w:tcPr>
            <w:tcW w:w="2618" w:type="dxa"/>
            <w:vMerge w:val="restart"/>
            <w:vAlign w:val="center"/>
          </w:tcPr>
          <w:p w14:paraId="18E4758D" w14:textId="77777777" w:rsidR="00A42290" w:rsidRPr="005C2BF9" w:rsidRDefault="00A42290" w:rsidP="008D42C3">
            <w:pPr>
              <w:pStyle w:val="tableformat"/>
            </w:pPr>
            <w:r w:rsidRPr="005C2BF9">
              <w:t>Damage scale</w:t>
            </w:r>
          </w:p>
        </w:tc>
        <w:tc>
          <w:tcPr>
            <w:tcW w:w="3561" w:type="dxa"/>
            <w:vMerge w:val="restart"/>
            <w:vAlign w:val="center"/>
          </w:tcPr>
          <w:p w14:paraId="0F7E619E" w14:textId="77777777" w:rsidR="00A42290" w:rsidRPr="005C2BF9" w:rsidRDefault="00A42290" w:rsidP="008D42C3">
            <w:pPr>
              <w:pStyle w:val="tableformat"/>
            </w:pPr>
            <w:r w:rsidRPr="005C2BF9">
              <w:t>Damage characteristics</w:t>
            </w:r>
          </w:p>
        </w:tc>
        <w:tc>
          <w:tcPr>
            <w:tcW w:w="2008" w:type="dxa"/>
            <w:gridSpan w:val="2"/>
            <w:vAlign w:val="center"/>
          </w:tcPr>
          <w:p w14:paraId="7E739122" w14:textId="77777777" w:rsidR="00A42290" w:rsidRPr="005C2BF9" w:rsidRDefault="00A42290" w:rsidP="008D42C3">
            <w:pPr>
              <w:pStyle w:val="tableformat"/>
            </w:pPr>
            <w:r w:rsidRPr="005C2BF9">
              <w:t>Wind speed Range</w:t>
            </w:r>
          </w:p>
        </w:tc>
      </w:tr>
      <w:tr w:rsidR="00A42290" w14:paraId="5EBB6BED" w14:textId="77777777" w:rsidTr="00C23A24">
        <w:tc>
          <w:tcPr>
            <w:tcW w:w="1163" w:type="dxa"/>
            <w:vMerge/>
            <w:vAlign w:val="center"/>
          </w:tcPr>
          <w:p w14:paraId="69879055" w14:textId="77777777" w:rsidR="00A42290" w:rsidRPr="005C2BF9" w:rsidRDefault="00A42290" w:rsidP="008D42C3">
            <w:pPr>
              <w:pStyle w:val="tableformat"/>
            </w:pPr>
          </w:p>
        </w:tc>
        <w:tc>
          <w:tcPr>
            <w:tcW w:w="2618" w:type="dxa"/>
            <w:vMerge/>
            <w:vAlign w:val="center"/>
          </w:tcPr>
          <w:p w14:paraId="10B90E82" w14:textId="77777777" w:rsidR="00A42290" w:rsidRPr="005C2BF9" w:rsidRDefault="00A42290" w:rsidP="008D42C3">
            <w:pPr>
              <w:pStyle w:val="tableformat"/>
            </w:pPr>
          </w:p>
        </w:tc>
        <w:tc>
          <w:tcPr>
            <w:tcW w:w="3561" w:type="dxa"/>
            <w:vMerge/>
            <w:vAlign w:val="center"/>
          </w:tcPr>
          <w:p w14:paraId="266E4DD8" w14:textId="77777777" w:rsidR="00A42290" w:rsidRPr="005C2BF9" w:rsidRDefault="00A42290" w:rsidP="008D42C3">
            <w:pPr>
              <w:pStyle w:val="tableformat"/>
            </w:pPr>
          </w:p>
        </w:tc>
        <w:tc>
          <w:tcPr>
            <w:tcW w:w="1016" w:type="dxa"/>
            <w:vAlign w:val="center"/>
          </w:tcPr>
          <w:p w14:paraId="70AD2F48" w14:textId="77777777" w:rsidR="00A42290" w:rsidRPr="005C2BF9" w:rsidRDefault="00A42290" w:rsidP="008D42C3">
            <w:pPr>
              <w:pStyle w:val="tableformat"/>
            </w:pPr>
            <w:r w:rsidRPr="005C2BF9">
              <w:t>(km/hr)</w:t>
            </w:r>
          </w:p>
        </w:tc>
        <w:tc>
          <w:tcPr>
            <w:tcW w:w="992" w:type="dxa"/>
            <w:vAlign w:val="center"/>
          </w:tcPr>
          <w:p w14:paraId="3EFBD8DD" w14:textId="77777777" w:rsidR="00A42290" w:rsidRPr="005C2BF9" w:rsidRDefault="00A42290" w:rsidP="008D42C3">
            <w:pPr>
              <w:pStyle w:val="tableformat"/>
            </w:pPr>
            <w:r w:rsidRPr="005C2BF9">
              <w:t>(mph)</w:t>
            </w:r>
          </w:p>
        </w:tc>
      </w:tr>
      <w:tr w:rsidR="00A42290" w14:paraId="0B50F2BA" w14:textId="77777777" w:rsidTr="00C23A24">
        <w:tc>
          <w:tcPr>
            <w:tcW w:w="1163" w:type="dxa"/>
            <w:vAlign w:val="center"/>
          </w:tcPr>
          <w:p w14:paraId="5728548A" w14:textId="5DC8F522" w:rsidR="00A42290" w:rsidRDefault="000E4458" w:rsidP="008D42C3">
            <w:pPr>
              <w:pStyle w:val="tableformat"/>
            </w:pPr>
            <w:r>
              <w:t>E</w:t>
            </w:r>
            <w:r w:rsidR="00A42290">
              <w:t>F0</w:t>
            </w:r>
          </w:p>
        </w:tc>
        <w:tc>
          <w:tcPr>
            <w:tcW w:w="2618" w:type="dxa"/>
            <w:vAlign w:val="center"/>
          </w:tcPr>
          <w:p w14:paraId="41400C1F" w14:textId="77777777" w:rsidR="00A42290" w:rsidRDefault="00A42290" w:rsidP="008D42C3">
            <w:pPr>
              <w:pStyle w:val="tableformat"/>
            </w:pPr>
            <w:r>
              <w:t>Light</w:t>
            </w:r>
          </w:p>
        </w:tc>
        <w:tc>
          <w:tcPr>
            <w:tcW w:w="3561" w:type="dxa"/>
            <w:vAlign w:val="center"/>
          </w:tcPr>
          <w:p w14:paraId="511DE0DF" w14:textId="77777777" w:rsidR="00A42290" w:rsidRDefault="00A42290" w:rsidP="008D42C3">
            <w:pPr>
              <w:pStyle w:val="tableformat"/>
            </w:pPr>
            <w:r>
              <w:t>Tree branches broken, heavy damage to crops, chimneys damaged.</w:t>
            </w:r>
          </w:p>
        </w:tc>
        <w:tc>
          <w:tcPr>
            <w:tcW w:w="1016" w:type="dxa"/>
            <w:vAlign w:val="center"/>
          </w:tcPr>
          <w:p w14:paraId="02489C2A" w14:textId="77777777" w:rsidR="00A42290" w:rsidRDefault="00A42290" w:rsidP="008D42C3">
            <w:pPr>
              <w:pStyle w:val="tableformat"/>
            </w:pPr>
            <w:r>
              <w:t>105-137</w:t>
            </w:r>
          </w:p>
        </w:tc>
        <w:tc>
          <w:tcPr>
            <w:tcW w:w="992" w:type="dxa"/>
            <w:vAlign w:val="center"/>
          </w:tcPr>
          <w:p w14:paraId="369B9FDF" w14:textId="77777777" w:rsidR="00A42290" w:rsidRDefault="00A42290" w:rsidP="008D42C3">
            <w:pPr>
              <w:pStyle w:val="tableformat"/>
            </w:pPr>
            <w:r>
              <w:t>65-85</w:t>
            </w:r>
          </w:p>
        </w:tc>
      </w:tr>
      <w:tr w:rsidR="00A42290" w14:paraId="27267D55" w14:textId="77777777" w:rsidTr="00C23A24">
        <w:tc>
          <w:tcPr>
            <w:tcW w:w="1163" w:type="dxa"/>
            <w:vAlign w:val="center"/>
          </w:tcPr>
          <w:p w14:paraId="3B7C8357" w14:textId="0171100B" w:rsidR="00A42290" w:rsidRDefault="000E4458" w:rsidP="008D42C3">
            <w:pPr>
              <w:pStyle w:val="tableformat"/>
            </w:pPr>
            <w:r>
              <w:t>E</w:t>
            </w:r>
            <w:r w:rsidR="00A42290">
              <w:t>F1</w:t>
            </w:r>
          </w:p>
        </w:tc>
        <w:tc>
          <w:tcPr>
            <w:tcW w:w="2618" w:type="dxa"/>
            <w:vAlign w:val="center"/>
          </w:tcPr>
          <w:p w14:paraId="32C77C2B" w14:textId="77777777" w:rsidR="00A42290" w:rsidRDefault="00A42290" w:rsidP="008D42C3">
            <w:pPr>
              <w:pStyle w:val="tableformat"/>
            </w:pPr>
            <w:r>
              <w:t>Moderate</w:t>
            </w:r>
          </w:p>
        </w:tc>
        <w:tc>
          <w:tcPr>
            <w:tcW w:w="3561" w:type="dxa"/>
            <w:vAlign w:val="center"/>
          </w:tcPr>
          <w:p w14:paraId="29F3561D" w14:textId="77777777" w:rsidR="00A42290" w:rsidRDefault="00A42290" w:rsidP="008D42C3">
            <w:pPr>
              <w:pStyle w:val="tableformat"/>
            </w:pPr>
            <w:r>
              <w:t>Trees uprooted, mobiles overturned, moving cars pushed off roads</w:t>
            </w:r>
          </w:p>
        </w:tc>
        <w:tc>
          <w:tcPr>
            <w:tcW w:w="1016" w:type="dxa"/>
            <w:vAlign w:val="center"/>
          </w:tcPr>
          <w:p w14:paraId="773B5DDD" w14:textId="77777777" w:rsidR="00A42290" w:rsidRDefault="00A42290" w:rsidP="008D42C3">
            <w:pPr>
              <w:pStyle w:val="tableformat"/>
            </w:pPr>
            <w:r>
              <w:t>138-178</w:t>
            </w:r>
          </w:p>
        </w:tc>
        <w:tc>
          <w:tcPr>
            <w:tcW w:w="992" w:type="dxa"/>
            <w:vAlign w:val="center"/>
          </w:tcPr>
          <w:p w14:paraId="3B8CE47E" w14:textId="77777777" w:rsidR="00A42290" w:rsidRDefault="00A42290" w:rsidP="008D42C3">
            <w:pPr>
              <w:pStyle w:val="tableformat"/>
            </w:pPr>
            <w:r>
              <w:t>86-110</w:t>
            </w:r>
          </w:p>
        </w:tc>
      </w:tr>
      <w:tr w:rsidR="00A42290" w14:paraId="3C1078E4" w14:textId="77777777" w:rsidTr="00C23A24">
        <w:tc>
          <w:tcPr>
            <w:tcW w:w="1163" w:type="dxa"/>
            <w:vAlign w:val="center"/>
          </w:tcPr>
          <w:p w14:paraId="0AA2EB44" w14:textId="69811EAE" w:rsidR="00A42290" w:rsidRDefault="000E4458" w:rsidP="008D42C3">
            <w:pPr>
              <w:pStyle w:val="tableformat"/>
            </w:pPr>
            <w:r>
              <w:t>E</w:t>
            </w:r>
            <w:r w:rsidR="00A42290">
              <w:t>F2</w:t>
            </w:r>
          </w:p>
        </w:tc>
        <w:tc>
          <w:tcPr>
            <w:tcW w:w="2618" w:type="dxa"/>
            <w:vAlign w:val="center"/>
          </w:tcPr>
          <w:p w14:paraId="27284AD3" w14:textId="77777777" w:rsidR="00A42290" w:rsidRDefault="00A42290" w:rsidP="008D42C3">
            <w:pPr>
              <w:pStyle w:val="tableformat"/>
            </w:pPr>
            <w:r>
              <w:t>Considerable</w:t>
            </w:r>
          </w:p>
        </w:tc>
        <w:tc>
          <w:tcPr>
            <w:tcW w:w="3561" w:type="dxa"/>
            <w:vAlign w:val="center"/>
          </w:tcPr>
          <w:p w14:paraId="4FCB4031" w14:textId="77777777" w:rsidR="00A42290" w:rsidRDefault="00A42290" w:rsidP="008D42C3">
            <w:pPr>
              <w:pStyle w:val="tableformat"/>
            </w:pPr>
            <w:r>
              <w:t>Large trees uprooted, mobiles destroyed, roofs torn off houses, railroad boxcars pushed off tracks</w:t>
            </w:r>
          </w:p>
        </w:tc>
        <w:tc>
          <w:tcPr>
            <w:tcW w:w="1016" w:type="dxa"/>
            <w:vAlign w:val="center"/>
          </w:tcPr>
          <w:p w14:paraId="436A72D7" w14:textId="77777777" w:rsidR="00A42290" w:rsidRDefault="00A42290" w:rsidP="008D42C3">
            <w:pPr>
              <w:pStyle w:val="tableformat"/>
            </w:pPr>
            <w:r>
              <w:t>179-218</w:t>
            </w:r>
          </w:p>
        </w:tc>
        <w:tc>
          <w:tcPr>
            <w:tcW w:w="992" w:type="dxa"/>
            <w:vAlign w:val="center"/>
          </w:tcPr>
          <w:p w14:paraId="65C4702E" w14:textId="77777777" w:rsidR="00A42290" w:rsidRDefault="00A42290" w:rsidP="008D42C3">
            <w:pPr>
              <w:pStyle w:val="tableformat"/>
            </w:pPr>
            <w:r>
              <w:t>111-135</w:t>
            </w:r>
          </w:p>
        </w:tc>
      </w:tr>
      <w:tr w:rsidR="00A42290" w14:paraId="07B0F955" w14:textId="77777777" w:rsidTr="00C23A24">
        <w:tc>
          <w:tcPr>
            <w:tcW w:w="1163" w:type="dxa"/>
            <w:vAlign w:val="center"/>
          </w:tcPr>
          <w:p w14:paraId="5EFA970C" w14:textId="1982EB41" w:rsidR="00A42290" w:rsidRDefault="000E4458" w:rsidP="008D42C3">
            <w:pPr>
              <w:pStyle w:val="tableformat"/>
            </w:pPr>
            <w:r>
              <w:t>E</w:t>
            </w:r>
            <w:r w:rsidR="00A42290">
              <w:t>F3</w:t>
            </w:r>
          </w:p>
        </w:tc>
        <w:tc>
          <w:tcPr>
            <w:tcW w:w="2618" w:type="dxa"/>
            <w:vAlign w:val="center"/>
          </w:tcPr>
          <w:p w14:paraId="4E81877E" w14:textId="77777777" w:rsidR="00A42290" w:rsidRDefault="00A42290" w:rsidP="008D42C3">
            <w:pPr>
              <w:pStyle w:val="tableformat"/>
            </w:pPr>
            <w:r>
              <w:t>Severe</w:t>
            </w:r>
          </w:p>
        </w:tc>
        <w:tc>
          <w:tcPr>
            <w:tcW w:w="3561" w:type="dxa"/>
            <w:vAlign w:val="center"/>
          </w:tcPr>
          <w:p w14:paraId="5A37C856" w14:textId="77777777" w:rsidR="00A42290" w:rsidRDefault="00A42290" w:rsidP="008D42C3">
            <w:pPr>
              <w:pStyle w:val="tableformat"/>
            </w:pPr>
            <w:r>
              <w:t>Most trees in a forest uprooted, walls torn off well-constructed frame houses, trains overturned, cars lifted off ground and moved</w:t>
            </w:r>
          </w:p>
        </w:tc>
        <w:tc>
          <w:tcPr>
            <w:tcW w:w="1016" w:type="dxa"/>
            <w:vAlign w:val="center"/>
          </w:tcPr>
          <w:p w14:paraId="290D63BC" w14:textId="77777777" w:rsidR="00A42290" w:rsidRDefault="00A42290" w:rsidP="008D42C3">
            <w:pPr>
              <w:pStyle w:val="tableformat"/>
            </w:pPr>
            <w:r>
              <w:t>219-266</w:t>
            </w:r>
          </w:p>
        </w:tc>
        <w:tc>
          <w:tcPr>
            <w:tcW w:w="992" w:type="dxa"/>
            <w:vAlign w:val="center"/>
          </w:tcPr>
          <w:p w14:paraId="01B7EAA2" w14:textId="77777777" w:rsidR="00A42290" w:rsidRDefault="00A42290" w:rsidP="008D42C3">
            <w:pPr>
              <w:pStyle w:val="tableformat"/>
            </w:pPr>
            <w:r>
              <w:t>136-165</w:t>
            </w:r>
          </w:p>
        </w:tc>
      </w:tr>
      <w:tr w:rsidR="00A42290" w14:paraId="30DA66B6" w14:textId="77777777" w:rsidTr="00C23A24">
        <w:tc>
          <w:tcPr>
            <w:tcW w:w="1163" w:type="dxa"/>
            <w:vAlign w:val="center"/>
          </w:tcPr>
          <w:p w14:paraId="2B59F95D" w14:textId="4E87ED16" w:rsidR="00A42290" w:rsidRDefault="000E4458" w:rsidP="008D42C3">
            <w:pPr>
              <w:pStyle w:val="tableformat"/>
            </w:pPr>
            <w:r>
              <w:t>E</w:t>
            </w:r>
            <w:r w:rsidR="00A42290">
              <w:t>F4</w:t>
            </w:r>
          </w:p>
        </w:tc>
        <w:tc>
          <w:tcPr>
            <w:tcW w:w="2618" w:type="dxa"/>
            <w:vAlign w:val="center"/>
          </w:tcPr>
          <w:p w14:paraId="35C03A32" w14:textId="77777777" w:rsidR="00A42290" w:rsidRDefault="00A42290" w:rsidP="008D42C3">
            <w:pPr>
              <w:pStyle w:val="tableformat"/>
            </w:pPr>
            <w:r>
              <w:t>Devastating</w:t>
            </w:r>
          </w:p>
        </w:tc>
        <w:tc>
          <w:tcPr>
            <w:tcW w:w="3561" w:type="dxa"/>
            <w:vAlign w:val="center"/>
          </w:tcPr>
          <w:p w14:paraId="2A855D74" w14:textId="77777777" w:rsidR="00A42290" w:rsidRDefault="00A42290" w:rsidP="008D42C3">
            <w:pPr>
              <w:pStyle w:val="tableformat"/>
            </w:pPr>
            <w:r>
              <w:t>Trees debarked by flying debris, well-constructed frame houses leveled, cars thrown some distance</w:t>
            </w:r>
          </w:p>
        </w:tc>
        <w:tc>
          <w:tcPr>
            <w:tcW w:w="1016" w:type="dxa"/>
            <w:vAlign w:val="center"/>
          </w:tcPr>
          <w:p w14:paraId="595EFFA9" w14:textId="77777777" w:rsidR="00A42290" w:rsidRDefault="00A42290" w:rsidP="008D42C3">
            <w:pPr>
              <w:pStyle w:val="tableformat"/>
            </w:pPr>
            <w:r>
              <w:t>267-322</w:t>
            </w:r>
          </w:p>
        </w:tc>
        <w:tc>
          <w:tcPr>
            <w:tcW w:w="992" w:type="dxa"/>
            <w:vAlign w:val="center"/>
          </w:tcPr>
          <w:p w14:paraId="2C82CC0A" w14:textId="77777777" w:rsidR="00A42290" w:rsidRDefault="00A42290" w:rsidP="008D42C3">
            <w:pPr>
              <w:pStyle w:val="tableformat"/>
            </w:pPr>
            <w:r>
              <w:t>166-200</w:t>
            </w:r>
          </w:p>
        </w:tc>
      </w:tr>
      <w:tr w:rsidR="00A42290" w14:paraId="2D85B260" w14:textId="77777777" w:rsidTr="00C23A24">
        <w:tc>
          <w:tcPr>
            <w:tcW w:w="1163" w:type="dxa"/>
            <w:vAlign w:val="center"/>
          </w:tcPr>
          <w:p w14:paraId="45A32E1B" w14:textId="4F9F41FA" w:rsidR="00A42290" w:rsidRDefault="000E4458" w:rsidP="008D42C3">
            <w:pPr>
              <w:pStyle w:val="tableformat"/>
            </w:pPr>
            <w:r>
              <w:t>E</w:t>
            </w:r>
            <w:r w:rsidR="00A42290">
              <w:t>F5</w:t>
            </w:r>
          </w:p>
        </w:tc>
        <w:tc>
          <w:tcPr>
            <w:tcW w:w="2618" w:type="dxa"/>
            <w:vAlign w:val="center"/>
          </w:tcPr>
          <w:p w14:paraId="202CA16B" w14:textId="77777777" w:rsidR="00A42290" w:rsidRDefault="00A42290" w:rsidP="008D42C3">
            <w:pPr>
              <w:pStyle w:val="tableformat"/>
            </w:pPr>
            <w:r>
              <w:t>Incredible</w:t>
            </w:r>
          </w:p>
        </w:tc>
        <w:tc>
          <w:tcPr>
            <w:tcW w:w="3561" w:type="dxa"/>
            <w:vAlign w:val="center"/>
          </w:tcPr>
          <w:p w14:paraId="6B395704" w14:textId="77777777" w:rsidR="00A42290" w:rsidRDefault="00A42290" w:rsidP="008D42C3">
            <w:pPr>
              <w:pStyle w:val="tableformat"/>
            </w:pPr>
            <w:r>
              <w:t>Strong frame houses lifted off foundations and demolished over some distance, steel-reinforced concrete structures badly damaged, cars flying</w:t>
            </w:r>
          </w:p>
        </w:tc>
        <w:tc>
          <w:tcPr>
            <w:tcW w:w="1016" w:type="dxa"/>
            <w:vAlign w:val="center"/>
          </w:tcPr>
          <w:p w14:paraId="11CC29CB" w14:textId="77777777" w:rsidR="00A42290" w:rsidRDefault="00A42290" w:rsidP="008D42C3">
            <w:pPr>
              <w:pStyle w:val="tableformat"/>
            </w:pPr>
            <w:r>
              <w:t>&gt;322</w:t>
            </w:r>
          </w:p>
        </w:tc>
        <w:tc>
          <w:tcPr>
            <w:tcW w:w="992" w:type="dxa"/>
            <w:vAlign w:val="center"/>
          </w:tcPr>
          <w:p w14:paraId="606C159B" w14:textId="77777777" w:rsidR="00A42290" w:rsidRDefault="00A42290" w:rsidP="008D42C3">
            <w:pPr>
              <w:pStyle w:val="tableformat"/>
            </w:pPr>
            <w:r>
              <w:t>&gt;200</w:t>
            </w:r>
          </w:p>
        </w:tc>
      </w:tr>
    </w:tbl>
    <w:p w14:paraId="7D18E942" w14:textId="77777777" w:rsidR="00E926DD" w:rsidRDefault="00A42290" w:rsidP="00E926DD">
      <w:r>
        <w:t xml:space="preserve"> </w:t>
      </w:r>
    </w:p>
    <w:p w14:paraId="3FB987C1" w14:textId="70F3B2CF" w:rsidR="004D702C" w:rsidRDefault="004D702C" w:rsidP="004D702C">
      <w:r>
        <w:t xml:space="preserve">Actual tornado cycles are being observed and reported by on-site storm-chasers. </w:t>
      </w:r>
      <w:r w:rsidR="00EC305D">
        <w:t>In addition,</w:t>
      </w:r>
      <w:r>
        <w:t xml:space="preserve"> data from radars and satellites</w:t>
      </w:r>
      <w:r w:rsidR="00EC305D">
        <w:t xml:space="preserve"> make</w:t>
      </w:r>
      <w:r>
        <w:t xml:space="preserve"> it possible to visualize the inner structure of these tornadic thunderstorms. As mentioned </w:t>
      </w:r>
      <w:r>
        <w:lastRenderedPageBreak/>
        <w:t xml:space="preserve">previously, the laser-Doppler radar pattern resulting from heavy rain inside a supercell </w:t>
      </w:r>
      <w:r w:rsidR="003F5BCB">
        <w:t>generate</w:t>
      </w:r>
      <w:r>
        <w:t xml:space="preserve">s a hook pattern, the so-called the </w:t>
      </w:r>
      <w:r w:rsidRPr="00B451A8">
        <w:rPr>
          <w:i/>
        </w:rPr>
        <w:t>hook echo</w:t>
      </w:r>
      <w:r>
        <w:t xml:space="preserve">, around the region most likely to produce a tornado. </w:t>
      </w:r>
      <w:r w:rsidR="003F5BCB">
        <w:t>When</w:t>
      </w:r>
      <w:r>
        <w:t xml:space="preserve"> radar beams reflect from this region, producing a hook echo</w:t>
      </w:r>
      <w:r w:rsidR="003F5BCB">
        <w:t xml:space="preserve"> pattern, it</w:t>
      </w:r>
      <w:r>
        <w:t xml:space="preserve"> usually </w:t>
      </w:r>
      <w:r w:rsidR="003F5BCB">
        <w:t>precipitates</w:t>
      </w:r>
      <w:r>
        <w:t xml:space="preserve"> a tornado warning. With Doppler radar, the rapid change of the direction of the wind around a rapidly-rotating vortex can be detected.</w:t>
      </w:r>
    </w:p>
    <w:p w14:paraId="4B99DDD7" w14:textId="77777777" w:rsidR="004D702C" w:rsidRDefault="004D702C" w:rsidP="004D702C"/>
    <w:p w14:paraId="68E05C11" w14:textId="77777777" w:rsidR="009516C7" w:rsidRPr="00110CCD" w:rsidRDefault="009516C7" w:rsidP="009516C7">
      <w:pPr>
        <w:pStyle w:val="Heading2"/>
      </w:pPr>
      <w:bookmarkStart w:id="33" w:name="_Ref439140845"/>
      <w:bookmarkStart w:id="34" w:name="_Toc456001153"/>
      <w:r>
        <w:t>Tornadogenesis</w:t>
      </w:r>
      <w:bookmarkEnd w:id="33"/>
      <w:bookmarkEnd w:id="34"/>
    </w:p>
    <w:p w14:paraId="0238E5A6" w14:textId="4C07D672" w:rsidR="009516C7" w:rsidRDefault="001036D8" w:rsidP="00EA1FE5">
      <w:pPr>
        <w:ind w:firstLine="576"/>
      </w:pPr>
      <w:r>
        <w:t>A better understanding of the process of tornadogenesis is needed in order to</w:t>
      </w:r>
      <w:r w:rsidRPr="00AA21CC">
        <w:t xml:space="preserve"> </w:t>
      </w:r>
      <w:r>
        <w:t>predict or forecast tornado formation</w:t>
      </w:r>
      <w:r w:rsidR="006C28DA">
        <w:t xml:space="preserve"> and strength</w:t>
      </w:r>
      <w:r>
        <w:t>. Due to the small diameters of most tornado</w:t>
      </w:r>
      <w:r w:rsidR="0092341C">
        <w:t xml:space="preserve"> </w:t>
      </w:r>
      <w:r w:rsidR="003F5BCB">
        <w:t>core</w:t>
      </w:r>
      <w:r>
        <w:t xml:space="preserve">s, radar can only detect the parent circulation (mesocyclone) but not the tornado itself. Based on numerical simulations (Davies-Jones, 2008), the time interval between the formation of a radar-detectable hook </w:t>
      </w:r>
      <w:r w:rsidR="009516C7">
        <w:t>echo</w:t>
      </w:r>
      <w:r w:rsidR="00AA21CC">
        <w:t xml:space="preserve"> </w:t>
      </w:r>
      <w:r w:rsidR="009516C7">
        <w:t>and the</w:t>
      </w:r>
      <w:r w:rsidR="00AA21CC">
        <w:t xml:space="preserve"> subsequent</w:t>
      </w:r>
      <w:r w:rsidR="009516C7">
        <w:t xml:space="preserve"> formation of a tornado is short</w:t>
      </w:r>
      <w:r w:rsidR="003F5BA8">
        <w:t xml:space="preserve"> (5 t0 15 min)</w:t>
      </w:r>
      <w:r w:rsidR="00AA21CC">
        <w:t>;</w:t>
      </w:r>
      <w:r w:rsidR="009516C7">
        <w:t xml:space="preserve"> hence the lead time </w:t>
      </w:r>
      <w:r w:rsidR="00AA21CC">
        <w:t>for</w:t>
      </w:r>
      <w:r w:rsidR="009516C7">
        <w:t xml:space="preserve"> </w:t>
      </w:r>
      <w:r w:rsidR="006C28DA">
        <w:t>initiat</w:t>
      </w:r>
      <w:r w:rsidR="00AA21CC">
        <w:t>ing</w:t>
      </w:r>
      <w:r w:rsidR="009516C7">
        <w:t xml:space="preserve"> tornado warning</w:t>
      </w:r>
      <w:r w:rsidR="00AA21CC">
        <w:t>s</w:t>
      </w:r>
      <w:r w:rsidR="009516C7">
        <w:t xml:space="preserve"> is </w:t>
      </w:r>
      <w:r w:rsidR="001D5BA0">
        <w:t>in the range of 5 to 15</w:t>
      </w:r>
      <w:r w:rsidR="009B0F65">
        <w:t xml:space="preserve"> </w:t>
      </w:r>
      <w:r w:rsidR="001D5BA0">
        <w:t>min</w:t>
      </w:r>
      <w:r w:rsidR="009B0F65">
        <w:t>.,</w:t>
      </w:r>
      <w:r w:rsidR="001D5BA0">
        <w:t xml:space="preserve"> with a probability of detection of 63-75%  (Bieringer and Ray, 1995)</w:t>
      </w:r>
      <w:r w:rsidR="009516C7">
        <w:t xml:space="preserve">. </w:t>
      </w:r>
      <w:r w:rsidR="00AA21CC">
        <w:t>A</w:t>
      </w:r>
      <w:r w:rsidR="009516C7">
        <w:t xml:space="preserve"> key </w:t>
      </w:r>
      <w:r w:rsidR="00AA21CC">
        <w:t>to</w:t>
      </w:r>
      <w:r w:rsidR="009516C7">
        <w:t xml:space="preserve"> perfect</w:t>
      </w:r>
      <w:r w:rsidR="00AA21CC">
        <w:t>ing our</w:t>
      </w:r>
      <w:r w:rsidR="009516C7">
        <w:t xml:space="preserve"> knowledge of tornado</w:t>
      </w:r>
      <w:r w:rsidR="003F5BCB">
        <w:t xml:space="preserve"> formation</w:t>
      </w:r>
      <w:r w:rsidR="009516C7">
        <w:t xml:space="preserve"> is to determine the </w:t>
      </w:r>
      <w:r w:rsidR="00AA21CC">
        <w:t>mechanisms underlying</w:t>
      </w:r>
      <w:r w:rsidR="009516C7">
        <w:t xml:space="preserve"> tornadogenesis. However</w:t>
      </w:r>
      <w:r>
        <w:t>,</w:t>
      </w:r>
      <w:r w:rsidR="009516C7">
        <w:t xml:space="preserve"> our understanding of tornadogenesis is still incomplete. How is a tornado produced? Why </w:t>
      </w:r>
      <w:r w:rsidR="00AA21CC">
        <w:t xml:space="preserve">do </w:t>
      </w:r>
      <w:r w:rsidR="009516C7">
        <w:t xml:space="preserve">some supercell thunderstorms produce tornadoes </w:t>
      </w:r>
      <w:r w:rsidR="00AA21CC">
        <w:t>while</w:t>
      </w:r>
      <w:r w:rsidR="009516C7">
        <w:t xml:space="preserve"> others do not? How and by what mechanism</w:t>
      </w:r>
      <w:r w:rsidR="00AA21CC">
        <w:t>(s)</w:t>
      </w:r>
      <w:r w:rsidR="009516C7">
        <w:t xml:space="preserve"> is</w:t>
      </w:r>
      <w:r w:rsidR="00EA1FE5">
        <w:t xml:space="preserve"> (are)</w:t>
      </w:r>
      <w:r w:rsidR="009516C7">
        <w:t xml:space="preserve"> a tornado</w:t>
      </w:r>
      <w:r w:rsidR="006C28DA">
        <w:t>(es)</w:t>
      </w:r>
      <w:r w:rsidR="009516C7">
        <w:t xml:space="preserve"> produced? </w:t>
      </w:r>
      <w:r w:rsidR="00AA21CC">
        <w:t>N</w:t>
      </w:r>
      <w:r w:rsidR="009516C7">
        <w:t>umerical simulations have been used</w:t>
      </w:r>
      <w:r w:rsidR="00AA21CC">
        <w:t xml:space="preserve"> to address those questions</w:t>
      </w:r>
      <w:r w:rsidR="009516C7">
        <w:t xml:space="preserve">.  </w:t>
      </w:r>
    </w:p>
    <w:p w14:paraId="5BCED33D" w14:textId="432B7F99" w:rsidR="00C23A24" w:rsidRDefault="00AA21CC" w:rsidP="00C23A24">
      <w:pPr>
        <w:ind w:firstLine="576"/>
      </w:pPr>
      <w:r>
        <w:t>Early</w:t>
      </w:r>
      <w:r w:rsidR="009516C7">
        <w:t xml:space="preserve"> analyses (Barnes, 1970; Rotunno, 1981; Davies-Jones, 1984) showed that the vertical</w:t>
      </w:r>
      <w:r w:rsidR="00D63238">
        <w:t xml:space="preserve"> component of</w:t>
      </w:r>
      <w:r w:rsidR="009516C7">
        <w:t xml:space="preserve"> vorticity initially arises within thunderstorm updrafts as </w:t>
      </w:r>
      <w:r w:rsidR="003F5BCB">
        <w:t>the</w:t>
      </w:r>
      <w:r w:rsidR="009516C7">
        <w:t xml:space="preserve"> result of tilting and subsequent stretching of the horizontal vorticity associated </w:t>
      </w:r>
      <w:r w:rsidR="00D63238">
        <w:t>with</w:t>
      </w:r>
      <w:r w:rsidR="009516C7">
        <w:t xml:space="preserve"> mean vertical wind shear (</w:t>
      </w:r>
      <w:r w:rsidR="00415A8E">
        <w:fldChar w:fldCharType="begin"/>
      </w:r>
      <w:r w:rsidR="00415A8E">
        <w:instrText xml:space="preserve"> REF _Ref409773888 \h </w:instrText>
      </w:r>
      <w:r w:rsidR="00415A8E">
        <w:fldChar w:fldCharType="separate"/>
      </w:r>
      <w:r w:rsidR="007D2CC6">
        <w:t xml:space="preserve">Figure </w:t>
      </w:r>
      <w:r w:rsidR="007D2CC6">
        <w:rPr>
          <w:noProof/>
        </w:rPr>
        <w:t>8</w:t>
      </w:r>
      <w:r w:rsidR="00415A8E">
        <w:fldChar w:fldCharType="end"/>
      </w:r>
      <w:r w:rsidR="009516C7">
        <w:t>). This process is responsible for the formation of mid-level mesocyclone</w:t>
      </w:r>
      <w:r w:rsidR="00D63238">
        <w:t>s</w:t>
      </w:r>
      <w:r w:rsidR="009516C7">
        <w:t>.</w:t>
      </w:r>
      <w:r w:rsidR="00A661CE">
        <w:t xml:space="preserve"> </w:t>
      </w:r>
      <w:r w:rsidR="009516C7">
        <w:t>According to</w:t>
      </w:r>
      <w:r w:rsidR="00E9105B">
        <w:t xml:space="preserve"> </w:t>
      </w:r>
      <w:r w:rsidR="009516C7">
        <w:t>Klemp and Rotunno</w:t>
      </w:r>
      <w:r w:rsidR="00273BE6">
        <w:t xml:space="preserve"> </w:t>
      </w:r>
      <w:r w:rsidR="00D63238">
        <w:t>(</w:t>
      </w:r>
      <w:r w:rsidR="009516C7">
        <w:t>1983</w:t>
      </w:r>
      <w:r w:rsidR="00D63238">
        <w:t>) and</w:t>
      </w:r>
      <w:r w:rsidR="009516C7">
        <w:t xml:space="preserve"> Rotunno and Klemp, </w:t>
      </w:r>
      <w:r w:rsidR="00D63238">
        <w:t>(</w:t>
      </w:r>
      <w:r w:rsidR="009516C7">
        <w:t>1985)</w:t>
      </w:r>
      <w:r w:rsidR="00D63238">
        <w:t>,</w:t>
      </w:r>
      <w:r w:rsidR="009516C7">
        <w:t xml:space="preserve"> the formation of low-level mesocyclone</w:t>
      </w:r>
      <w:r w:rsidR="00D63238">
        <w:t>s</w:t>
      </w:r>
      <w:r w:rsidR="009516C7">
        <w:t xml:space="preserve"> in </w:t>
      </w:r>
      <w:r w:rsidR="00273BE6">
        <w:t xml:space="preserve">a </w:t>
      </w:r>
      <w:r w:rsidR="009516C7">
        <w:t>supercell is caused by the tilting of the baroclinic vorticity</w:t>
      </w:r>
      <w:r w:rsidR="00D63238">
        <w:t>,</w:t>
      </w:r>
      <w:r w:rsidR="009516C7">
        <w:t xml:space="preserve"> induced by a horizontal buoyancy gradient along the forward-flank gust front. Because no strong baroclinicity in the forward-flank</w:t>
      </w:r>
      <w:r w:rsidR="001C22F1">
        <w:t xml:space="preserve"> (FFD)</w:t>
      </w:r>
      <w:r w:rsidR="009516C7">
        <w:t xml:space="preserve"> zone was observed in experimental datasets (Shabbot and Markowski, 2006)</w:t>
      </w:r>
      <w:r w:rsidR="00D63238">
        <w:t>,</w:t>
      </w:r>
      <w:r w:rsidR="009516C7">
        <w:t xml:space="preserve"> we can </w:t>
      </w:r>
      <w:r w:rsidR="00D63238">
        <w:t>conclude</w:t>
      </w:r>
      <w:r w:rsidR="009516C7">
        <w:t xml:space="preserve"> that the baroclini</w:t>
      </w:r>
      <w:r w:rsidR="001036D8">
        <w:t>c</w:t>
      </w:r>
      <w:r w:rsidR="008733D4">
        <w:t xml:space="preserve"> process </w:t>
      </w:r>
      <w:r w:rsidR="009516C7">
        <w:t xml:space="preserve">in the RFD </w:t>
      </w:r>
      <w:r w:rsidR="008733D4">
        <w:t>region is the one playing a role into the formation of a tornado</w:t>
      </w:r>
      <w:r w:rsidR="009516C7">
        <w:t xml:space="preserve">. This hypothesis was later </w:t>
      </w:r>
      <w:r w:rsidR="009516C7">
        <w:lastRenderedPageBreak/>
        <w:t xml:space="preserve">confirmed </w:t>
      </w:r>
      <w:r w:rsidR="001C22F1">
        <w:t>via</w:t>
      </w:r>
      <w:r w:rsidR="009516C7">
        <w:t xml:space="preserve"> numerical simulations (Rotunno and Klemp, 1985;</w:t>
      </w:r>
      <w:r w:rsidR="00D63238">
        <w:t xml:space="preserve"> and</w:t>
      </w:r>
      <w:r w:rsidR="009516C7">
        <w:t xml:space="preserve"> Alderman et. al, 1999). Shabbot and Markowski (2006) showed also that if there is baroclinic vorticity generation, the probability of tornadogenesis </w:t>
      </w:r>
      <w:r w:rsidR="00273BE6">
        <w:t>wa</w:t>
      </w:r>
      <w:r w:rsidR="001036D8">
        <w:t>s high</w:t>
      </w:r>
      <w:r w:rsidR="009516C7">
        <w:t xml:space="preserve">. </w:t>
      </w:r>
    </w:p>
    <w:p w14:paraId="70C96862" w14:textId="77777777" w:rsidR="00A661CE" w:rsidRDefault="009516C7" w:rsidP="00A661CE">
      <w:r w:rsidRPr="009516C7">
        <w:rPr>
          <w:noProof/>
        </w:rPr>
        <w:drawing>
          <wp:inline distT="0" distB="0" distL="0" distR="0" wp14:anchorId="58DCB232" wp14:editId="126E0F5B">
            <wp:extent cx="5641848" cy="3236976"/>
            <wp:effectExtent l="0" t="0" r="0" b="1905"/>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l="11058" t="20438" r="65224" b="36001"/>
                    <a:stretch>
                      <a:fillRect/>
                    </a:stretch>
                  </pic:blipFill>
                  <pic:spPr bwMode="auto">
                    <a:xfrm>
                      <a:off x="0" y="0"/>
                      <a:ext cx="5641848" cy="3236976"/>
                    </a:xfrm>
                    <a:prstGeom prst="rect">
                      <a:avLst/>
                    </a:prstGeom>
                    <a:noFill/>
                    <a:ln w="9525">
                      <a:noFill/>
                      <a:miter lim="800000"/>
                      <a:headEnd/>
                      <a:tailEnd/>
                    </a:ln>
                  </pic:spPr>
                </pic:pic>
              </a:graphicData>
            </a:graphic>
          </wp:inline>
        </w:drawing>
      </w:r>
    </w:p>
    <w:p w14:paraId="288AC55F" w14:textId="79B67494" w:rsidR="009516C7" w:rsidRPr="00CD023B" w:rsidRDefault="003F5BA8" w:rsidP="00BF2301">
      <w:pPr>
        <w:pStyle w:val="Caption"/>
      </w:pPr>
      <w:bookmarkStart w:id="35" w:name="_Toc456340744"/>
      <w:r>
        <w:t xml:space="preserve">Figure </w:t>
      </w:r>
      <w:r>
        <w:fldChar w:fldCharType="begin"/>
      </w:r>
      <w:r>
        <w:instrText xml:space="preserve"> SEQ Figure \* ARABIC </w:instrText>
      </w:r>
      <w:r>
        <w:fldChar w:fldCharType="separate"/>
      </w:r>
      <w:r w:rsidR="00F02701">
        <w:t>8</w:t>
      </w:r>
      <w:r>
        <w:fldChar w:fldCharType="end"/>
      </w:r>
      <w:r w:rsidR="00C23A24">
        <w:t xml:space="preserve">. </w:t>
      </w:r>
      <w:r w:rsidR="009516C7" w:rsidRPr="00292A50">
        <w:t>Tilting</w:t>
      </w:r>
      <w:r w:rsidR="009516C7" w:rsidRPr="00F21018">
        <w:t xml:space="preserve"> and stretching of the horizontal vorticity (Markowski et al.; 2009</w:t>
      </w:r>
      <w:r w:rsidR="009516C7" w:rsidRPr="00CD023B">
        <w:t>)</w:t>
      </w:r>
      <w:bookmarkEnd w:id="35"/>
    </w:p>
    <w:p w14:paraId="6EC2A1CE" w14:textId="436DFFCA" w:rsidR="001036D8" w:rsidRDefault="009516C7" w:rsidP="001036D8">
      <w:r>
        <w:t>A cold</w:t>
      </w:r>
      <w:r w:rsidR="00D63238">
        <w:t xml:space="preserve"> air</w:t>
      </w:r>
      <w:r>
        <w:t xml:space="preserve"> pool is also an important </w:t>
      </w:r>
      <w:r w:rsidR="00D63238">
        <w:t>element in</w:t>
      </w:r>
      <w:r>
        <w:t xml:space="preserve"> the generation of a tornado. A cold </w:t>
      </w:r>
      <w:r w:rsidR="00D63238">
        <w:t xml:space="preserve">air </w:t>
      </w:r>
      <w:r>
        <w:t xml:space="preserve">pool is </w:t>
      </w:r>
      <w:r w:rsidR="00A661CE">
        <w:t>a</w:t>
      </w:r>
      <w:r>
        <w:t xml:space="preserve"> </w:t>
      </w:r>
      <w:r w:rsidR="007B16BC">
        <w:t>volume</w:t>
      </w:r>
      <w:r>
        <w:t xml:space="preserve"> in the upper atmosphere where the air temperature is colder because the precipitation</w:t>
      </w:r>
      <w:r w:rsidR="00AC2100">
        <w:t xml:space="preserve"> droplets have</w:t>
      </w:r>
      <w:r>
        <w:t xml:space="preserve"> evaporate</w:t>
      </w:r>
      <w:r w:rsidR="00AC2100">
        <w:t>d</w:t>
      </w:r>
      <w:r>
        <w:t xml:space="preserve"> in the</w:t>
      </w:r>
      <w:r w:rsidR="00D63238">
        <w:t xml:space="preserve"> dry</w:t>
      </w:r>
      <w:r w:rsidR="00AC2100">
        <w:t>er air, producing heavier</w:t>
      </w:r>
      <w:r>
        <w:t xml:space="preserve"> downdraft air</w:t>
      </w:r>
      <w:r w:rsidR="00AC2100">
        <w:t xml:space="preserve"> that</w:t>
      </w:r>
      <w:r>
        <w:t xml:space="preserve"> reaches the ground</w:t>
      </w:r>
      <w:r w:rsidR="001C22F1">
        <w:t xml:space="preserve"> subsequently</w:t>
      </w:r>
      <w:r>
        <w:t>, spread</w:t>
      </w:r>
      <w:r w:rsidR="00AC2100">
        <w:t>ing</w:t>
      </w:r>
      <w:r>
        <w:t xml:space="preserve"> out horizontally (Engerer et al., 2008). Numerical simulations (Shabbot and Markowski, 2006) and meteorolog</w:t>
      </w:r>
      <w:r w:rsidR="00D63238">
        <w:t>ical</w:t>
      </w:r>
      <w:r>
        <w:t xml:space="preserve"> </w:t>
      </w:r>
      <w:r w:rsidR="00AC2100">
        <w:t>measurement</w:t>
      </w:r>
      <w:r>
        <w:t xml:space="preserve">s (Thompson et al., 2003) have shown that strong cold </w:t>
      </w:r>
      <w:r w:rsidR="00D63238">
        <w:t xml:space="preserve">air </w:t>
      </w:r>
      <w:r>
        <w:t xml:space="preserve">pools </w:t>
      </w:r>
      <w:r w:rsidR="00AC2100">
        <w:t xml:space="preserve">are </w:t>
      </w:r>
      <w:r>
        <w:t>detrimenta</w:t>
      </w:r>
      <w:r w:rsidR="001036D8">
        <w:t>l to t</w:t>
      </w:r>
      <w:r w:rsidR="001C22F1">
        <w:t>ornado</w:t>
      </w:r>
      <w:r w:rsidR="001036D8">
        <w:t xml:space="preserve"> formation. </w:t>
      </w:r>
    </w:p>
    <w:p w14:paraId="3BC642F0" w14:textId="3D7AE716" w:rsidR="009516C7" w:rsidRDefault="001036D8" w:rsidP="001036D8">
      <w:r>
        <w:t>Because the mechanisms responsible for creating and sustaining tornadoes are not yet fully understood, more observational data, such as  radar data</w:t>
      </w:r>
      <w:r w:rsidR="001C22F1">
        <w:t>, along with</w:t>
      </w:r>
      <w:r>
        <w:t xml:space="preserve"> data from the VORTEX (Verification of the Origins of Rotation in Tornadoes Experiment, 1994-95) and VORTEX2 (2009-present) programs, is needed.  Additional data can be used to </w:t>
      </w:r>
      <w:r w:rsidR="001C22F1">
        <w:t>validate</w:t>
      </w:r>
      <w:r>
        <w:t xml:space="preserve"> and improve numerical simulations</w:t>
      </w:r>
      <w:r w:rsidR="00AC2100">
        <w:t>, helping to clarify the physical mechanisms</w:t>
      </w:r>
      <w:r>
        <w:t xml:space="preserve">. Important relevant observations (Markowski, 2002) </w:t>
      </w:r>
      <w:r w:rsidR="00AC2100">
        <w:t>confirm</w:t>
      </w:r>
      <w:r>
        <w:t xml:space="preserve"> that</w:t>
      </w:r>
      <w:r w:rsidR="00AC2100">
        <w:t>,</w:t>
      </w:r>
      <w:r>
        <w:t xml:space="preserve"> in close proximity to tornadoes</w:t>
      </w:r>
      <w:r w:rsidR="00AC2100">
        <w:t>,</w:t>
      </w:r>
      <w:r>
        <w:t xml:space="preserve"> there are RFD and hook echoes. Hook </w:t>
      </w:r>
      <w:r w:rsidR="0092341C">
        <w:t>echoes</w:t>
      </w:r>
      <w:r>
        <w:t xml:space="preserve"> are useful passive indicators of possible tornado formation. It is also observed that there is no </w:t>
      </w:r>
      <w:r>
        <w:lastRenderedPageBreak/>
        <w:t>rain at the surface in the vicinity of an actual tornado. It is not known whether this is because the rain at the level of the tornado is subjected to the centrifugal effects due to strong rotation, or if it is because there is a clear rain</w:t>
      </w:r>
      <w:r w:rsidR="00AC2100">
        <w:t>-free</w:t>
      </w:r>
      <w:r>
        <w:t xml:space="preserve"> zone. One theory for the formation of hook echo</w:t>
      </w:r>
      <w:r w:rsidR="001C22F1">
        <w:t>es</w:t>
      </w:r>
      <w:r>
        <w:t xml:space="preserve"> is that </w:t>
      </w:r>
      <w:r w:rsidR="001C22F1">
        <w:t>they</w:t>
      </w:r>
      <w:r>
        <w:t xml:space="preserve"> result from horizontal advection of precipitation in the</w:t>
      </w:r>
      <w:r w:rsidR="00AC2100">
        <w:t xml:space="preserve"> associated</w:t>
      </w:r>
      <w:r>
        <w:t xml:space="preserve"> mesocyclone. </w:t>
      </w:r>
    </w:p>
    <w:p w14:paraId="4002C8A1" w14:textId="51285D6E" w:rsidR="009516C7" w:rsidRDefault="009516C7" w:rsidP="00E91BD7">
      <w:r w:rsidRPr="009516C7">
        <w:t xml:space="preserve">Decoupling the tornado </w:t>
      </w:r>
      <w:r w:rsidR="00C038C3">
        <w:t>from</w:t>
      </w:r>
      <w:r w:rsidRPr="009516C7">
        <w:t xml:space="preserve"> </w:t>
      </w:r>
      <w:r w:rsidR="001C22F1">
        <w:t>its</w:t>
      </w:r>
      <w:r w:rsidRPr="009516C7">
        <w:t xml:space="preserve"> supercell thunderstorm </w:t>
      </w:r>
      <w:r w:rsidR="001C22F1">
        <w:t xml:space="preserve">host </w:t>
      </w:r>
      <w:r w:rsidR="00C038C3">
        <w:t>does not yield</w:t>
      </w:r>
      <w:r w:rsidRPr="009516C7">
        <w:t xml:space="preserve"> </w:t>
      </w:r>
      <w:r w:rsidR="00A661CE">
        <w:t>plausible</w:t>
      </w:r>
      <w:r w:rsidRPr="009516C7">
        <w:t xml:space="preserve"> results (Fiedler, 1995). This is due to</w:t>
      </w:r>
      <w:r w:rsidR="004C0C4A">
        <w:t xml:space="preserve"> the</w:t>
      </w:r>
      <w:r w:rsidRPr="009516C7">
        <w:t xml:space="preserve"> fact that tornadogenesis </w:t>
      </w:r>
      <w:r w:rsidR="00C038C3">
        <w:t>require</w:t>
      </w:r>
      <w:r w:rsidRPr="009516C7">
        <w:t xml:space="preserve">s </w:t>
      </w:r>
      <w:r w:rsidR="00C038C3">
        <w:t>participation by</w:t>
      </w:r>
      <w:r w:rsidRPr="009516C7">
        <w:t xml:space="preserve"> the parent storm. Therefore </w:t>
      </w:r>
      <w:r w:rsidR="001C22F1">
        <w:t>an appropriate</w:t>
      </w:r>
      <w:r w:rsidR="00C038C3">
        <w:t xml:space="preserve"> computational</w:t>
      </w:r>
      <w:r w:rsidRPr="009516C7">
        <w:t xml:space="preserve"> domain has to be large enough to </w:t>
      </w:r>
      <w:r w:rsidR="00AC2100">
        <w:t xml:space="preserve">enable </w:t>
      </w:r>
      <w:r w:rsidRPr="009516C7">
        <w:t>simulat</w:t>
      </w:r>
      <w:r w:rsidR="00AC2100">
        <w:t>ion of</w:t>
      </w:r>
      <w:r w:rsidRPr="009516C7">
        <w:t xml:space="preserve"> the complete storm.</w:t>
      </w:r>
      <w:r>
        <w:t xml:space="preserve"> There </w:t>
      </w:r>
      <w:r w:rsidR="001C22F1">
        <w:t>are</w:t>
      </w:r>
      <w:r>
        <w:t xml:space="preserve"> also </w:t>
      </w:r>
      <w:r w:rsidR="001C22F1">
        <w:t>inconsistencies</w:t>
      </w:r>
      <w:r>
        <w:t xml:space="preserve"> between observations and numerical simulations </w:t>
      </w:r>
      <w:r w:rsidR="00C038C3">
        <w:t>that</w:t>
      </w:r>
      <w:r w:rsidR="001C22F1">
        <w:t xml:space="preserve"> result from</w:t>
      </w:r>
      <w:r w:rsidR="00C038C3">
        <w:t xml:space="preserve"> oversimplif</w:t>
      </w:r>
      <w:r w:rsidR="001C22F1">
        <w:t>ication of</w:t>
      </w:r>
      <w:r>
        <w:t xml:space="preserve"> microphysical schemes. For example</w:t>
      </w:r>
      <w:r w:rsidR="00C038C3">
        <w:t>,</w:t>
      </w:r>
      <w:r>
        <w:t xml:space="preserve"> rain is either </w:t>
      </w:r>
      <w:r w:rsidR="00C038C3">
        <w:t xml:space="preserve">produced </w:t>
      </w:r>
      <w:r w:rsidR="00273BE6">
        <w:t>prematurely</w:t>
      </w:r>
      <w:r>
        <w:t xml:space="preserve"> and </w:t>
      </w:r>
      <w:r w:rsidR="00C038C3">
        <w:t xml:space="preserve">at </w:t>
      </w:r>
      <w:r>
        <w:t>too low</w:t>
      </w:r>
      <w:r w:rsidR="00C038C3">
        <w:t xml:space="preserve"> an elevation</w:t>
      </w:r>
      <w:r>
        <w:t xml:space="preserve"> (Straka and Ramussen, 1997) or the cold</w:t>
      </w:r>
      <w:r w:rsidR="00C038C3">
        <w:t xml:space="preserve"> air</w:t>
      </w:r>
      <w:r>
        <w:t xml:space="preserve"> pools are too </w:t>
      </w:r>
      <w:r w:rsidR="00571790">
        <w:t xml:space="preserve">large and </w:t>
      </w:r>
      <w:r w:rsidR="0008729D">
        <w:t xml:space="preserve">too </w:t>
      </w:r>
      <w:r w:rsidR="00571790">
        <w:t xml:space="preserve">cold </w:t>
      </w:r>
      <w:r>
        <w:t>(Gilmore et al., 2004) or the outburst of precipitation is too intense along the</w:t>
      </w:r>
      <w:r w:rsidR="00A01EF3">
        <w:t xml:space="preserve"> vertical</w:t>
      </w:r>
      <w:r>
        <w:t xml:space="preserve"> </w:t>
      </w:r>
      <w:r w:rsidR="00A01EF3">
        <w:t xml:space="preserve">rotation axis </w:t>
      </w:r>
      <w:r>
        <w:t xml:space="preserve">of developing tornadoes (Das, 1983). Those studies </w:t>
      </w:r>
      <w:r w:rsidR="009A6F73">
        <w:t>demonstrated</w:t>
      </w:r>
      <w:r>
        <w:t xml:space="preserve"> that the microphysics is very important </w:t>
      </w:r>
      <w:r w:rsidR="009A6F73">
        <w:t>for high fidelity</w:t>
      </w:r>
      <w:r>
        <w:t xml:space="preserve"> tornado simulations and simplifying the microphysics can be detrimental to the</w:t>
      </w:r>
      <w:r w:rsidR="0008729D">
        <w:t xml:space="preserve"> fidelity of the</w:t>
      </w:r>
      <w:r>
        <w:t xml:space="preserve"> numerical s</w:t>
      </w:r>
      <w:r w:rsidR="001C22F1">
        <w:t>imula</w:t>
      </w:r>
      <w:r>
        <w:t>tions.</w:t>
      </w:r>
    </w:p>
    <w:p w14:paraId="45D7A15A" w14:textId="323CC432" w:rsidR="009516C7" w:rsidRDefault="009516C7" w:rsidP="00E91BD7">
      <w:r>
        <w:t>Davies-Jones</w:t>
      </w:r>
      <w:r w:rsidR="009A6F73">
        <w:t xml:space="preserve"> (2008)</w:t>
      </w:r>
      <w:r>
        <w:t xml:space="preserve"> showed that a rain curtain in a purely barotropic environment can enhance </w:t>
      </w:r>
      <w:r w:rsidR="00CF7F00">
        <w:t xml:space="preserve">the updraft and downdraft interaction. This interaction can instigate the formation of a </w:t>
      </w:r>
      <w:r>
        <w:t>tornado. Th</w:t>
      </w:r>
      <w:r w:rsidR="009A6F73">
        <w:t>at</w:t>
      </w:r>
      <w:r>
        <w:t xml:space="preserve"> study </w:t>
      </w:r>
      <w:r w:rsidR="009A6F73">
        <w:t>employed</w:t>
      </w:r>
      <w:r>
        <w:t xml:space="preserve"> a two-dimensional simulation using</w:t>
      </w:r>
      <w:r w:rsidR="009A6F73">
        <w:t xml:space="preserve"> what is now called the</w:t>
      </w:r>
      <w:r>
        <w:t xml:space="preserve"> </w:t>
      </w:r>
      <w:r w:rsidRPr="0092341C">
        <w:rPr>
          <w:i/>
        </w:rPr>
        <w:t>Davies-Jones model</w:t>
      </w:r>
      <w:r>
        <w:t>.  Kis et al. (2008) performed and extended the same analysis in a three-dimensional simulation. They also showed that descending rain curtains enhance tornado</w:t>
      </w:r>
      <w:r w:rsidR="00CF7F00">
        <w:t>genesis</w:t>
      </w:r>
      <w:r>
        <w:t xml:space="preserve"> and </w:t>
      </w:r>
      <w:r w:rsidR="00C47B43">
        <w:t xml:space="preserve">a </w:t>
      </w:r>
      <w:r w:rsidR="009A6F73">
        <w:t>specific</w:t>
      </w:r>
      <w:r w:rsidR="00C47B43">
        <w:t xml:space="preserve"> range of</w:t>
      </w:r>
      <w:r>
        <w:t xml:space="preserve"> mixing ratios</w:t>
      </w:r>
      <w:r w:rsidR="005C5D9D">
        <w:t xml:space="preserve"> </w:t>
      </w:r>
      <w:r w:rsidR="005C5D9D">
        <w:rPr>
          <w:lang w:val="en"/>
        </w:rPr>
        <w:t>of water vapor, cloud water, cloud ice, rain, and hail</w:t>
      </w:r>
      <w:r>
        <w:t xml:space="preserve"> </w:t>
      </w:r>
      <w:r w:rsidR="005C5D9D">
        <w:t xml:space="preserve">(Snook and Xue, 2008) </w:t>
      </w:r>
      <w:r w:rsidR="0092341C">
        <w:t>was</w:t>
      </w:r>
      <w:r>
        <w:t xml:space="preserve"> </w:t>
      </w:r>
      <w:r w:rsidR="008A6278">
        <w:t xml:space="preserve">found to be </w:t>
      </w:r>
      <w:r>
        <w:t xml:space="preserve">essential </w:t>
      </w:r>
      <w:r w:rsidR="009A6F73">
        <w:t>for the</w:t>
      </w:r>
      <w:r>
        <w:t xml:space="preserve"> downward angular momentum transport </w:t>
      </w:r>
      <w:r w:rsidR="009A6F73">
        <w:t xml:space="preserve">needed </w:t>
      </w:r>
      <w:r>
        <w:t xml:space="preserve">for tornedogenesis. </w:t>
      </w:r>
      <w:r w:rsidR="009A6F73">
        <w:t>Those simulations</w:t>
      </w:r>
      <w:r>
        <w:t xml:space="preserve"> confirmed that thermodynamic characteristics of the angular momentum-transporting downdraft</w:t>
      </w:r>
      <w:r w:rsidR="009A6F73">
        <w:t>s</w:t>
      </w:r>
      <w:r>
        <w:t>, which are sensitive to low-level</w:t>
      </w:r>
      <w:r w:rsidR="00C47B43">
        <w:t xml:space="preserve"> ambient</w:t>
      </w:r>
      <w:r>
        <w:t xml:space="preserve"> relative humidity and precipitation character</w:t>
      </w:r>
      <w:r w:rsidR="009A6F73">
        <w:t>istics</w:t>
      </w:r>
      <w:r>
        <w:t xml:space="preserve"> of the rain curtain, </w:t>
      </w:r>
      <w:r w:rsidR="009A6F73">
        <w:t>control</w:t>
      </w:r>
      <w:r>
        <w:t xml:space="preserve"> the intensity and longevity of tornado</w:t>
      </w:r>
      <w:r w:rsidR="004C0C4A">
        <w:t>es</w:t>
      </w:r>
      <w:r>
        <w:t xml:space="preserve"> (Markowski et al., 2003).</w:t>
      </w:r>
    </w:p>
    <w:p w14:paraId="7C55E3DE" w14:textId="5AAE4904" w:rsidR="00A42290" w:rsidRDefault="009A6F73" w:rsidP="00E91BD7">
      <w:r>
        <w:t>Davies-Jones (2008) utilized an</w:t>
      </w:r>
      <w:r w:rsidR="009516C7">
        <w:t xml:space="preserve"> energy balance</w:t>
      </w:r>
      <w:r>
        <w:t xml:space="preserve"> to</w:t>
      </w:r>
      <w:r w:rsidR="009516C7">
        <w:t xml:space="preserve"> show that the vertical </w:t>
      </w:r>
      <w:r w:rsidR="003F5BA8">
        <w:t xml:space="preserve">component of </w:t>
      </w:r>
      <w:r w:rsidR="009516C7">
        <w:t xml:space="preserve">kinetic energy decreases </w:t>
      </w:r>
      <w:r w:rsidR="00A20B1D">
        <w:t xml:space="preserve">and the horizontal </w:t>
      </w:r>
      <w:r w:rsidR="008A6278">
        <w:t xml:space="preserve">component of </w:t>
      </w:r>
      <w:r w:rsidR="00A20B1D">
        <w:t xml:space="preserve">kinetic energy increases </w:t>
      </w:r>
      <w:r w:rsidR="009516C7">
        <w:t xml:space="preserve">just </w:t>
      </w:r>
      <w:r w:rsidR="00144493">
        <w:t>prior to</w:t>
      </w:r>
      <w:r w:rsidR="009516C7">
        <w:t xml:space="preserve"> the formation of </w:t>
      </w:r>
      <w:r w:rsidR="007B439C">
        <w:t>a</w:t>
      </w:r>
      <w:r w:rsidR="009516C7">
        <w:t xml:space="preserve"> tornado. This phenomenon could explain why the overshooting top</w:t>
      </w:r>
      <w:r w:rsidR="00C40D82">
        <w:t xml:space="preserve"> of </w:t>
      </w:r>
      <w:r w:rsidR="0008729D">
        <w:t>a parent</w:t>
      </w:r>
      <w:r w:rsidR="00C40D82">
        <w:t xml:space="preserve"> supercell cloud</w:t>
      </w:r>
      <w:r w:rsidR="009516C7">
        <w:t xml:space="preserve"> collapses prior</w:t>
      </w:r>
      <w:r w:rsidR="00144493">
        <w:t xml:space="preserve"> to the formation of</w:t>
      </w:r>
      <w:r w:rsidR="009516C7">
        <w:t xml:space="preserve"> </w:t>
      </w:r>
      <w:r w:rsidR="009516C7">
        <w:lastRenderedPageBreak/>
        <w:t xml:space="preserve">a major tornado (Fujita, 1973, 1975). Therefore the energy created by </w:t>
      </w:r>
      <w:r w:rsidR="00144493">
        <w:t>water</w:t>
      </w:r>
      <w:r w:rsidR="008A6278">
        <w:t>-</w:t>
      </w:r>
      <w:r w:rsidR="00144493">
        <w:t>phase</w:t>
      </w:r>
      <w:r w:rsidR="008A6278">
        <w:t>-</w:t>
      </w:r>
      <w:r w:rsidR="009516C7">
        <w:t>changes and the energy</w:t>
      </w:r>
      <w:r w:rsidR="008A6278">
        <w:t xml:space="preserve"> that is</w:t>
      </w:r>
      <w:r w:rsidR="009516C7">
        <w:t xml:space="preserve"> dissipated</w:t>
      </w:r>
      <w:r w:rsidR="008A6278">
        <w:t xml:space="preserve"> both</w:t>
      </w:r>
      <w:r w:rsidR="009516C7">
        <w:t xml:space="preserve"> into the cloud itself and </w:t>
      </w:r>
      <w:r w:rsidR="00144493">
        <w:t xml:space="preserve">into </w:t>
      </w:r>
      <w:r w:rsidR="009516C7">
        <w:t xml:space="preserve">the environment are important </w:t>
      </w:r>
      <w:r w:rsidR="00144493">
        <w:t xml:space="preserve">research </w:t>
      </w:r>
      <w:r w:rsidR="008A6278">
        <w:t>consideration</w:t>
      </w:r>
      <w:r w:rsidR="00144493">
        <w:t>s that</w:t>
      </w:r>
      <w:r w:rsidR="009516C7">
        <w:t xml:space="preserve"> could</w:t>
      </w:r>
      <w:r w:rsidR="008A6278">
        <w:t xml:space="preserve"> help</w:t>
      </w:r>
      <w:r w:rsidR="009516C7">
        <w:t xml:space="preserve"> explain the increase </w:t>
      </w:r>
      <w:r w:rsidR="00144493">
        <w:t>in</w:t>
      </w:r>
      <w:r w:rsidR="009516C7">
        <w:t xml:space="preserve"> rotation of the</w:t>
      </w:r>
      <w:r w:rsidR="008A6278">
        <w:t>se</w:t>
      </w:r>
      <w:r w:rsidR="009516C7">
        <w:t xml:space="preserve"> vertical vortices.</w:t>
      </w:r>
    </w:p>
    <w:p w14:paraId="0613A441" w14:textId="130C41B2" w:rsidR="009516C7" w:rsidRDefault="00144493" w:rsidP="00E91BD7">
      <w:r>
        <w:t>In an effort to address</w:t>
      </w:r>
      <w:r w:rsidR="009516C7">
        <w:t xml:space="preserve"> the con</w:t>
      </w:r>
      <w:r>
        <w:t>flicting explanations for describing and predicting</w:t>
      </w:r>
      <w:r w:rsidR="009516C7">
        <w:t xml:space="preserve"> tornadogenesis, </w:t>
      </w:r>
      <w:r>
        <w:t>this dissertation</w:t>
      </w:r>
      <w:r w:rsidR="009516C7">
        <w:t xml:space="preserve"> will study</w:t>
      </w:r>
      <w:r>
        <w:t xml:space="preserve"> an actual supercell storm that passed over</w:t>
      </w:r>
      <w:r w:rsidR="009516C7">
        <w:t xml:space="preserve"> Raleigh</w:t>
      </w:r>
      <w:r>
        <w:t>, NC</w:t>
      </w:r>
      <w:r w:rsidR="009516C7">
        <w:t xml:space="preserve"> on April 16</w:t>
      </w:r>
      <w:r w:rsidR="009516C7" w:rsidRPr="009516C7">
        <w:rPr>
          <w:vertAlign w:val="superscript"/>
        </w:rPr>
        <w:t>th</w:t>
      </w:r>
      <w:r w:rsidR="009516C7">
        <w:t>, 2011</w:t>
      </w:r>
      <w:r>
        <w:t>, and spawned several tornadoes.  That storm traversed a geographical region that has numerous weather radar</w:t>
      </w:r>
      <w:r w:rsidR="00614105">
        <w:t>s and government weather stations enabling detailed comparisons between</w:t>
      </w:r>
      <w:r w:rsidR="009516C7">
        <w:t xml:space="preserve"> recorded meteorological data and the </w:t>
      </w:r>
      <w:r w:rsidR="00B57095">
        <w:t>numerical simulation</w:t>
      </w:r>
      <w:r w:rsidR="00C47B43">
        <w:t>s</w:t>
      </w:r>
      <w:r w:rsidR="009516C7">
        <w:t>.</w:t>
      </w:r>
    </w:p>
    <w:p w14:paraId="3A90F49B" w14:textId="77777777" w:rsidR="009516C7" w:rsidRDefault="009516C7" w:rsidP="009516C7"/>
    <w:p w14:paraId="6604B17A" w14:textId="77777777" w:rsidR="00A42290" w:rsidRDefault="00C07E9E" w:rsidP="009516C7">
      <w:pPr>
        <w:pStyle w:val="Heading1"/>
      </w:pPr>
      <w:bookmarkStart w:id="36" w:name="_Toc456001154"/>
      <w:r>
        <w:t>Description of the</w:t>
      </w:r>
      <w:r w:rsidR="00614105">
        <w:t xml:space="preserve"> 16 April, 2011 Mid-Atlantic Frontal Storm and the Embedded Raleigh Tornado</w:t>
      </w:r>
      <w:bookmarkEnd w:id="36"/>
    </w:p>
    <w:p w14:paraId="5D1986FC" w14:textId="009632CC" w:rsidR="00A42290" w:rsidRDefault="00A42290" w:rsidP="00C07E9E">
      <w:r w:rsidRPr="004C6B83">
        <w:t>On the afternoon of April 16</w:t>
      </w:r>
      <w:r w:rsidRPr="004C6B83">
        <w:rPr>
          <w:vertAlign w:val="superscript"/>
        </w:rPr>
        <w:t>th</w:t>
      </w:r>
      <w:r w:rsidRPr="004C6B83">
        <w:t xml:space="preserve">, 2011, </w:t>
      </w:r>
      <w:r w:rsidR="007B439C">
        <w:t xml:space="preserve">a </w:t>
      </w:r>
      <w:r>
        <w:t xml:space="preserve">frontal </w:t>
      </w:r>
      <w:r w:rsidRPr="004C6B83">
        <w:t xml:space="preserve">storm </w:t>
      </w:r>
      <w:r>
        <w:t>containing multiple</w:t>
      </w:r>
      <w:r w:rsidR="006373A3">
        <w:t xml:space="preserve"> supercells</w:t>
      </w:r>
      <w:r w:rsidR="00614105">
        <w:t xml:space="preserve"> </w:t>
      </w:r>
      <w:r w:rsidR="006373A3">
        <w:t>develop</w:t>
      </w:r>
      <w:r w:rsidR="007B439C">
        <w:t>ed</w:t>
      </w:r>
      <w:r w:rsidR="006373A3">
        <w:t xml:space="preserve"> and mov</w:t>
      </w:r>
      <w:r w:rsidR="007B439C">
        <w:t>ed</w:t>
      </w:r>
      <w:r w:rsidRPr="004C6B83">
        <w:t xml:space="preserve"> through the Carolinas and Virginia. </w:t>
      </w:r>
      <w:r>
        <w:t xml:space="preserve"> </w:t>
      </w:r>
      <w:r w:rsidR="007B439C">
        <w:t>At 20:03, UTC, a Doppler r</w:t>
      </w:r>
      <w:r w:rsidR="00AD7ABE">
        <w:t>adar image of the extent of the North Carolina portion of the storm</w:t>
      </w:r>
      <w:r w:rsidR="008A6278">
        <w:t xml:space="preserve"> is shown in</w:t>
      </w:r>
      <w:r w:rsidR="00E85EBC">
        <w:t xml:space="preserve"> </w:t>
      </w:r>
      <w:r w:rsidR="00E85EBC">
        <w:fldChar w:fldCharType="begin"/>
      </w:r>
      <w:r w:rsidR="00E85EBC">
        <w:instrText xml:space="preserve"> REF _Ref429470194 \h </w:instrText>
      </w:r>
      <w:r w:rsidR="00E85EBC">
        <w:fldChar w:fldCharType="separate"/>
      </w:r>
      <w:r w:rsidR="002B46D6">
        <w:t xml:space="preserve">Figure </w:t>
      </w:r>
      <w:r w:rsidR="002B46D6">
        <w:rPr>
          <w:noProof/>
        </w:rPr>
        <w:t>9</w:t>
      </w:r>
      <w:r w:rsidR="00E85EBC">
        <w:fldChar w:fldCharType="end"/>
      </w:r>
      <w:r w:rsidR="00AD7ABE">
        <w:t>,</w:t>
      </w:r>
      <w:r w:rsidR="007B439C">
        <w:t xml:space="preserve"> and </w:t>
      </w:r>
      <w:r w:rsidR="007B439C">
        <w:fldChar w:fldCharType="begin"/>
      </w:r>
      <w:r w:rsidR="007B439C">
        <w:instrText xml:space="preserve"> REF _Ref409773972 \h </w:instrText>
      </w:r>
      <w:r w:rsidR="007B439C">
        <w:fldChar w:fldCharType="separate"/>
      </w:r>
      <w:r w:rsidR="007D2CC6">
        <w:t xml:space="preserve">Figure </w:t>
      </w:r>
      <w:r w:rsidR="007D2CC6">
        <w:rPr>
          <w:noProof/>
        </w:rPr>
        <w:t>10</w:t>
      </w:r>
      <w:r w:rsidR="007B439C">
        <w:fldChar w:fldCharType="end"/>
      </w:r>
      <w:r w:rsidR="007B439C">
        <w:t xml:space="preserve"> </w:t>
      </w:r>
      <w:r w:rsidR="00AD7ABE">
        <w:t xml:space="preserve">is an enlarged image of the supercell formation (visible in the center of Figure 9) just prior to passing over Rayleigh, NC.  </w:t>
      </w:r>
      <w:r w:rsidR="00CF5B61">
        <w:t>From the National Weather Service</w:t>
      </w:r>
      <w:r w:rsidR="00AD7ABE">
        <w:t xml:space="preserve"> report</w:t>
      </w:r>
      <w:r w:rsidR="00F95670">
        <w:t xml:space="preserve"> (</w:t>
      </w:r>
      <w:r w:rsidR="00F95670" w:rsidRPr="00F95670">
        <w:t>National Weather Service. April 16, 2011</w:t>
      </w:r>
      <w:r w:rsidR="00F95670">
        <w:t>)</w:t>
      </w:r>
      <w:r w:rsidR="00CF5B61">
        <w:t>, 30</w:t>
      </w:r>
      <w:r w:rsidR="00AD7ABE">
        <w:t xml:space="preserve"> confirmed</w:t>
      </w:r>
      <w:r w:rsidR="00CF5B61">
        <w:t xml:space="preserve"> tornado</w:t>
      </w:r>
      <w:r w:rsidR="00AD7ABE">
        <w:t>e</w:t>
      </w:r>
      <w:r w:rsidR="00CF5B61">
        <w:t>s</w:t>
      </w:r>
      <w:r w:rsidR="00AD7ABE">
        <w:t xml:space="preserve"> were produced as this storm</w:t>
      </w:r>
      <w:r w:rsidR="00CF5B61">
        <w:t xml:space="preserve"> </w:t>
      </w:r>
      <w:r w:rsidR="00AD7ABE">
        <w:t>traversed</w:t>
      </w:r>
      <w:r w:rsidR="00CF5B61">
        <w:t xml:space="preserve"> North Carolina and 11 </w:t>
      </w:r>
      <w:r w:rsidR="00AD7ABE">
        <w:t xml:space="preserve">confirmed tornadoes were produced subsequently </w:t>
      </w:r>
      <w:r w:rsidR="00CF5B61">
        <w:t>over Virginia</w:t>
      </w:r>
      <w:r w:rsidRPr="004C6B83">
        <w:t xml:space="preserve">, causing </w:t>
      </w:r>
      <w:r>
        <w:t xml:space="preserve">significant </w:t>
      </w:r>
      <w:r w:rsidRPr="004C6B83">
        <w:t xml:space="preserve">damage and fatalities. </w:t>
      </w:r>
      <w:r>
        <w:t>One of t</w:t>
      </w:r>
      <w:r w:rsidRPr="004C6B83">
        <w:t>he super ce</w:t>
      </w:r>
      <w:r>
        <w:t>ll</w:t>
      </w:r>
      <w:r w:rsidR="00614105">
        <w:t>s</w:t>
      </w:r>
      <w:r w:rsidRPr="004C6B83">
        <w:t xml:space="preserve"> produced </w:t>
      </w:r>
      <w:r>
        <w:t>a</w:t>
      </w:r>
      <w:r w:rsidRPr="004C6B83">
        <w:t xml:space="preserve"> tornado </w:t>
      </w:r>
      <w:r>
        <w:t xml:space="preserve">that </w:t>
      </w:r>
      <w:r w:rsidRPr="004C6B83">
        <w:t xml:space="preserve">developed in Moore </w:t>
      </w:r>
      <w:r w:rsidR="00C47B43">
        <w:t>C</w:t>
      </w:r>
      <w:r w:rsidRPr="004C6B83">
        <w:t xml:space="preserve">ounty in central </w:t>
      </w:r>
      <w:r>
        <w:t xml:space="preserve">South </w:t>
      </w:r>
      <w:r w:rsidRPr="004C6B83">
        <w:t>Carolina and moved northeast</w:t>
      </w:r>
      <w:r>
        <w:t>, striking</w:t>
      </w:r>
      <w:r w:rsidRPr="004C6B83">
        <w:t xml:space="preserve"> Raleigh</w:t>
      </w:r>
      <w:r>
        <w:t>, NC</w:t>
      </w:r>
      <w:r w:rsidRPr="004C6B83">
        <w:t xml:space="preserve"> and</w:t>
      </w:r>
      <w:r>
        <w:t xml:space="preserve"> continuing</w:t>
      </w:r>
      <w:r w:rsidRPr="004C6B83">
        <w:t xml:space="preserve"> into southeastern Virginia. </w:t>
      </w:r>
      <w:r>
        <w:t>Th</w:t>
      </w:r>
      <w:r w:rsidR="004C0C4A">
        <w:t>at</w:t>
      </w:r>
      <w:r>
        <w:t xml:space="preserve"> </w:t>
      </w:r>
      <w:r>
        <w:rPr>
          <w:i/>
        </w:rPr>
        <w:t xml:space="preserve">Raleigh Tornado </w:t>
      </w:r>
      <w:r>
        <w:t xml:space="preserve">will be the focus of this study.  </w:t>
      </w:r>
      <w:r w:rsidRPr="004C6B83">
        <w:t>Th</w:t>
      </w:r>
      <w:r>
        <w:t>at</w:t>
      </w:r>
      <w:r w:rsidR="00AD7ABE">
        <w:t xml:space="preserve"> particular</w:t>
      </w:r>
      <w:r w:rsidRPr="004C6B83">
        <w:t xml:space="preserve"> tornado</w:t>
      </w:r>
      <w:r>
        <w:t xml:space="preserve"> persisted for </w:t>
      </w:r>
      <w:r w:rsidR="00823108">
        <w:t>a</w:t>
      </w:r>
      <w:r w:rsidR="00AD7ABE">
        <w:t>pproximately</w:t>
      </w:r>
      <w:r w:rsidR="00823108">
        <w:t xml:space="preserve"> 75 minutes</w:t>
      </w:r>
      <w:r w:rsidR="00B617B0">
        <w:t xml:space="preserve"> (</w:t>
      </w:r>
      <w:r w:rsidR="00B617B0" w:rsidRPr="00B617B0">
        <w:t>National Weather Service Eastern Region of North Carolina,</w:t>
      </w:r>
      <w:r w:rsidR="00B617B0">
        <w:t xml:space="preserve"> 2011)</w:t>
      </w:r>
      <w:r>
        <w:t xml:space="preserve">, producing a ground track approximately 100 km in length.  At its peak strength, the estimated core diameter was 475 m. </w:t>
      </w:r>
      <w:r w:rsidR="00614105">
        <w:t xml:space="preserve"> </w:t>
      </w:r>
      <w:r>
        <w:t>A</w:t>
      </w:r>
      <w:r w:rsidRPr="004C6B83">
        <w:t>ssessment of the</w:t>
      </w:r>
      <w:r>
        <w:t xml:space="preserve"> resulting</w:t>
      </w:r>
      <w:r w:rsidRPr="004C6B83">
        <w:t xml:space="preserve"> damage was consistent with an EF-3 </w:t>
      </w:r>
      <w:r w:rsidR="00614105">
        <w:t xml:space="preserve">tornado severity </w:t>
      </w:r>
      <w:r w:rsidRPr="004C6B83">
        <w:t>rating</w:t>
      </w:r>
      <w:r w:rsidR="000E4458">
        <w:t xml:space="preserve"> (</w:t>
      </w:r>
      <w:r w:rsidR="000E4458" w:rsidRPr="000E4458">
        <w:t>National Weather Service. April 16, 2011</w:t>
      </w:r>
      <w:r w:rsidR="000E4458">
        <w:t>)</w:t>
      </w:r>
      <w:r w:rsidRPr="004C6B83">
        <w:t>.</w:t>
      </w:r>
    </w:p>
    <w:p w14:paraId="375C6071" w14:textId="6B33FC1C" w:rsidR="00B62660" w:rsidRDefault="00B62660" w:rsidP="00C07E9E">
      <w:r>
        <w:lastRenderedPageBreak/>
        <w:t xml:space="preserve">The National Oceanic and Atmospheric Administration (NOAA) was able to </w:t>
      </w:r>
      <w:r w:rsidR="0008729D">
        <w:t>forecast</w:t>
      </w:r>
      <w:r>
        <w:t xml:space="preserve"> the possibility of a</w:t>
      </w:r>
      <w:r w:rsidR="00614105">
        <w:t xml:space="preserve"> tornado</w:t>
      </w:r>
      <w:r>
        <w:t xml:space="preserve"> outbreak in the area </w:t>
      </w:r>
      <w:r w:rsidR="00614105">
        <w:t>around</w:t>
      </w:r>
      <w:r>
        <w:t xml:space="preserve"> Raleigh</w:t>
      </w:r>
      <w:r w:rsidR="00614105">
        <w:t>, NC</w:t>
      </w:r>
      <w:r>
        <w:t xml:space="preserve"> using numerical models that showed strong helicity and the</w:t>
      </w:r>
      <w:r w:rsidR="00614105">
        <w:t xml:space="preserve"> associated</w:t>
      </w:r>
      <w:r w:rsidR="00FB6B95">
        <w:t xml:space="preserve"> extremely</w:t>
      </w:r>
      <w:r>
        <w:t xml:space="preserve"> unstable atmosphere</w:t>
      </w:r>
      <w:r w:rsidR="003643B4">
        <w:t xml:space="preserve"> as</w:t>
      </w:r>
      <w:r w:rsidR="0043743D">
        <w:t xml:space="preserve"> was</w:t>
      </w:r>
      <w:r w:rsidR="003643B4">
        <w:t xml:space="preserve"> shown</w:t>
      </w:r>
      <w:r w:rsidR="0043743D">
        <w:t xml:space="preserve"> as an exemplar</w:t>
      </w:r>
      <w:r w:rsidR="003643B4">
        <w:t xml:space="preserve"> </w:t>
      </w:r>
      <w:r w:rsidR="00AD7ABE">
        <w:t>in</w:t>
      </w:r>
      <w:r w:rsidR="003643B4">
        <w:t xml:space="preserve"> </w:t>
      </w:r>
      <w:r w:rsidR="00415A8E">
        <w:fldChar w:fldCharType="begin"/>
      </w:r>
      <w:r w:rsidR="00415A8E">
        <w:instrText xml:space="preserve"> REF _Ref409773750 \h </w:instrText>
      </w:r>
      <w:r w:rsidR="00415A8E">
        <w:fldChar w:fldCharType="separate"/>
      </w:r>
      <w:r w:rsidR="007D2CC6">
        <w:t xml:space="preserve">Figure </w:t>
      </w:r>
      <w:r w:rsidR="007D2CC6">
        <w:rPr>
          <w:noProof/>
        </w:rPr>
        <w:t>5</w:t>
      </w:r>
      <w:r w:rsidR="00415A8E">
        <w:fldChar w:fldCharType="end"/>
      </w:r>
      <w:r w:rsidR="00415A8E">
        <w:t>.</w:t>
      </w:r>
      <w:r>
        <w:t xml:space="preserve"> </w:t>
      </w:r>
    </w:p>
    <w:p w14:paraId="5CD591B1" w14:textId="77777777" w:rsidR="00CF7F00" w:rsidRDefault="00B22A66" w:rsidP="00CF7F00">
      <w:pPr>
        <w:pStyle w:val="Caption"/>
      </w:pPr>
      <w:r w:rsidRPr="00B22A66">
        <w:drawing>
          <wp:inline distT="0" distB="0" distL="0" distR="0" wp14:anchorId="51A6398A" wp14:editId="4D3DF464">
            <wp:extent cx="3246120" cy="2743200"/>
            <wp:effectExtent l="0" t="0" r="0" b="0"/>
            <wp:docPr id="5" name="Picture 2"/>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6120" cy="2743200"/>
                    </a:xfrm>
                    <a:prstGeom prst="rect">
                      <a:avLst/>
                    </a:prstGeom>
                    <a:noFill/>
                    <a:ln w="9525">
                      <a:noFill/>
                      <a:miter lim="800000"/>
                      <a:headEnd/>
                      <a:tailEnd/>
                    </a:ln>
                  </pic:spPr>
                </pic:pic>
              </a:graphicData>
            </a:graphic>
          </wp:inline>
        </w:drawing>
      </w:r>
      <w:bookmarkStart w:id="37" w:name="_Ref409773856"/>
      <w:bookmarkStart w:id="38" w:name="_Ref409773934"/>
    </w:p>
    <w:p w14:paraId="6DECA24B" w14:textId="1AD1DDD8" w:rsidR="00B22A66" w:rsidRDefault="00E85EBC" w:rsidP="00E85EBC">
      <w:pPr>
        <w:pStyle w:val="Caption"/>
      </w:pPr>
      <w:bookmarkStart w:id="39" w:name="_Ref429470194"/>
      <w:bookmarkStart w:id="40" w:name="_Toc456340745"/>
      <w:bookmarkEnd w:id="37"/>
      <w:r>
        <w:t xml:space="preserve">Figure </w:t>
      </w:r>
      <w:r>
        <w:fldChar w:fldCharType="begin"/>
      </w:r>
      <w:r>
        <w:instrText xml:space="preserve"> SEQ Figure \* ARABIC </w:instrText>
      </w:r>
      <w:r>
        <w:fldChar w:fldCharType="separate"/>
      </w:r>
      <w:r w:rsidR="00F02701">
        <w:t>9</w:t>
      </w:r>
      <w:r>
        <w:fldChar w:fldCharType="end"/>
      </w:r>
      <w:bookmarkEnd w:id="39"/>
      <w:r w:rsidR="00C23A24">
        <w:t xml:space="preserve">. </w:t>
      </w:r>
      <w:r w:rsidR="00B22A66">
        <w:t>Series of supercell</w:t>
      </w:r>
      <w:r w:rsidR="007B439C">
        <w:t>s</w:t>
      </w:r>
      <w:r w:rsidR="00B22A66">
        <w:t xml:space="preserve"> over </w:t>
      </w:r>
      <w:r w:rsidR="00B22A66" w:rsidRPr="006373A3">
        <w:rPr>
          <w:rFonts w:cstheme="minorHAnsi"/>
        </w:rPr>
        <w:t>North</w:t>
      </w:r>
      <w:r w:rsidR="00B22A66">
        <w:t xml:space="preserve"> </w:t>
      </w:r>
      <w:r w:rsidR="00B22A66" w:rsidRPr="00CF7F00">
        <w:t>Carolina</w:t>
      </w:r>
      <w:r w:rsidR="00B22A66">
        <w:t xml:space="preserve"> at 2003UTC, 16 April 2011</w:t>
      </w:r>
      <w:bookmarkEnd w:id="38"/>
      <w:bookmarkEnd w:id="40"/>
    </w:p>
    <w:p w14:paraId="3AA43903" w14:textId="77777777" w:rsidR="00457160" w:rsidRDefault="00CD023B" w:rsidP="00457160">
      <w:pPr>
        <w:pStyle w:val="Caption"/>
      </w:pPr>
      <w:r>
        <w:drawing>
          <wp:inline distT="0" distB="0" distL="0" distR="0" wp14:anchorId="6A2DD5B4" wp14:editId="4A4B024E">
            <wp:extent cx="2743200" cy="2715768"/>
            <wp:effectExtent l="0" t="0" r="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l="36774" t="39458" r="54644" b="33348"/>
                    <a:stretch>
                      <a:fillRect/>
                    </a:stretch>
                  </pic:blipFill>
                  <pic:spPr bwMode="auto">
                    <a:xfrm>
                      <a:off x="0" y="0"/>
                      <a:ext cx="2743200" cy="2715768"/>
                    </a:xfrm>
                    <a:prstGeom prst="rect">
                      <a:avLst/>
                    </a:prstGeom>
                    <a:noFill/>
                    <a:ln w="9525">
                      <a:noFill/>
                      <a:miter lim="800000"/>
                      <a:headEnd/>
                      <a:tailEnd/>
                    </a:ln>
                  </pic:spPr>
                </pic:pic>
              </a:graphicData>
            </a:graphic>
          </wp:inline>
        </w:drawing>
      </w:r>
    </w:p>
    <w:p w14:paraId="2A1B0FE2" w14:textId="6FCC75B7" w:rsidR="00CD023B" w:rsidRDefault="00E85EBC" w:rsidP="00E85EBC">
      <w:pPr>
        <w:pStyle w:val="Caption"/>
      </w:pPr>
      <w:bookmarkStart w:id="41" w:name="_Toc456340746"/>
      <w:r>
        <w:t xml:space="preserve">Figure </w:t>
      </w:r>
      <w:r>
        <w:fldChar w:fldCharType="begin"/>
      </w:r>
      <w:r>
        <w:instrText xml:space="preserve"> SEQ Figure \* ARABIC </w:instrText>
      </w:r>
      <w:r>
        <w:fldChar w:fldCharType="separate"/>
      </w:r>
      <w:r w:rsidR="00F02701">
        <w:t>10</w:t>
      </w:r>
      <w:r>
        <w:fldChar w:fldCharType="end"/>
      </w:r>
      <w:r w:rsidR="00457160">
        <w:t>.</w:t>
      </w:r>
      <w:r w:rsidR="00C23A24">
        <w:t xml:space="preserve"> </w:t>
      </w:r>
      <w:r w:rsidR="00CD023B">
        <w:t>The Raleigh supercell just before en</w:t>
      </w:r>
      <w:r w:rsidR="00FB6B95">
        <w:t>coun</w:t>
      </w:r>
      <w:r w:rsidR="00CD023B">
        <w:t>tering the city.</w:t>
      </w:r>
      <w:bookmarkEnd w:id="41"/>
    </w:p>
    <w:p w14:paraId="658E03A3" w14:textId="6FE2BB6F" w:rsidR="000B42E2" w:rsidRDefault="006A28BD" w:rsidP="008968CE">
      <w:r>
        <w:lastRenderedPageBreak/>
        <w:t>The purpose of the</w:t>
      </w:r>
      <w:r w:rsidR="0008729D">
        <w:t xml:space="preserve"> present</w:t>
      </w:r>
      <w:r>
        <w:t xml:space="preserve"> research is to </w:t>
      </w:r>
      <w:r w:rsidR="0043743D">
        <w:t>attempt to isolate the meteorological</w:t>
      </w:r>
      <w:r>
        <w:t xml:space="preserve"> parameters</w:t>
      </w:r>
      <w:r w:rsidR="0043743D">
        <w:t xml:space="preserve"> that</w:t>
      </w:r>
      <w:r>
        <w:t xml:space="preserve"> are essential </w:t>
      </w:r>
      <w:r w:rsidR="0043743D">
        <w:t>in</w:t>
      </w:r>
      <w:r>
        <w:t xml:space="preserve"> the formation of a torna</w:t>
      </w:r>
      <w:r w:rsidR="00C47238">
        <w:t xml:space="preserve">do. </w:t>
      </w:r>
      <w:r w:rsidR="0097072E">
        <w:t>F</w:t>
      </w:r>
      <w:r w:rsidR="00C47238">
        <w:t>or this study</w:t>
      </w:r>
      <w:r w:rsidR="0097072E">
        <w:t>, an</w:t>
      </w:r>
      <w:r w:rsidR="00C47238">
        <w:t xml:space="preserve"> actual storm that produce</w:t>
      </w:r>
      <w:r w:rsidR="0043743D">
        <w:t>d</w:t>
      </w:r>
      <w:r w:rsidR="00C47238">
        <w:t xml:space="preserve"> a</w:t>
      </w:r>
      <w:r w:rsidR="0097072E">
        <w:t>t</w:t>
      </w:r>
      <w:r w:rsidR="00C47238">
        <w:t xml:space="preserve"> least one tornado</w:t>
      </w:r>
      <w:r w:rsidR="0043743D">
        <w:t>, preferably over a geographical area containing multiple weather stations and radars, was desired</w:t>
      </w:r>
      <w:r w:rsidR="0097072E">
        <w:t xml:space="preserve">. The </w:t>
      </w:r>
      <w:r w:rsidR="0043743D">
        <w:t xml:space="preserve">Raleigh </w:t>
      </w:r>
      <w:r w:rsidR="0097072E">
        <w:t xml:space="preserve">storm </w:t>
      </w:r>
      <w:r w:rsidR="008F01CA">
        <w:t xml:space="preserve">was </w:t>
      </w:r>
      <w:r w:rsidR="0097072E">
        <w:t xml:space="preserve">selected </w:t>
      </w:r>
      <w:r w:rsidR="0043743D">
        <w:t>for this study</w:t>
      </w:r>
      <w:r w:rsidR="0097072E">
        <w:t xml:space="preserve"> because Proctor et al (2012) </w:t>
      </w:r>
      <w:r w:rsidR="0043743D">
        <w:t xml:space="preserve">had </w:t>
      </w:r>
      <w:r w:rsidR="0097072E">
        <w:t xml:space="preserve">already simulated the event and </w:t>
      </w:r>
      <w:r w:rsidR="008F01CA">
        <w:t xml:space="preserve">they </w:t>
      </w:r>
      <w:r w:rsidR="0097072E">
        <w:t>were able to validate the</w:t>
      </w:r>
      <w:r w:rsidR="0043743D">
        <w:t xml:space="preserve"> underlying numerical</w:t>
      </w:r>
      <w:r w:rsidR="0097072E">
        <w:t xml:space="preserve"> simulation </w:t>
      </w:r>
      <w:r w:rsidR="0043743D">
        <w:t>utilizing a suite of</w:t>
      </w:r>
      <w:r w:rsidR="0097072E">
        <w:t xml:space="preserve"> recorded observations of the event. </w:t>
      </w:r>
      <w:r w:rsidR="001C6780">
        <w:t xml:space="preserve">Proctor et al. (2012) also </w:t>
      </w:r>
      <w:r w:rsidR="008F01CA">
        <w:t>includ</w:t>
      </w:r>
      <w:r w:rsidR="001C6780">
        <w:t xml:space="preserve">ed two other simulations </w:t>
      </w:r>
      <w:r w:rsidR="008F01CA">
        <w:t>that, except for the initial atmospheric humidity levels, were</w:t>
      </w:r>
      <w:r w:rsidR="001C6780">
        <w:t xml:space="preserve"> identical </w:t>
      </w:r>
      <w:r w:rsidR="008F01CA">
        <w:t xml:space="preserve">with the original </w:t>
      </w:r>
      <w:r w:rsidR="001C6780">
        <w:t xml:space="preserve">initialization </w:t>
      </w:r>
      <w:r w:rsidR="0043743D">
        <w:t>conditions</w:t>
      </w:r>
      <w:r w:rsidR="001C6780">
        <w:t>.</w:t>
      </w:r>
      <w:r w:rsidR="008F01CA">
        <w:t xml:space="preserve">  However, questions remain related to the spatial and temporal resolution needed to isolate the actual physics that lead to tornadogenesis.</w:t>
      </w:r>
      <w:r w:rsidR="001C6780">
        <w:t xml:space="preserve"> </w:t>
      </w:r>
    </w:p>
    <w:p w14:paraId="2644A134" w14:textId="683D8277" w:rsidR="006A28BD" w:rsidRDefault="0097072E" w:rsidP="008968CE">
      <w:r>
        <w:t>The</w:t>
      </w:r>
      <w:r w:rsidR="008968CE">
        <w:t xml:space="preserve"> first</w:t>
      </w:r>
      <w:r>
        <w:t xml:space="preserve"> logical step for this s</w:t>
      </w:r>
      <w:r w:rsidR="001C6780">
        <w:t>tudy</w:t>
      </w:r>
      <w:r>
        <w:t xml:space="preserve"> </w:t>
      </w:r>
      <w:r w:rsidR="0043743D">
        <w:t>wa</w:t>
      </w:r>
      <w:r>
        <w:t xml:space="preserve">s to refine the grid spacing to increase the resolution in order to </w:t>
      </w:r>
      <w:r w:rsidR="001C6780">
        <w:t>investigate</w:t>
      </w:r>
      <w:r w:rsidR="006534DE">
        <w:t xml:space="preserve"> further</w:t>
      </w:r>
      <w:r w:rsidR="001C6780">
        <w:t xml:space="preserve"> the three </w:t>
      </w:r>
      <w:r w:rsidR="006534DE">
        <w:t xml:space="preserve">earlier </w:t>
      </w:r>
      <w:r w:rsidR="001C6780">
        <w:t xml:space="preserve">simulations </w:t>
      </w:r>
      <w:r w:rsidR="006534DE">
        <w:t>in</w:t>
      </w:r>
      <w:r>
        <w:t xml:space="preserve"> more </w:t>
      </w:r>
      <w:r w:rsidR="001C6780">
        <w:t xml:space="preserve">detail, </w:t>
      </w:r>
      <w:r w:rsidR="006534DE">
        <w:t>attempting</w:t>
      </w:r>
      <w:r w:rsidR="001C6780">
        <w:t xml:space="preserve"> to resolve the </w:t>
      </w:r>
      <w:r w:rsidR="006534DE">
        <w:t>v</w:t>
      </w:r>
      <w:r w:rsidR="001C6780">
        <w:t xml:space="preserve">ortex core </w:t>
      </w:r>
      <w:r w:rsidR="006534DE">
        <w:t>structure</w:t>
      </w:r>
      <w:r w:rsidR="001C6780">
        <w:t xml:space="preserve"> (Bluestein, 2007) and</w:t>
      </w:r>
      <w:r w:rsidR="006534DE">
        <w:t xml:space="preserve"> quantify</w:t>
      </w:r>
      <w:r w:rsidR="001C6780">
        <w:t xml:space="preserve"> the inflow</w:t>
      </w:r>
      <w:r w:rsidR="006534DE">
        <w:t xml:space="preserve"> occurring</w:t>
      </w:r>
      <w:r w:rsidR="001C6780">
        <w:t xml:space="preserve"> in the supercell (</w:t>
      </w:r>
      <w:r w:rsidR="008968CE">
        <w:t>Proctor</w:t>
      </w:r>
      <w:r w:rsidR="001C6780">
        <w:t>,</w:t>
      </w:r>
      <w:r w:rsidR="008968CE">
        <w:t xml:space="preserve"> 1982</w:t>
      </w:r>
      <w:r w:rsidR="001C6780">
        <w:t>)</w:t>
      </w:r>
      <w:r w:rsidR="008968CE">
        <w:t xml:space="preserve">. To </w:t>
      </w:r>
      <w:r w:rsidR="006534DE">
        <w:t>control</w:t>
      </w:r>
      <w:r w:rsidR="008968CE">
        <w:t xml:space="preserve"> computational cost</w:t>
      </w:r>
      <w:r w:rsidR="006534DE">
        <w:t>s</w:t>
      </w:r>
      <w:r w:rsidR="008968CE">
        <w:t>, while conducting</w:t>
      </w:r>
      <w:r w:rsidR="006534DE">
        <w:t xml:space="preserve"> more-detailed</w:t>
      </w:r>
      <w:r w:rsidR="008968CE">
        <w:t xml:space="preserve"> simulations </w:t>
      </w:r>
      <w:r w:rsidR="006534DE">
        <w:t>utilizing</w:t>
      </w:r>
      <w:r w:rsidR="008968CE">
        <w:t xml:space="preserve"> a finer grid, a method</w:t>
      </w:r>
      <w:r w:rsidR="006534DE">
        <w:t xml:space="preserve"> was needed</w:t>
      </w:r>
      <w:r w:rsidR="008968CE">
        <w:t xml:space="preserve"> to reduce the computed domain without altering the dynamics of the storms. </w:t>
      </w:r>
      <w:r w:rsidR="00E85EBC">
        <w:t>Furthermore, since</w:t>
      </w:r>
      <w:r w:rsidR="006534DE">
        <w:t xml:space="preserve"> the earlier,</w:t>
      </w:r>
      <w:r w:rsidR="000B42E2">
        <w:t xml:space="preserve"> coarse</w:t>
      </w:r>
      <w:r w:rsidR="006534DE">
        <w:t>-</w:t>
      </w:r>
      <w:r w:rsidR="000B42E2">
        <w:t>grid</w:t>
      </w:r>
      <w:r w:rsidR="006534DE">
        <w:t xml:space="preserve"> simulations captured some elements of tornadogenesis, it was necessary to validate</w:t>
      </w:r>
      <w:r w:rsidR="000B42E2">
        <w:t xml:space="preserve"> an</w:t>
      </w:r>
      <w:r w:rsidR="006534DE">
        <w:t>y new</w:t>
      </w:r>
      <w:r w:rsidR="000B42E2">
        <w:t xml:space="preserve"> refined grid</w:t>
      </w:r>
      <w:r w:rsidR="006534DE">
        <w:t xml:space="preserve"> simulations by demonstrating that the new simulations produced similar gross features</w:t>
      </w:r>
      <w:r w:rsidR="000B42E2">
        <w:t xml:space="preserve"> before this study</w:t>
      </w:r>
      <w:r w:rsidR="006534DE">
        <w:t xml:space="preserve"> could be extended</w:t>
      </w:r>
      <w:r w:rsidR="000B42E2">
        <w:t>. Once</w:t>
      </w:r>
      <w:r w:rsidR="006534DE">
        <w:t xml:space="preserve"> the new methodology had demonstrated satisfactory comparisons with the earlier coarse-grid simulations, this study could proceed</w:t>
      </w:r>
      <w:r w:rsidR="000B42E2">
        <w:t xml:space="preserve"> to provide further information about tornadogenesis.</w:t>
      </w:r>
    </w:p>
    <w:p w14:paraId="7DD0B6C2" w14:textId="20D8253C" w:rsidR="008F150A" w:rsidRDefault="008F150A" w:rsidP="008F150A"/>
    <w:p w14:paraId="2174D5F4" w14:textId="77777777" w:rsidR="002C62DA" w:rsidRDefault="00D80EA0" w:rsidP="0056019C">
      <w:pPr>
        <w:pStyle w:val="Heading1"/>
      </w:pPr>
      <w:bookmarkStart w:id="42" w:name="_Toc456001155"/>
      <w:r>
        <w:t>Numerical code</w:t>
      </w:r>
      <w:bookmarkEnd w:id="42"/>
    </w:p>
    <w:p w14:paraId="1A40B84D" w14:textId="1AC2F3DD" w:rsidR="002A2F32" w:rsidRDefault="002A2F32" w:rsidP="002A2F32">
      <w:pPr>
        <w:ind w:firstLine="432"/>
        <w:rPr>
          <w:szCs w:val="24"/>
        </w:rPr>
      </w:pPr>
      <w:r w:rsidRPr="00E412EC">
        <w:rPr>
          <w:szCs w:val="24"/>
        </w:rPr>
        <w:t>The Terminal Area Simulation System (TASS) is a large eddy simulation atmospheric flow model used to simulate convective storms</w:t>
      </w:r>
      <w:r w:rsidR="00F25F32">
        <w:rPr>
          <w:szCs w:val="24"/>
        </w:rPr>
        <w:t>, as well as</w:t>
      </w:r>
      <w:r w:rsidRPr="00E412EC">
        <w:rPr>
          <w:szCs w:val="24"/>
        </w:rPr>
        <w:t xml:space="preserve"> local atmospheric disturbances</w:t>
      </w:r>
      <w:r w:rsidR="00AD7ABE">
        <w:rPr>
          <w:szCs w:val="24"/>
        </w:rPr>
        <w:t>,</w:t>
      </w:r>
      <w:r w:rsidRPr="00E412EC">
        <w:rPr>
          <w:szCs w:val="24"/>
        </w:rPr>
        <w:t xml:space="preserve"> including aircraft trailing line vortices (Proctor, 1987).  </w:t>
      </w:r>
      <w:r w:rsidR="00F25F32">
        <w:rPr>
          <w:szCs w:val="24"/>
        </w:rPr>
        <w:t>TASS was d</w:t>
      </w:r>
      <w:r w:rsidRPr="00E412EC">
        <w:rPr>
          <w:szCs w:val="24"/>
        </w:rPr>
        <w:t>eveloped by Dr. Fred Proctor</w:t>
      </w:r>
      <w:r w:rsidR="00A5640A">
        <w:rPr>
          <w:szCs w:val="24"/>
        </w:rPr>
        <w:t>, starting in 1982, and has been maintained by that group up to the present</w:t>
      </w:r>
      <w:r w:rsidR="00F25F32">
        <w:rPr>
          <w:szCs w:val="24"/>
        </w:rPr>
        <w:t xml:space="preserve"> </w:t>
      </w:r>
      <w:r w:rsidRPr="00E412EC">
        <w:rPr>
          <w:szCs w:val="24"/>
        </w:rPr>
        <w:t>(</w:t>
      </w:r>
      <w:r w:rsidR="00A20B1D">
        <w:rPr>
          <w:szCs w:val="24"/>
        </w:rPr>
        <w:t>Proctor, 1986, Proctor, 1987, Switzer</w:t>
      </w:r>
      <w:r w:rsidR="0086060B">
        <w:rPr>
          <w:szCs w:val="24"/>
        </w:rPr>
        <w:t>,</w:t>
      </w:r>
      <w:r w:rsidR="00A20B1D">
        <w:rPr>
          <w:szCs w:val="24"/>
        </w:rPr>
        <w:t xml:space="preserve"> 1996, </w:t>
      </w:r>
      <w:r w:rsidR="009D4770">
        <w:rPr>
          <w:szCs w:val="24"/>
        </w:rPr>
        <w:t xml:space="preserve">Proctor, 2006, </w:t>
      </w:r>
      <w:r w:rsidR="00A20B1D">
        <w:rPr>
          <w:szCs w:val="24"/>
        </w:rPr>
        <w:t>Ahmad, 2011</w:t>
      </w:r>
      <w:r w:rsidRPr="00E412EC">
        <w:rPr>
          <w:szCs w:val="24"/>
        </w:rPr>
        <w:t>)</w:t>
      </w:r>
      <w:r w:rsidR="00F25F32">
        <w:rPr>
          <w:szCs w:val="24"/>
        </w:rPr>
        <w:t>.</w:t>
      </w:r>
      <w:r w:rsidRPr="00E412EC">
        <w:rPr>
          <w:szCs w:val="24"/>
        </w:rPr>
        <w:t xml:space="preserve"> </w:t>
      </w:r>
      <w:r w:rsidR="00F25F32">
        <w:rPr>
          <w:szCs w:val="24"/>
        </w:rPr>
        <w:t xml:space="preserve">  TASS</w:t>
      </w:r>
      <w:r w:rsidRPr="00E412EC">
        <w:rPr>
          <w:szCs w:val="24"/>
        </w:rPr>
        <w:t xml:space="preserve"> is a compressible</w:t>
      </w:r>
      <w:r w:rsidR="00AD7ABE">
        <w:rPr>
          <w:szCs w:val="24"/>
        </w:rPr>
        <w:t>,</w:t>
      </w:r>
      <w:r w:rsidRPr="00E412EC">
        <w:rPr>
          <w:szCs w:val="24"/>
        </w:rPr>
        <w:t xml:space="preserve"> non-Boussinesq code</w:t>
      </w:r>
      <w:r w:rsidR="00F25F32">
        <w:rPr>
          <w:szCs w:val="24"/>
        </w:rPr>
        <w:t>, enabling</w:t>
      </w:r>
      <w:r w:rsidRPr="00E412EC">
        <w:rPr>
          <w:szCs w:val="24"/>
        </w:rPr>
        <w:t xml:space="preserve"> simulations to be valid</w:t>
      </w:r>
      <w:r w:rsidR="006A48FD">
        <w:rPr>
          <w:szCs w:val="24"/>
        </w:rPr>
        <w:t>,</w:t>
      </w:r>
      <w:r w:rsidRPr="00E412EC">
        <w:rPr>
          <w:szCs w:val="24"/>
        </w:rPr>
        <w:t xml:space="preserve"> even in the presence of pressure deficit</w:t>
      </w:r>
      <w:r w:rsidR="00F25F32">
        <w:rPr>
          <w:szCs w:val="24"/>
        </w:rPr>
        <w:t>s</w:t>
      </w:r>
      <w:r w:rsidRPr="00E412EC">
        <w:rPr>
          <w:szCs w:val="24"/>
        </w:rPr>
        <w:t>.</w:t>
      </w:r>
      <w:r w:rsidR="00F25F32">
        <w:rPr>
          <w:szCs w:val="24"/>
        </w:rPr>
        <w:t xml:space="preserve"> </w:t>
      </w:r>
      <w:r w:rsidRPr="00E412EC">
        <w:rPr>
          <w:szCs w:val="24"/>
        </w:rPr>
        <w:t xml:space="preserve"> The code computes </w:t>
      </w:r>
      <w:r>
        <w:rPr>
          <w:szCs w:val="24"/>
        </w:rPr>
        <w:lastRenderedPageBreak/>
        <w:t xml:space="preserve">time-dependent, </w:t>
      </w:r>
      <w:r w:rsidRPr="00E412EC">
        <w:rPr>
          <w:szCs w:val="24"/>
        </w:rPr>
        <w:t xml:space="preserve">non-hydrostatic </w:t>
      </w:r>
      <w:r w:rsidR="00F25F32">
        <w:rPr>
          <w:szCs w:val="24"/>
        </w:rPr>
        <w:t xml:space="preserve">difference </w:t>
      </w:r>
      <w:r w:rsidRPr="00E412EC">
        <w:rPr>
          <w:szCs w:val="24"/>
        </w:rPr>
        <w:t xml:space="preserve">equations </w:t>
      </w:r>
      <w:r w:rsidR="00F25F32">
        <w:rPr>
          <w:szCs w:val="24"/>
        </w:rPr>
        <w:t>withi</w:t>
      </w:r>
      <w:r w:rsidRPr="00E412EC">
        <w:rPr>
          <w:szCs w:val="24"/>
        </w:rPr>
        <w:t xml:space="preserve">n a three-dimensional domain. Cloud microphysics, such as water vapor, cloud droplets, ice crystals, rain, snow, hail, and their </w:t>
      </w:r>
      <w:r w:rsidR="00AD7ABE">
        <w:rPr>
          <w:szCs w:val="24"/>
        </w:rPr>
        <w:t xml:space="preserve">associated </w:t>
      </w:r>
      <w:r w:rsidR="008F01CA">
        <w:rPr>
          <w:szCs w:val="24"/>
        </w:rPr>
        <w:t xml:space="preserve">phase </w:t>
      </w:r>
      <w:r w:rsidRPr="00E412EC">
        <w:rPr>
          <w:szCs w:val="24"/>
        </w:rPr>
        <w:t>change</w:t>
      </w:r>
      <w:r w:rsidR="00F25F32">
        <w:rPr>
          <w:szCs w:val="24"/>
        </w:rPr>
        <w:t xml:space="preserve"> behavior</w:t>
      </w:r>
      <w:r w:rsidRPr="00E412EC">
        <w:rPr>
          <w:szCs w:val="24"/>
        </w:rPr>
        <w:t xml:space="preserve"> are included using prognostic equations.</w:t>
      </w:r>
      <w:r>
        <w:rPr>
          <w:szCs w:val="24"/>
        </w:rPr>
        <w:t xml:space="preserve"> The liquid and ice phases are modeled using microphysical parameterizations similar to Lin et al. (1983).</w:t>
      </w:r>
    </w:p>
    <w:p w14:paraId="3FEB2077" w14:textId="734A1633" w:rsidR="002A2F32" w:rsidRDefault="006A48FD" w:rsidP="006A48FD">
      <w:pPr>
        <w:ind w:firstLine="432"/>
        <w:rPr>
          <w:szCs w:val="24"/>
        </w:rPr>
      </w:pPr>
      <w:r>
        <w:rPr>
          <w:szCs w:val="24"/>
        </w:rPr>
        <w:t xml:space="preserve">The pressure and momentum fields are discretized using </w:t>
      </w:r>
      <w:r w:rsidRPr="00EF7B10">
        <w:rPr>
          <w:szCs w:val="24"/>
        </w:rPr>
        <w:t>quadratic-conservative</w:t>
      </w:r>
      <w:r w:rsidR="00F6065A">
        <w:rPr>
          <w:szCs w:val="24"/>
        </w:rPr>
        <w:t>,</w:t>
      </w:r>
      <w:r w:rsidRPr="00EF7B10">
        <w:rPr>
          <w:szCs w:val="24"/>
        </w:rPr>
        <w:t xml:space="preserve"> fourth-order finite-differences </w:t>
      </w:r>
      <w:r>
        <w:rPr>
          <w:szCs w:val="24"/>
        </w:rPr>
        <w:t>in space</w:t>
      </w:r>
      <w:r w:rsidR="008F01CA">
        <w:rPr>
          <w:szCs w:val="24"/>
        </w:rPr>
        <w:t>,</w:t>
      </w:r>
      <w:r>
        <w:rPr>
          <w:szCs w:val="24"/>
        </w:rPr>
        <w:t xml:space="preserve"> whereas the transport of potential temperature and water vapor computations employ the third-order Leonard scheme (1995). Water transport is </w:t>
      </w:r>
      <w:r w:rsidR="00F6065A">
        <w:rPr>
          <w:szCs w:val="24"/>
        </w:rPr>
        <w:t>simula</w:t>
      </w:r>
      <w:r>
        <w:rPr>
          <w:szCs w:val="24"/>
        </w:rPr>
        <w:t xml:space="preserve">ted using the van Leer monotone upstream-centered scheme for conservation laws (MUSCL) (1979). </w:t>
      </w:r>
      <w:r w:rsidR="00F6065A">
        <w:rPr>
          <w:szCs w:val="24"/>
        </w:rPr>
        <w:t>An</w:t>
      </w:r>
      <w:r>
        <w:rPr>
          <w:szCs w:val="24"/>
        </w:rPr>
        <w:t xml:space="preserve"> </w:t>
      </w:r>
      <w:r w:rsidRPr="00EF7B10">
        <w:rPr>
          <w:szCs w:val="24"/>
        </w:rPr>
        <w:t>Arakawa C-grid</w:t>
      </w:r>
      <w:r w:rsidR="00F6065A">
        <w:rPr>
          <w:szCs w:val="24"/>
        </w:rPr>
        <w:t xml:space="preserve"> was employed</w:t>
      </w:r>
      <w:r w:rsidR="00C815BC">
        <w:rPr>
          <w:szCs w:val="24"/>
        </w:rPr>
        <w:t xml:space="preserve"> as the computational mesh</w:t>
      </w:r>
      <w:r w:rsidRPr="00EF7B10">
        <w:rPr>
          <w:szCs w:val="24"/>
        </w:rPr>
        <w:t xml:space="preserve"> for velocities and thermodynamics variables</w:t>
      </w:r>
      <w:r>
        <w:rPr>
          <w:szCs w:val="24"/>
        </w:rPr>
        <w:t>. The</w:t>
      </w:r>
      <w:r w:rsidR="00F6065A">
        <w:rPr>
          <w:szCs w:val="24"/>
        </w:rPr>
        <w:t xml:space="preserve"> computational</w:t>
      </w:r>
      <w:r>
        <w:rPr>
          <w:szCs w:val="24"/>
        </w:rPr>
        <w:t xml:space="preserve"> grid mesh is movable, translating with the simulated convection velocity. For the most part, TASS uses the </w:t>
      </w:r>
      <w:r w:rsidRPr="00EF7B10">
        <w:rPr>
          <w:szCs w:val="24"/>
        </w:rPr>
        <w:t xml:space="preserve">Smagorinsky </w:t>
      </w:r>
      <w:r>
        <w:rPr>
          <w:szCs w:val="24"/>
        </w:rPr>
        <w:t xml:space="preserve">(1963) </w:t>
      </w:r>
      <w:r w:rsidRPr="00EF7B10">
        <w:rPr>
          <w:szCs w:val="24"/>
        </w:rPr>
        <w:t xml:space="preserve">model </w:t>
      </w:r>
      <w:r>
        <w:rPr>
          <w:szCs w:val="24"/>
        </w:rPr>
        <w:t xml:space="preserve">for subgrid turbulence. However, in our simulations the </w:t>
      </w:r>
      <w:r w:rsidRPr="00EF7B10">
        <w:rPr>
          <w:szCs w:val="24"/>
        </w:rPr>
        <w:t>Vreman</w:t>
      </w:r>
      <w:r>
        <w:rPr>
          <w:szCs w:val="24"/>
        </w:rPr>
        <w:t xml:space="preserve"> (2004) model was employed due to its insensitivity</w:t>
      </w:r>
      <w:r w:rsidRPr="00EF7B10">
        <w:rPr>
          <w:szCs w:val="24"/>
        </w:rPr>
        <w:t xml:space="preserve"> to shear flow</w:t>
      </w:r>
      <w:r w:rsidR="00C815BC">
        <w:rPr>
          <w:szCs w:val="24"/>
        </w:rPr>
        <w:t xml:space="preserve"> influences</w:t>
      </w:r>
      <w:r w:rsidRPr="00EF7B10">
        <w:rPr>
          <w:szCs w:val="24"/>
        </w:rPr>
        <w:t xml:space="preserve">. Monin-Obukhov (1954) similarity theory </w:t>
      </w:r>
      <w:r>
        <w:rPr>
          <w:szCs w:val="24"/>
        </w:rPr>
        <w:t>wa</w:t>
      </w:r>
      <w:r w:rsidRPr="00EF7B10">
        <w:rPr>
          <w:szCs w:val="24"/>
        </w:rPr>
        <w:t xml:space="preserve">s used to </w:t>
      </w:r>
      <w:r>
        <w:rPr>
          <w:szCs w:val="24"/>
        </w:rPr>
        <w:t>incorporate</w:t>
      </w:r>
      <w:r w:rsidRPr="00EF7B10">
        <w:rPr>
          <w:szCs w:val="24"/>
        </w:rPr>
        <w:t xml:space="preserve"> a surface friction layer</w:t>
      </w:r>
      <w:r>
        <w:rPr>
          <w:szCs w:val="24"/>
        </w:rPr>
        <w:t xml:space="preserve"> at the computational base</w:t>
      </w:r>
      <w:r w:rsidRPr="00EF7B10">
        <w:rPr>
          <w:szCs w:val="24"/>
        </w:rPr>
        <w:t>.</w:t>
      </w:r>
      <w:r>
        <w:rPr>
          <w:szCs w:val="24"/>
        </w:rPr>
        <w:t xml:space="preserve">  In order to avoid excessive complexity, the surface boundary was assumed to be flat with uniform roughness. The </w:t>
      </w:r>
      <w:r w:rsidRPr="00EF7B10">
        <w:rPr>
          <w:szCs w:val="24"/>
        </w:rPr>
        <w:t xml:space="preserve">Klemp-Wilhelmson </w:t>
      </w:r>
      <w:r>
        <w:rPr>
          <w:szCs w:val="24"/>
        </w:rPr>
        <w:t>(1978) time-splitting technique, which takes account of compressibility effects, was utilized in the present computations. O</w:t>
      </w:r>
      <w:r w:rsidRPr="00E45FE0">
        <w:rPr>
          <w:szCs w:val="24"/>
        </w:rPr>
        <w:t>pen inflow/outflow</w:t>
      </w:r>
      <w:r>
        <w:rPr>
          <w:szCs w:val="24"/>
        </w:rPr>
        <w:t xml:space="preserve"> specifications</w:t>
      </w:r>
      <w:r w:rsidRPr="00E45FE0">
        <w:rPr>
          <w:szCs w:val="24"/>
        </w:rPr>
        <w:t xml:space="preserve"> </w:t>
      </w:r>
      <w:r>
        <w:rPr>
          <w:szCs w:val="24"/>
        </w:rPr>
        <w:t>for the lateral boundaries were defined using non-</w:t>
      </w:r>
      <w:r w:rsidRPr="00E45FE0">
        <w:rPr>
          <w:szCs w:val="24"/>
        </w:rPr>
        <w:t xml:space="preserve">reflecting Orlanski </w:t>
      </w:r>
      <w:r>
        <w:rPr>
          <w:szCs w:val="24"/>
        </w:rPr>
        <w:t xml:space="preserve">(1976) </w:t>
      </w:r>
      <w:r w:rsidRPr="00E45FE0">
        <w:rPr>
          <w:szCs w:val="24"/>
        </w:rPr>
        <w:t>boundary conditions</w:t>
      </w:r>
      <w:r>
        <w:rPr>
          <w:szCs w:val="24"/>
        </w:rPr>
        <w:t>.</w:t>
      </w:r>
    </w:p>
    <w:p w14:paraId="3A493B70" w14:textId="376BDA12" w:rsidR="002A2F32" w:rsidRPr="00E412EC" w:rsidRDefault="002A2F32" w:rsidP="002A2F32">
      <w:pPr>
        <w:rPr>
          <w:szCs w:val="24"/>
        </w:rPr>
      </w:pPr>
      <w:r>
        <w:rPr>
          <w:szCs w:val="24"/>
        </w:rPr>
        <w:t xml:space="preserve">TASS </w:t>
      </w:r>
      <w:r w:rsidR="00886C32">
        <w:rPr>
          <w:szCs w:val="24"/>
        </w:rPr>
        <w:t>wa</w:t>
      </w:r>
      <w:r>
        <w:rPr>
          <w:szCs w:val="24"/>
        </w:rPr>
        <w:t>s written</w:t>
      </w:r>
      <w:r w:rsidR="00886C32">
        <w:rPr>
          <w:szCs w:val="24"/>
        </w:rPr>
        <w:t xml:space="preserve"> in FORTRAN and is maintained</w:t>
      </w:r>
      <w:r>
        <w:rPr>
          <w:szCs w:val="24"/>
        </w:rPr>
        <w:t xml:space="preserve"> </w:t>
      </w:r>
      <w:r w:rsidR="00886C32">
        <w:rPr>
          <w:szCs w:val="24"/>
        </w:rPr>
        <w:t xml:space="preserve">presently </w:t>
      </w:r>
      <w:r>
        <w:rPr>
          <w:szCs w:val="24"/>
        </w:rPr>
        <w:t>in</w:t>
      </w:r>
      <w:r w:rsidR="00886C32">
        <w:rPr>
          <w:szCs w:val="24"/>
        </w:rPr>
        <w:t xml:space="preserve"> fully parallelized</w:t>
      </w:r>
      <w:r>
        <w:rPr>
          <w:szCs w:val="24"/>
        </w:rPr>
        <w:t xml:space="preserve"> FORTRAN for distributed computing platforms u</w:t>
      </w:r>
      <w:r w:rsidR="00886C32">
        <w:rPr>
          <w:szCs w:val="24"/>
        </w:rPr>
        <w:t>tiliz</w:t>
      </w:r>
      <w:r>
        <w:rPr>
          <w:szCs w:val="24"/>
        </w:rPr>
        <w:t xml:space="preserve">ing the </w:t>
      </w:r>
      <w:r w:rsidR="00C3170B">
        <w:rPr>
          <w:szCs w:val="24"/>
        </w:rPr>
        <w:t>Message P</w:t>
      </w:r>
      <w:r>
        <w:rPr>
          <w:szCs w:val="24"/>
        </w:rPr>
        <w:t xml:space="preserve">assing </w:t>
      </w:r>
      <w:r w:rsidR="00C3170B">
        <w:rPr>
          <w:szCs w:val="24"/>
        </w:rPr>
        <w:t>I</w:t>
      </w:r>
      <w:r>
        <w:rPr>
          <w:szCs w:val="24"/>
        </w:rPr>
        <w:t>nterface (MPI).</w:t>
      </w:r>
      <w:r w:rsidR="00C3170B">
        <w:rPr>
          <w:szCs w:val="24"/>
        </w:rPr>
        <w:t xml:space="preserve"> This interface allows TASS</w:t>
      </w:r>
      <w:r w:rsidR="00A5640A">
        <w:rPr>
          <w:szCs w:val="24"/>
        </w:rPr>
        <w:t xml:space="preserve"> to run</w:t>
      </w:r>
      <w:r w:rsidR="00C3170B">
        <w:rPr>
          <w:szCs w:val="24"/>
        </w:rPr>
        <w:t xml:space="preserve"> efficiently on parallel computer architecture. Indeed</w:t>
      </w:r>
      <w:r w:rsidR="00A5640A">
        <w:rPr>
          <w:szCs w:val="24"/>
        </w:rPr>
        <w:t>,</w:t>
      </w:r>
      <w:r w:rsidR="00C3170B">
        <w:rPr>
          <w:szCs w:val="24"/>
        </w:rPr>
        <w:t xml:space="preserve"> per user specifications </w:t>
      </w:r>
      <w:r w:rsidR="00A5640A">
        <w:rPr>
          <w:szCs w:val="24"/>
        </w:rPr>
        <w:t>regarding</w:t>
      </w:r>
      <w:r w:rsidR="00C3170B">
        <w:rPr>
          <w:szCs w:val="24"/>
        </w:rPr>
        <w:t xml:space="preserve"> the number of CPUs, TASS can split the global domain into smaller sub-domains</w:t>
      </w:r>
      <w:r w:rsidR="00260A99">
        <w:rPr>
          <w:szCs w:val="24"/>
        </w:rPr>
        <w:t xml:space="preserve"> (Switzer et </w:t>
      </w:r>
      <w:r w:rsidR="002B48D9">
        <w:rPr>
          <w:szCs w:val="24"/>
        </w:rPr>
        <w:t>al.</w:t>
      </w:r>
      <w:r w:rsidR="00260A99">
        <w:rPr>
          <w:szCs w:val="24"/>
        </w:rPr>
        <w:t>, 2014)</w:t>
      </w:r>
      <w:r w:rsidR="00C3170B">
        <w:rPr>
          <w:szCs w:val="24"/>
        </w:rPr>
        <w:t xml:space="preserve">. Each CPU computes a share of the simulation. By using this MPI structure, </w:t>
      </w:r>
      <w:r w:rsidR="00260A99">
        <w:rPr>
          <w:szCs w:val="24"/>
        </w:rPr>
        <w:t xml:space="preserve">large-grid </w:t>
      </w:r>
      <w:r w:rsidR="00C3170B">
        <w:rPr>
          <w:szCs w:val="24"/>
        </w:rPr>
        <w:t xml:space="preserve">simulations </w:t>
      </w:r>
      <w:r w:rsidR="00260A99">
        <w:rPr>
          <w:szCs w:val="24"/>
        </w:rPr>
        <w:t>can be executable without overloading one single node</w:t>
      </w:r>
      <w:r w:rsidR="00A5640A">
        <w:rPr>
          <w:szCs w:val="24"/>
        </w:rPr>
        <w:t>, thus</w:t>
      </w:r>
      <w:r w:rsidR="00260A99">
        <w:rPr>
          <w:szCs w:val="24"/>
        </w:rPr>
        <w:t xml:space="preserve"> reduc</w:t>
      </w:r>
      <w:r w:rsidR="00A5640A">
        <w:rPr>
          <w:szCs w:val="24"/>
        </w:rPr>
        <w:t>ing</w:t>
      </w:r>
      <w:r w:rsidR="00260A99">
        <w:rPr>
          <w:szCs w:val="24"/>
        </w:rPr>
        <w:t xml:space="preserve"> computational time and cost. However</w:t>
      </w:r>
      <w:r w:rsidR="00C17506">
        <w:rPr>
          <w:szCs w:val="24"/>
        </w:rPr>
        <w:t>,</w:t>
      </w:r>
      <w:r w:rsidR="00260A99">
        <w:rPr>
          <w:szCs w:val="24"/>
        </w:rPr>
        <w:t xml:space="preserve"> even with up-to-date computers, there are still limitations </w:t>
      </w:r>
      <w:r w:rsidR="00A5640A">
        <w:rPr>
          <w:szCs w:val="24"/>
        </w:rPr>
        <w:t>related to</w:t>
      </w:r>
      <w:r w:rsidR="00260A99">
        <w:rPr>
          <w:szCs w:val="24"/>
        </w:rPr>
        <w:t xml:space="preserve"> the size of the computational domain and a balance has to be </w:t>
      </w:r>
      <w:r w:rsidR="00A5640A">
        <w:rPr>
          <w:szCs w:val="24"/>
        </w:rPr>
        <w:t>achieved</w:t>
      </w:r>
      <w:r w:rsidR="00260A99">
        <w:rPr>
          <w:szCs w:val="24"/>
        </w:rPr>
        <w:t xml:space="preserve"> between the simulation parameters and the time and cost to run the computation</w:t>
      </w:r>
      <w:r w:rsidR="00A5640A">
        <w:rPr>
          <w:szCs w:val="24"/>
        </w:rPr>
        <w:t>s</w:t>
      </w:r>
      <w:r w:rsidR="00260A99">
        <w:rPr>
          <w:szCs w:val="24"/>
        </w:rPr>
        <w:t>.</w:t>
      </w:r>
    </w:p>
    <w:p w14:paraId="267A1919" w14:textId="77777777" w:rsidR="002A2F32" w:rsidRDefault="002A2F32" w:rsidP="002A2F32">
      <w:pPr>
        <w:rPr>
          <w:szCs w:val="24"/>
        </w:rPr>
      </w:pPr>
    </w:p>
    <w:p w14:paraId="35218CA7" w14:textId="77777777" w:rsidR="002A2F32" w:rsidRPr="004F2029" w:rsidRDefault="002A2F32" w:rsidP="007573E1">
      <w:pPr>
        <w:pStyle w:val="Heading2"/>
        <w:rPr>
          <w:lang w:val="fr-FR"/>
        </w:rPr>
      </w:pPr>
      <w:bookmarkStart w:id="43" w:name="_Toc456001156"/>
      <w:r w:rsidRPr="004F2029">
        <w:rPr>
          <w:lang w:val="fr-FR"/>
        </w:rPr>
        <w:lastRenderedPageBreak/>
        <w:t>Initial conditions</w:t>
      </w:r>
      <w:bookmarkEnd w:id="43"/>
    </w:p>
    <w:p w14:paraId="631DC1D3" w14:textId="1A4C97A1" w:rsidR="00B92097" w:rsidRDefault="00A5640A" w:rsidP="00B92097">
      <w:pPr>
        <w:rPr>
          <w:szCs w:val="24"/>
        </w:rPr>
      </w:pPr>
      <w:r>
        <w:rPr>
          <w:szCs w:val="24"/>
        </w:rPr>
        <w:t>As mentioned</w:t>
      </w:r>
      <w:r w:rsidR="00C815BC">
        <w:rPr>
          <w:szCs w:val="24"/>
        </w:rPr>
        <w:t xml:space="preserve">, </w:t>
      </w:r>
      <w:r w:rsidR="00B92097" w:rsidRPr="008D42C3">
        <w:rPr>
          <w:szCs w:val="24"/>
        </w:rPr>
        <w:t xml:space="preserve">Proctor et al. </w:t>
      </w:r>
      <w:r w:rsidR="00B92097">
        <w:rPr>
          <w:szCs w:val="24"/>
        </w:rPr>
        <w:t>(2012</w:t>
      </w:r>
      <w:r w:rsidR="00B92097" w:rsidRPr="004F2029">
        <w:rPr>
          <w:szCs w:val="24"/>
        </w:rPr>
        <w:t>) used TASS to simulate the</w:t>
      </w:r>
      <w:r w:rsidR="00C815BC">
        <w:rPr>
          <w:szCs w:val="24"/>
        </w:rPr>
        <w:t xml:space="preserve"> storm</w:t>
      </w:r>
      <w:r w:rsidR="00B92097" w:rsidRPr="004F2029">
        <w:rPr>
          <w:szCs w:val="24"/>
        </w:rPr>
        <w:t xml:space="preserve"> event of April 16th, 2011 near Raleigh, North Carolina. Th</w:t>
      </w:r>
      <w:r w:rsidR="00C815BC">
        <w:rPr>
          <w:szCs w:val="24"/>
        </w:rPr>
        <w:t>at study employed a</w:t>
      </w:r>
      <w:r w:rsidR="00B92097">
        <w:rPr>
          <w:szCs w:val="24"/>
        </w:rPr>
        <w:t xml:space="preserve"> computational</w:t>
      </w:r>
      <w:r w:rsidR="00B92097" w:rsidRPr="004F2029">
        <w:rPr>
          <w:szCs w:val="24"/>
        </w:rPr>
        <w:t xml:space="preserve"> domain </w:t>
      </w:r>
      <w:r w:rsidR="00C815BC">
        <w:rPr>
          <w:szCs w:val="24"/>
        </w:rPr>
        <w:t xml:space="preserve">that </w:t>
      </w:r>
      <w:r w:rsidR="00B92097" w:rsidRPr="004F2029">
        <w:rPr>
          <w:szCs w:val="24"/>
        </w:rPr>
        <w:t>was 80</w:t>
      </w:r>
      <w:r w:rsidR="00B92097">
        <w:rPr>
          <w:szCs w:val="24"/>
        </w:rPr>
        <w:t xml:space="preserve"> </w:t>
      </w:r>
      <w:r w:rsidR="00B92097" w:rsidRPr="004F2029">
        <w:rPr>
          <w:szCs w:val="24"/>
        </w:rPr>
        <w:t>km x 80</w:t>
      </w:r>
      <w:r w:rsidR="00B92097">
        <w:rPr>
          <w:szCs w:val="24"/>
        </w:rPr>
        <w:t xml:space="preserve"> </w:t>
      </w:r>
      <w:r w:rsidR="00B92097" w:rsidRPr="004F2029">
        <w:rPr>
          <w:szCs w:val="24"/>
        </w:rPr>
        <w:t>km x 17.5</w:t>
      </w:r>
      <w:r w:rsidR="00B92097">
        <w:rPr>
          <w:szCs w:val="24"/>
        </w:rPr>
        <w:t xml:space="preserve"> </w:t>
      </w:r>
      <w:r w:rsidR="00B92097" w:rsidRPr="004F2029">
        <w:rPr>
          <w:szCs w:val="24"/>
        </w:rPr>
        <w:t>km</w:t>
      </w:r>
      <w:r>
        <w:rPr>
          <w:szCs w:val="24"/>
        </w:rPr>
        <w:t>, utilizing</w:t>
      </w:r>
      <w:r w:rsidR="00B92097" w:rsidRPr="004F2029">
        <w:rPr>
          <w:szCs w:val="24"/>
        </w:rPr>
        <w:t xml:space="preserve"> a</w:t>
      </w:r>
      <w:r w:rsidR="00B92097">
        <w:rPr>
          <w:szCs w:val="24"/>
        </w:rPr>
        <w:t xml:space="preserve"> grid</w:t>
      </w:r>
      <w:r w:rsidR="00B92097" w:rsidRPr="004F2029">
        <w:rPr>
          <w:szCs w:val="24"/>
        </w:rPr>
        <w:t xml:space="preserve"> spacing of 125</w:t>
      </w:r>
      <w:r w:rsidR="00B92097">
        <w:rPr>
          <w:szCs w:val="24"/>
        </w:rPr>
        <w:t xml:space="preserve"> </w:t>
      </w:r>
      <w:r w:rsidR="00B92097" w:rsidRPr="004F2029">
        <w:rPr>
          <w:szCs w:val="24"/>
        </w:rPr>
        <w:t>m x 125</w:t>
      </w:r>
      <w:r w:rsidR="00B92097">
        <w:rPr>
          <w:szCs w:val="24"/>
        </w:rPr>
        <w:t xml:space="preserve"> </w:t>
      </w:r>
      <w:r w:rsidR="00B92097" w:rsidRPr="004F2029">
        <w:rPr>
          <w:szCs w:val="24"/>
        </w:rPr>
        <w:t>m x 100</w:t>
      </w:r>
      <w:r w:rsidR="00B92097">
        <w:rPr>
          <w:szCs w:val="24"/>
        </w:rPr>
        <w:t xml:space="preserve"> </w:t>
      </w:r>
      <w:r w:rsidR="00B92097" w:rsidRPr="004F2029">
        <w:rPr>
          <w:szCs w:val="24"/>
        </w:rPr>
        <w:t xml:space="preserve">m. </w:t>
      </w:r>
      <w:r w:rsidR="00B92097">
        <w:rPr>
          <w:szCs w:val="24"/>
        </w:rPr>
        <w:t>T</w:t>
      </w:r>
      <w:r w:rsidR="00B92097" w:rsidRPr="004F2029">
        <w:rPr>
          <w:szCs w:val="24"/>
        </w:rPr>
        <w:t>hree cases employing different moist environments</w:t>
      </w:r>
      <w:r w:rsidR="00B92097">
        <w:rPr>
          <w:szCs w:val="24"/>
        </w:rPr>
        <w:t xml:space="preserve"> were simulated</w:t>
      </w:r>
      <w:r w:rsidR="00B92097" w:rsidRPr="004F2029">
        <w:rPr>
          <w:szCs w:val="24"/>
        </w:rPr>
        <w:t xml:space="preserve">. </w:t>
      </w:r>
      <w:r w:rsidR="00B92097">
        <w:rPr>
          <w:szCs w:val="24"/>
        </w:rPr>
        <w:t>Th</w:t>
      </w:r>
      <w:r w:rsidR="00F6065A">
        <w:rPr>
          <w:szCs w:val="24"/>
        </w:rPr>
        <w:t>e earlier</w:t>
      </w:r>
      <w:r w:rsidR="00B92097">
        <w:rPr>
          <w:szCs w:val="24"/>
        </w:rPr>
        <w:t xml:space="preserve"> study showed that when the storm environment had higher moisture content, it produced more tornadoes than for storms within a dryer atmosphere. </w:t>
      </w:r>
    </w:p>
    <w:p w14:paraId="31765C68" w14:textId="2529B7F0" w:rsidR="00A01BB8" w:rsidRDefault="00D53932" w:rsidP="00F44507">
      <w:pPr>
        <w:rPr>
          <w:szCs w:val="24"/>
        </w:rPr>
      </w:pPr>
      <w:r>
        <w:rPr>
          <w:szCs w:val="24"/>
        </w:rPr>
        <w:t xml:space="preserve">The determination of the size of the domain and the grid spacing </w:t>
      </w:r>
      <w:r w:rsidR="00A5640A">
        <w:rPr>
          <w:szCs w:val="24"/>
        </w:rPr>
        <w:t>we</w:t>
      </w:r>
      <w:r>
        <w:rPr>
          <w:szCs w:val="24"/>
        </w:rPr>
        <w:t xml:space="preserve">re critical for this research. </w:t>
      </w:r>
      <w:r w:rsidR="002A2F32" w:rsidRPr="004F2029">
        <w:rPr>
          <w:szCs w:val="24"/>
        </w:rPr>
        <w:t>Refining</w:t>
      </w:r>
      <w:r w:rsidR="004C0C4A">
        <w:rPr>
          <w:szCs w:val="24"/>
        </w:rPr>
        <w:t xml:space="preserve"> grid</w:t>
      </w:r>
      <w:r w:rsidR="00C815BC">
        <w:rPr>
          <w:szCs w:val="24"/>
        </w:rPr>
        <w:t>s of this size</w:t>
      </w:r>
      <w:r w:rsidR="002A2F32" w:rsidRPr="004F2029">
        <w:rPr>
          <w:szCs w:val="24"/>
        </w:rPr>
        <w:t xml:space="preserve"> increas</w:t>
      </w:r>
      <w:r w:rsidR="008B438A">
        <w:rPr>
          <w:szCs w:val="24"/>
        </w:rPr>
        <w:t>e</w:t>
      </w:r>
      <w:r w:rsidR="004C0C4A">
        <w:rPr>
          <w:szCs w:val="24"/>
        </w:rPr>
        <w:t>s</w:t>
      </w:r>
      <w:r w:rsidR="002A2F32" w:rsidRPr="004F2029">
        <w:rPr>
          <w:szCs w:val="24"/>
        </w:rPr>
        <w:t xml:space="preserve"> the computational cost</w:t>
      </w:r>
      <w:r w:rsidR="00841936">
        <w:rPr>
          <w:szCs w:val="24"/>
        </w:rPr>
        <w:t xml:space="preserve"> - </w:t>
      </w:r>
      <w:r w:rsidR="008B438A">
        <w:rPr>
          <w:szCs w:val="24"/>
        </w:rPr>
        <w:t>both</w:t>
      </w:r>
      <w:r w:rsidR="00841936">
        <w:rPr>
          <w:szCs w:val="24"/>
        </w:rPr>
        <w:t xml:space="preserve"> </w:t>
      </w:r>
      <w:r w:rsidR="002A2F32" w:rsidRPr="004F2029">
        <w:rPr>
          <w:szCs w:val="24"/>
        </w:rPr>
        <w:t>to generate the simulation and to post-process the results.</w:t>
      </w:r>
      <w:r>
        <w:rPr>
          <w:szCs w:val="24"/>
        </w:rPr>
        <w:t xml:space="preserve"> </w:t>
      </w:r>
      <w:r w:rsidR="00861F32">
        <w:rPr>
          <w:szCs w:val="24"/>
        </w:rPr>
        <w:t xml:space="preserve">In </w:t>
      </w:r>
      <w:r w:rsidR="00C815BC">
        <w:rPr>
          <w:szCs w:val="24"/>
        </w:rPr>
        <w:t>order t</w:t>
      </w:r>
      <w:r w:rsidR="002A2F32" w:rsidRPr="004F2029">
        <w:rPr>
          <w:szCs w:val="24"/>
        </w:rPr>
        <w:t xml:space="preserve">o avoid </w:t>
      </w:r>
      <w:r w:rsidR="00C815BC">
        <w:rPr>
          <w:szCs w:val="24"/>
        </w:rPr>
        <w:t>unnecessary</w:t>
      </w:r>
      <w:r w:rsidR="002A2F32" w:rsidRPr="004F2029">
        <w:rPr>
          <w:szCs w:val="24"/>
        </w:rPr>
        <w:t xml:space="preserve"> extra cost</w:t>
      </w:r>
      <w:r w:rsidR="0019737D">
        <w:rPr>
          <w:szCs w:val="24"/>
        </w:rPr>
        <w:t>,</w:t>
      </w:r>
      <w:r w:rsidR="002A2F32" w:rsidRPr="004F2029">
        <w:rPr>
          <w:szCs w:val="24"/>
        </w:rPr>
        <w:t xml:space="preserve"> the</w:t>
      </w:r>
      <w:r w:rsidR="00C17506">
        <w:rPr>
          <w:szCs w:val="24"/>
        </w:rPr>
        <w:t xml:space="preserve"> overall</w:t>
      </w:r>
      <w:r w:rsidR="000E1D56">
        <w:rPr>
          <w:szCs w:val="24"/>
        </w:rPr>
        <w:t xml:space="preserve"> size of the</w:t>
      </w:r>
      <w:r w:rsidR="002A2F32" w:rsidRPr="004F2029">
        <w:rPr>
          <w:szCs w:val="24"/>
        </w:rPr>
        <w:t xml:space="preserve"> original</w:t>
      </w:r>
      <w:r w:rsidR="00C815BC">
        <w:rPr>
          <w:szCs w:val="24"/>
        </w:rPr>
        <w:t xml:space="preserve"> computational</w:t>
      </w:r>
      <w:r w:rsidR="002A2F32" w:rsidRPr="004F2029">
        <w:rPr>
          <w:szCs w:val="24"/>
        </w:rPr>
        <w:t xml:space="preserve"> domain </w:t>
      </w:r>
      <w:r w:rsidR="00EA7EC2">
        <w:rPr>
          <w:szCs w:val="24"/>
        </w:rPr>
        <w:t>w</w:t>
      </w:r>
      <w:r>
        <w:rPr>
          <w:szCs w:val="24"/>
        </w:rPr>
        <w:t>as</w:t>
      </w:r>
      <w:r w:rsidR="002A2F32" w:rsidRPr="004F2029">
        <w:rPr>
          <w:szCs w:val="24"/>
        </w:rPr>
        <w:t xml:space="preserve"> </w:t>
      </w:r>
      <w:r w:rsidR="000E1D56">
        <w:rPr>
          <w:szCs w:val="24"/>
        </w:rPr>
        <w:t>reduced</w:t>
      </w:r>
      <w:r w:rsidR="00C17506">
        <w:rPr>
          <w:szCs w:val="24"/>
        </w:rPr>
        <w:t>.</w:t>
      </w:r>
      <w:r w:rsidR="008B438A">
        <w:rPr>
          <w:szCs w:val="24"/>
        </w:rPr>
        <w:t xml:space="preserve"> </w:t>
      </w:r>
      <w:r w:rsidR="00C17506">
        <w:rPr>
          <w:szCs w:val="24"/>
        </w:rPr>
        <w:t xml:space="preserve"> Additionally,</w:t>
      </w:r>
      <w:r w:rsidR="000E1D56">
        <w:rPr>
          <w:szCs w:val="24"/>
        </w:rPr>
        <w:t xml:space="preserve"> a finer </w:t>
      </w:r>
      <w:r w:rsidR="00EA7EC2">
        <w:rPr>
          <w:szCs w:val="24"/>
        </w:rPr>
        <w:t xml:space="preserve">localized </w:t>
      </w:r>
      <w:r w:rsidR="000E1D56">
        <w:rPr>
          <w:szCs w:val="24"/>
        </w:rPr>
        <w:t xml:space="preserve">grid </w:t>
      </w:r>
      <w:r w:rsidR="00C17506">
        <w:rPr>
          <w:szCs w:val="24"/>
        </w:rPr>
        <w:t>was embedded in the domain</w:t>
      </w:r>
      <w:r w:rsidR="002A2F32" w:rsidRPr="004F2029">
        <w:rPr>
          <w:szCs w:val="24"/>
        </w:rPr>
        <w:t xml:space="preserve"> to capture</w:t>
      </w:r>
      <w:r w:rsidR="00EA7EC2">
        <w:rPr>
          <w:szCs w:val="24"/>
        </w:rPr>
        <w:t xml:space="preserve"> with higher fidelity</w:t>
      </w:r>
      <w:r w:rsidR="002A2F32" w:rsidRPr="004F2029">
        <w:rPr>
          <w:szCs w:val="24"/>
        </w:rPr>
        <w:t xml:space="preserve"> the storm</w:t>
      </w:r>
      <w:r w:rsidR="000E1D56">
        <w:rPr>
          <w:szCs w:val="24"/>
        </w:rPr>
        <w:t xml:space="preserve"> dynamics</w:t>
      </w:r>
      <w:r w:rsidR="004C0C4A">
        <w:rPr>
          <w:szCs w:val="24"/>
        </w:rPr>
        <w:t xml:space="preserve"> at </w:t>
      </w:r>
      <w:r w:rsidR="00F6065A">
        <w:rPr>
          <w:szCs w:val="24"/>
        </w:rPr>
        <w:t xml:space="preserve">simulation </w:t>
      </w:r>
      <w:r w:rsidR="002A2F32" w:rsidRPr="004F2029">
        <w:rPr>
          <w:szCs w:val="24"/>
        </w:rPr>
        <w:t>time</w:t>
      </w:r>
      <w:r w:rsidR="004C0C4A">
        <w:rPr>
          <w:szCs w:val="24"/>
        </w:rPr>
        <w:t>s</w:t>
      </w:r>
      <w:r w:rsidR="002A2F32" w:rsidRPr="004F2029">
        <w:rPr>
          <w:szCs w:val="24"/>
        </w:rPr>
        <w:t xml:space="preserve"> </w:t>
      </w:r>
      <w:r w:rsidR="00F6065A">
        <w:rPr>
          <w:szCs w:val="24"/>
        </w:rPr>
        <w:t>prior to</w:t>
      </w:r>
      <w:r w:rsidR="002A2F32" w:rsidRPr="004F2029">
        <w:rPr>
          <w:szCs w:val="24"/>
        </w:rPr>
        <w:t xml:space="preserve"> the formation of the first tornado. </w:t>
      </w:r>
      <w:r w:rsidR="00EA7EC2">
        <w:rPr>
          <w:szCs w:val="24"/>
        </w:rPr>
        <w:t>Since</w:t>
      </w:r>
      <w:r>
        <w:rPr>
          <w:szCs w:val="24"/>
        </w:rPr>
        <w:t xml:space="preserve"> </w:t>
      </w:r>
      <w:r w:rsidR="00F44507">
        <w:rPr>
          <w:szCs w:val="24"/>
        </w:rPr>
        <w:t xml:space="preserve">Fiedler (1995) </w:t>
      </w:r>
      <w:r w:rsidR="00EA7EC2">
        <w:rPr>
          <w:szCs w:val="24"/>
        </w:rPr>
        <w:t xml:space="preserve">has </w:t>
      </w:r>
      <w:r w:rsidR="00F44507">
        <w:rPr>
          <w:szCs w:val="24"/>
        </w:rPr>
        <w:t>show</w:t>
      </w:r>
      <w:r w:rsidR="00EA7EC2">
        <w:rPr>
          <w:szCs w:val="24"/>
        </w:rPr>
        <w:t>n</w:t>
      </w:r>
      <w:r w:rsidR="00F44507">
        <w:rPr>
          <w:szCs w:val="24"/>
        </w:rPr>
        <w:t xml:space="preserve"> that d</w:t>
      </w:r>
      <w:r w:rsidR="00F44507" w:rsidRPr="009516C7">
        <w:t xml:space="preserve">ecoupling the tornado </w:t>
      </w:r>
      <w:r w:rsidR="00F44507">
        <w:t>from</w:t>
      </w:r>
      <w:r w:rsidR="00F44507" w:rsidRPr="009516C7">
        <w:t xml:space="preserve"> </w:t>
      </w:r>
      <w:r w:rsidR="00F44507">
        <w:t>its</w:t>
      </w:r>
      <w:r w:rsidR="00F44507" w:rsidRPr="009516C7">
        <w:t xml:space="preserve"> supercell thunderstorm </w:t>
      </w:r>
      <w:r w:rsidR="00F44507">
        <w:t xml:space="preserve">host </w:t>
      </w:r>
      <w:r w:rsidR="0019737D">
        <w:t>produces</w:t>
      </w:r>
      <w:r w:rsidR="00F44507">
        <w:t xml:space="preserve"> </w:t>
      </w:r>
      <w:r w:rsidR="0019737D">
        <w:t>in</w:t>
      </w:r>
      <w:r w:rsidR="00F44507">
        <w:t>correct results</w:t>
      </w:r>
      <w:r w:rsidR="00EA7EC2">
        <w:t>,</w:t>
      </w:r>
      <w:r>
        <w:t xml:space="preserve"> the </w:t>
      </w:r>
      <w:r w:rsidR="00EA7EC2">
        <w:t xml:space="preserve">overall </w:t>
      </w:r>
      <w:r>
        <w:t>size of the domain ha</w:t>
      </w:r>
      <w:r w:rsidR="00EA7EC2">
        <w:t>d</w:t>
      </w:r>
      <w:r>
        <w:t xml:space="preserve"> to be large enough to contain the storm itself</w:t>
      </w:r>
      <w:r w:rsidR="00EA7EC2">
        <w:t>, in order</w:t>
      </w:r>
      <w:r>
        <w:t xml:space="preserve"> to avoid erroneous results. Noda </w:t>
      </w:r>
      <w:r w:rsidR="002B48D9">
        <w:t xml:space="preserve">et al. </w:t>
      </w:r>
      <w:r>
        <w:t xml:space="preserve">(2003) </w:t>
      </w:r>
      <w:r w:rsidR="00343F3C">
        <w:t>demonstrated</w:t>
      </w:r>
      <w:r w:rsidR="002C5345">
        <w:t xml:space="preserve"> that</w:t>
      </w:r>
      <w:r w:rsidR="00343F3C">
        <w:t xml:space="preserve"> the</w:t>
      </w:r>
      <w:r w:rsidR="0019737D">
        <w:t xml:space="preserve"> overall</w:t>
      </w:r>
      <w:r w:rsidR="00343F3C">
        <w:t xml:space="preserve"> grid </w:t>
      </w:r>
      <w:r w:rsidR="0019737D">
        <w:t>extent</w:t>
      </w:r>
      <w:r w:rsidR="00343F3C">
        <w:t xml:space="preserve"> </w:t>
      </w:r>
      <w:r w:rsidR="00861F32">
        <w:t>was</w:t>
      </w:r>
      <w:r w:rsidR="00343F3C">
        <w:t xml:space="preserve"> critical. </w:t>
      </w:r>
      <w:r w:rsidR="00C17506">
        <w:t>Furthermore, t</w:t>
      </w:r>
      <w:r w:rsidR="00343F3C">
        <w:t xml:space="preserve">he grid spacing plays an important role </w:t>
      </w:r>
      <w:r w:rsidR="002C5345">
        <w:t>i</w:t>
      </w:r>
      <w:r w:rsidR="00343F3C">
        <w:t xml:space="preserve">n the behavior and evolution of the simulated storm. </w:t>
      </w:r>
      <w:r w:rsidR="002C5345">
        <w:t>Hence,</w:t>
      </w:r>
      <w:r w:rsidR="00343F3C">
        <w:t xml:space="preserve"> grid spacing has to be small enough to capture the characteristics of the storm. Other</w:t>
      </w:r>
      <w:r>
        <w:t xml:space="preserve"> parameters, such as the size of the vortex cores</w:t>
      </w:r>
      <w:r w:rsidR="00343F3C">
        <w:t xml:space="preserve">, </w:t>
      </w:r>
      <w:r>
        <w:t>have to be take</w:t>
      </w:r>
      <w:r w:rsidR="002C5345">
        <w:t>n into</w:t>
      </w:r>
      <w:r>
        <w:t xml:space="preserve"> account. Indeed, </w:t>
      </w:r>
      <w:r w:rsidR="00F44507">
        <w:rPr>
          <w:szCs w:val="24"/>
        </w:rPr>
        <w:t xml:space="preserve">Bluestein (2007) observed </w:t>
      </w:r>
      <w:r w:rsidR="002C5345">
        <w:rPr>
          <w:szCs w:val="24"/>
        </w:rPr>
        <w:t>from</w:t>
      </w:r>
      <w:r w:rsidR="00F44507">
        <w:rPr>
          <w:szCs w:val="24"/>
        </w:rPr>
        <w:t xml:space="preserve"> radar</w:t>
      </w:r>
      <w:r w:rsidR="002C5345">
        <w:rPr>
          <w:szCs w:val="24"/>
        </w:rPr>
        <w:t xml:space="preserve"> data</w:t>
      </w:r>
      <w:r w:rsidR="00F44507">
        <w:rPr>
          <w:szCs w:val="24"/>
        </w:rPr>
        <w:t xml:space="preserve"> that </w:t>
      </w:r>
      <w:r w:rsidR="002C5345">
        <w:rPr>
          <w:szCs w:val="24"/>
        </w:rPr>
        <w:t xml:space="preserve">typical </w:t>
      </w:r>
      <w:r w:rsidR="00F44507">
        <w:rPr>
          <w:szCs w:val="24"/>
        </w:rPr>
        <w:t>vortex core</w:t>
      </w:r>
      <w:r w:rsidR="002C5345">
        <w:rPr>
          <w:szCs w:val="24"/>
        </w:rPr>
        <w:t xml:space="preserve"> radii</w:t>
      </w:r>
      <w:r w:rsidR="00F44507">
        <w:rPr>
          <w:szCs w:val="24"/>
        </w:rPr>
        <w:t xml:space="preserve"> are 100 to 200m. </w:t>
      </w:r>
      <w:r w:rsidR="00343F3C">
        <w:rPr>
          <w:szCs w:val="24"/>
        </w:rPr>
        <w:t xml:space="preserve">Moreover a 100 m vertical spacing is barely enough to resolve the inflow in a supercell </w:t>
      </w:r>
      <w:r w:rsidR="002C5345">
        <w:rPr>
          <w:szCs w:val="24"/>
        </w:rPr>
        <w:t>containing</w:t>
      </w:r>
      <w:r w:rsidR="00343F3C">
        <w:rPr>
          <w:szCs w:val="24"/>
        </w:rPr>
        <w:t xml:space="preserve"> a tornado (Proctor, 1982).</w:t>
      </w:r>
      <w:r w:rsidR="000978FB">
        <w:rPr>
          <w:szCs w:val="24"/>
        </w:rPr>
        <w:t xml:space="preserve">  </w:t>
      </w:r>
      <w:r w:rsidR="002C5345">
        <w:rPr>
          <w:szCs w:val="24"/>
        </w:rPr>
        <w:t>It was necessary</w:t>
      </w:r>
      <w:r w:rsidR="000978FB">
        <w:rPr>
          <w:szCs w:val="24"/>
        </w:rPr>
        <w:t xml:space="preserve"> to balance the computational cost </w:t>
      </w:r>
      <w:r w:rsidR="002C5345">
        <w:rPr>
          <w:szCs w:val="24"/>
        </w:rPr>
        <w:t>with</w:t>
      </w:r>
      <w:r w:rsidR="000978FB">
        <w:rPr>
          <w:szCs w:val="24"/>
        </w:rPr>
        <w:t xml:space="preserve"> the </w:t>
      </w:r>
      <w:r w:rsidR="002C5345">
        <w:rPr>
          <w:szCs w:val="24"/>
        </w:rPr>
        <w:t xml:space="preserve">overall </w:t>
      </w:r>
      <w:r w:rsidR="000978FB">
        <w:rPr>
          <w:szCs w:val="24"/>
        </w:rPr>
        <w:t xml:space="preserve">research purpose </w:t>
      </w:r>
      <w:r w:rsidR="002C5345">
        <w:rPr>
          <w:szCs w:val="24"/>
        </w:rPr>
        <w:t>in this study</w:t>
      </w:r>
      <w:r w:rsidR="000978FB">
        <w:rPr>
          <w:szCs w:val="24"/>
        </w:rPr>
        <w:t xml:space="preserve">. </w:t>
      </w:r>
      <w:r w:rsidR="002C5345">
        <w:rPr>
          <w:szCs w:val="24"/>
        </w:rPr>
        <w:t>C</w:t>
      </w:r>
      <w:r w:rsidR="000978FB">
        <w:rPr>
          <w:szCs w:val="24"/>
        </w:rPr>
        <w:t>onsider</w:t>
      </w:r>
      <w:r w:rsidR="002C5345">
        <w:rPr>
          <w:szCs w:val="24"/>
        </w:rPr>
        <w:t>ing</w:t>
      </w:r>
      <w:r w:rsidR="000978FB">
        <w:rPr>
          <w:szCs w:val="24"/>
        </w:rPr>
        <w:t xml:space="preserve"> the critical parameters </w:t>
      </w:r>
      <w:r w:rsidR="002C5345">
        <w:rPr>
          <w:szCs w:val="24"/>
        </w:rPr>
        <w:t>just discussed</w:t>
      </w:r>
      <w:r w:rsidR="000978FB">
        <w:rPr>
          <w:szCs w:val="24"/>
        </w:rPr>
        <w:t xml:space="preserve">, </w:t>
      </w:r>
      <w:r w:rsidR="002C5345">
        <w:rPr>
          <w:szCs w:val="24"/>
        </w:rPr>
        <w:t>a</w:t>
      </w:r>
      <w:r w:rsidR="000978FB">
        <w:rPr>
          <w:szCs w:val="24"/>
        </w:rPr>
        <w:t xml:space="preserve"> </w:t>
      </w:r>
      <w:r w:rsidR="000978FB" w:rsidRPr="004F2029">
        <w:rPr>
          <w:szCs w:val="24"/>
        </w:rPr>
        <w:t>new model</w:t>
      </w:r>
      <w:r w:rsidR="000978FB">
        <w:rPr>
          <w:szCs w:val="24"/>
        </w:rPr>
        <w:t xml:space="preserve"> computational</w:t>
      </w:r>
      <w:r w:rsidR="000978FB" w:rsidRPr="004F2029">
        <w:rPr>
          <w:szCs w:val="24"/>
        </w:rPr>
        <w:t xml:space="preserve"> domain</w:t>
      </w:r>
      <w:r w:rsidR="002C5345">
        <w:rPr>
          <w:szCs w:val="24"/>
        </w:rPr>
        <w:t xml:space="preserve"> was developed</w:t>
      </w:r>
      <w:r w:rsidR="000978FB" w:rsidRPr="004F2029">
        <w:rPr>
          <w:szCs w:val="24"/>
        </w:rPr>
        <w:t xml:space="preserve"> </w:t>
      </w:r>
      <w:r w:rsidR="000978FB">
        <w:rPr>
          <w:szCs w:val="24"/>
        </w:rPr>
        <w:t xml:space="preserve">with </w:t>
      </w:r>
      <w:r w:rsidR="0019737D">
        <w:rPr>
          <w:szCs w:val="24"/>
        </w:rPr>
        <w:t>overall</w:t>
      </w:r>
      <w:r w:rsidR="000978FB">
        <w:rPr>
          <w:szCs w:val="24"/>
        </w:rPr>
        <w:t xml:space="preserve"> dimensions of </w:t>
      </w:r>
      <w:r w:rsidR="000978FB" w:rsidRPr="004F2029">
        <w:rPr>
          <w:szCs w:val="24"/>
        </w:rPr>
        <w:t xml:space="preserve">40 km x 40 km x 17.5 km, </w:t>
      </w:r>
      <w:r w:rsidR="000978FB">
        <w:rPr>
          <w:szCs w:val="24"/>
        </w:rPr>
        <w:t xml:space="preserve">and </w:t>
      </w:r>
      <w:r w:rsidR="000978FB" w:rsidRPr="004F2029">
        <w:rPr>
          <w:szCs w:val="24"/>
        </w:rPr>
        <w:t xml:space="preserve">with grid </w:t>
      </w:r>
      <w:r w:rsidR="000978FB">
        <w:rPr>
          <w:szCs w:val="24"/>
        </w:rPr>
        <w:t>element spacing of 62.5 m x 62.</w:t>
      </w:r>
      <w:r w:rsidR="000978FB" w:rsidRPr="004F2029">
        <w:rPr>
          <w:szCs w:val="24"/>
        </w:rPr>
        <w:t>5m x 50 m</w:t>
      </w:r>
      <w:r w:rsidR="002C5345">
        <w:rPr>
          <w:szCs w:val="24"/>
        </w:rPr>
        <w:t>,</w:t>
      </w:r>
      <w:r w:rsidR="000978FB">
        <w:rPr>
          <w:szCs w:val="24"/>
        </w:rPr>
        <w:t xml:space="preserve"> satisfying the requirement to reproduce as accurately possible the dynamics and behavior of a supercell storm. </w:t>
      </w:r>
      <w:r w:rsidR="000978FB" w:rsidRPr="004F2029">
        <w:rPr>
          <w:szCs w:val="24"/>
        </w:rPr>
        <w:t xml:space="preserve"> </w:t>
      </w:r>
      <w:r w:rsidR="000978FB">
        <w:rPr>
          <w:szCs w:val="24"/>
        </w:rPr>
        <w:t>I</w:t>
      </w:r>
      <w:r w:rsidR="000978FB" w:rsidRPr="004F2029">
        <w:rPr>
          <w:szCs w:val="24"/>
        </w:rPr>
        <w:t>n other words, there are 321 x 321 x 375 = 38,640,375 grid points.</w:t>
      </w:r>
      <w:r w:rsidR="000978FB">
        <w:rPr>
          <w:szCs w:val="24"/>
        </w:rPr>
        <w:t xml:space="preserve"> The domain </w:t>
      </w:r>
      <w:r w:rsidR="00861F32">
        <w:rPr>
          <w:szCs w:val="24"/>
        </w:rPr>
        <w:t>was</w:t>
      </w:r>
      <w:r w:rsidR="000978FB">
        <w:rPr>
          <w:szCs w:val="24"/>
        </w:rPr>
        <w:t xml:space="preserve"> </w:t>
      </w:r>
      <w:r w:rsidR="0019737D">
        <w:rPr>
          <w:szCs w:val="24"/>
        </w:rPr>
        <w:t xml:space="preserve">considered to be </w:t>
      </w:r>
      <w:r w:rsidR="000978FB">
        <w:rPr>
          <w:szCs w:val="24"/>
        </w:rPr>
        <w:t xml:space="preserve">large enough to contain the storms simulated by Proctor et al. (2012), </w:t>
      </w:r>
      <w:r w:rsidR="002C5345">
        <w:rPr>
          <w:szCs w:val="24"/>
        </w:rPr>
        <w:t xml:space="preserve">and </w:t>
      </w:r>
      <w:r w:rsidR="000978FB">
        <w:rPr>
          <w:szCs w:val="24"/>
        </w:rPr>
        <w:t xml:space="preserve">the horizontal grid spacing of 62.5m </w:t>
      </w:r>
      <w:r w:rsidR="002C5345">
        <w:rPr>
          <w:szCs w:val="24"/>
        </w:rPr>
        <w:t>c</w:t>
      </w:r>
      <w:r w:rsidR="0019737D">
        <w:rPr>
          <w:szCs w:val="24"/>
        </w:rPr>
        <w:t>ould</w:t>
      </w:r>
      <w:r w:rsidR="000978FB">
        <w:rPr>
          <w:szCs w:val="24"/>
        </w:rPr>
        <w:t xml:space="preserve"> capture the vortex cores</w:t>
      </w:r>
      <w:r w:rsidR="0016680C">
        <w:rPr>
          <w:szCs w:val="24"/>
        </w:rPr>
        <w:t>.</w:t>
      </w:r>
    </w:p>
    <w:p w14:paraId="73E3CDDF" w14:textId="13509569" w:rsidR="00674AA6" w:rsidRDefault="00674AA6" w:rsidP="00F44507">
      <w:pPr>
        <w:rPr>
          <w:szCs w:val="24"/>
        </w:rPr>
      </w:pPr>
      <w:r>
        <w:rPr>
          <w:szCs w:val="24"/>
        </w:rPr>
        <w:lastRenderedPageBreak/>
        <w:t xml:space="preserve">To initiate the simulation of a supercell, a sounding profile </w:t>
      </w:r>
      <w:r w:rsidR="00C17506">
        <w:rPr>
          <w:szCs w:val="24"/>
        </w:rPr>
        <w:t>w</w:t>
      </w:r>
      <w:r>
        <w:rPr>
          <w:szCs w:val="24"/>
        </w:rPr>
        <w:t>as needed. Th</w:t>
      </w:r>
      <w:r w:rsidR="00C17506">
        <w:rPr>
          <w:szCs w:val="24"/>
        </w:rPr>
        <w:t>e initial</w:t>
      </w:r>
      <w:r>
        <w:rPr>
          <w:szCs w:val="24"/>
        </w:rPr>
        <w:t xml:space="preserve"> profile </w:t>
      </w:r>
      <w:r w:rsidR="00C17506">
        <w:rPr>
          <w:szCs w:val="24"/>
        </w:rPr>
        <w:t>must</w:t>
      </w:r>
      <w:r>
        <w:rPr>
          <w:szCs w:val="24"/>
        </w:rPr>
        <w:t xml:space="preserve"> </w:t>
      </w:r>
      <w:r w:rsidR="004E0606">
        <w:rPr>
          <w:szCs w:val="24"/>
        </w:rPr>
        <w:t xml:space="preserve">satisfy </w:t>
      </w:r>
      <w:r w:rsidR="00737F05">
        <w:rPr>
          <w:szCs w:val="24"/>
        </w:rPr>
        <w:t>three</w:t>
      </w:r>
      <w:r w:rsidR="004E0606">
        <w:rPr>
          <w:szCs w:val="24"/>
        </w:rPr>
        <w:t xml:space="preserve"> important parameters. First</w:t>
      </w:r>
      <w:r w:rsidR="00C17506">
        <w:rPr>
          <w:szCs w:val="24"/>
        </w:rPr>
        <w:t>,</w:t>
      </w:r>
      <w:r w:rsidR="004E0606">
        <w:rPr>
          <w:szCs w:val="24"/>
        </w:rPr>
        <w:t xml:space="preserve"> the environment has to be </w:t>
      </w:r>
      <w:r w:rsidR="00C17506">
        <w:rPr>
          <w:szCs w:val="24"/>
        </w:rPr>
        <w:t>u</w:t>
      </w:r>
      <w:r w:rsidR="004E0606">
        <w:rPr>
          <w:szCs w:val="24"/>
        </w:rPr>
        <w:t>nstable. CAPE variable</w:t>
      </w:r>
      <w:r w:rsidR="00061C75">
        <w:rPr>
          <w:szCs w:val="24"/>
        </w:rPr>
        <w:t xml:space="preserve"> [Eq. (</w:t>
      </w:r>
      <w:r w:rsidR="00A174BF">
        <w:rPr>
          <w:szCs w:val="24"/>
        </w:rPr>
        <w:t>3</w:t>
      </w:r>
      <w:r w:rsidR="00061C75">
        <w:rPr>
          <w:szCs w:val="24"/>
        </w:rPr>
        <w:t>)]</w:t>
      </w:r>
      <w:r w:rsidR="004E0606">
        <w:rPr>
          <w:szCs w:val="24"/>
        </w:rPr>
        <w:t xml:space="preserve"> measures the instability. Second, the air has to be </w:t>
      </w:r>
      <w:r w:rsidR="00386795">
        <w:rPr>
          <w:szCs w:val="24"/>
        </w:rPr>
        <w:t>warm and</w:t>
      </w:r>
      <w:r w:rsidR="004E0606">
        <w:rPr>
          <w:szCs w:val="24"/>
        </w:rPr>
        <w:t xml:space="preserve"> moist in the lower troposphere, </w:t>
      </w:r>
      <w:r w:rsidR="004E0606" w:rsidRPr="00A978AC">
        <w:rPr>
          <w:szCs w:val="24"/>
        </w:rPr>
        <w:t xml:space="preserve">between </w:t>
      </w:r>
      <w:r w:rsidR="00061C75">
        <w:rPr>
          <w:szCs w:val="24"/>
        </w:rPr>
        <w:t xml:space="preserve">altitude-based </w:t>
      </w:r>
      <w:r w:rsidR="004E0606">
        <w:rPr>
          <w:szCs w:val="24"/>
        </w:rPr>
        <w:t>pressure levels</w:t>
      </w:r>
      <w:r w:rsidR="00061C75">
        <w:rPr>
          <w:szCs w:val="24"/>
        </w:rPr>
        <w:t xml:space="preserve"> of</w:t>
      </w:r>
      <w:r w:rsidR="004E0606">
        <w:rPr>
          <w:szCs w:val="24"/>
        </w:rPr>
        <w:t xml:space="preserve"> 1000</w:t>
      </w:r>
      <w:r w:rsidR="004E0606" w:rsidRPr="00A978AC">
        <w:rPr>
          <w:szCs w:val="24"/>
        </w:rPr>
        <w:t xml:space="preserve"> hPa </w:t>
      </w:r>
      <w:r w:rsidR="004E0606">
        <w:rPr>
          <w:szCs w:val="24"/>
        </w:rPr>
        <w:t>and</w:t>
      </w:r>
      <w:r w:rsidR="004E0606" w:rsidRPr="00A978AC">
        <w:rPr>
          <w:szCs w:val="24"/>
        </w:rPr>
        <w:t xml:space="preserve"> </w:t>
      </w:r>
      <w:r w:rsidR="00386795">
        <w:rPr>
          <w:szCs w:val="24"/>
        </w:rPr>
        <w:t>90</w:t>
      </w:r>
      <w:r w:rsidR="004E0606">
        <w:rPr>
          <w:szCs w:val="24"/>
        </w:rPr>
        <w:t>0</w:t>
      </w:r>
      <w:r w:rsidR="00386795">
        <w:rPr>
          <w:szCs w:val="24"/>
        </w:rPr>
        <w:t xml:space="preserve"> hPa. The third parameter is a moderate to strong vertical wind shear.</w:t>
      </w:r>
      <w:r w:rsidR="00737F05">
        <w:rPr>
          <w:szCs w:val="24"/>
        </w:rPr>
        <w:t xml:space="preserve"> </w:t>
      </w:r>
      <w:r w:rsidR="00737F05">
        <w:rPr>
          <w:szCs w:val="24"/>
        </w:rPr>
        <w:fldChar w:fldCharType="begin"/>
      </w:r>
      <w:r w:rsidR="00737F05">
        <w:rPr>
          <w:szCs w:val="24"/>
        </w:rPr>
        <w:instrText xml:space="preserve"> REF _Ref429722437 \h </w:instrText>
      </w:r>
      <w:r w:rsidR="00737F05">
        <w:rPr>
          <w:szCs w:val="24"/>
        </w:rPr>
      </w:r>
      <w:r w:rsidR="00737F05">
        <w:rPr>
          <w:szCs w:val="24"/>
        </w:rPr>
        <w:fldChar w:fldCharType="separate"/>
      </w:r>
      <w:r w:rsidR="002B46D6">
        <w:t xml:space="preserve">Figure </w:t>
      </w:r>
      <w:r w:rsidR="002B46D6">
        <w:rPr>
          <w:noProof/>
        </w:rPr>
        <w:t>11</w:t>
      </w:r>
      <w:r w:rsidR="00737F05">
        <w:rPr>
          <w:szCs w:val="24"/>
        </w:rPr>
        <w:fldChar w:fldCharType="end"/>
      </w:r>
      <w:r w:rsidR="00737F05">
        <w:rPr>
          <w:szCs w:val="24"/>
        </w:rPr>
        <w:t xml:space="preserve"> represents a typical sounding of the supercell environment: a high CAPE, warm moist air in the lower troposphere, dry cool air in the middle troposphere (pressure levels between 900</w:t>
      </w:r>
      <w:r w:rsidR="00737F05" w:rsidRPr="00A978AC">
        <w:rPr>
          <w:szCs w:val="24"/>
        </w:rPr>
        <w:t xml:space="preserve"> hPa </w:t>
      </w:r>
      <w:r w:rsidR="00737F05">
        <w:rPr>
          <w:szCs w:val="24"/>
        </w:rPr>
        <w:t>and</w:t>
      </w:r>
      <w:r w:rsidR="00737F05" w:rsidRPr="00A978AC">
        <w:rPr>
          <w:szCs w:val="24"/>
        </w:rPr>
        <w:t xml:space="preserve"> </w:t>
      </w:r>
      <w:r w:rsidR="00737F05">
        <w:rPr>
          <w:szCs w:val="24"/>
        </w:rPr>
        <w:t xml:space="preserve">250 hPa), and a strong wind shear. </w:t>
      </w:r>
      <w:r w:rsidR="009932C6">
        <w:rPr>
          <w:szCs w:val="24"/>
        </w:rPr>
        <w:t xml:space="preserve">Gilmore et al (1998) showed that for supercell storms with identical CAPE characteristics, the local atmospheric humidity in the mid-tropospheric altitude interval plays a role in controlling the intensity and evolution of the storm. Relative dryness affects the downdraft; when the atmosphere is drier, the vertical wind magnitude and scale are reduced, whereas when the atmosphere is more humid, the vertical wind state is enhanced. </w:t>
      </w:r>
      <w:r w:rsidR="00737F05">
        <w:rPr>
          <w:szCs w:val="24"/>
        </w:rPr>
        <w:t xml:space="preserve">In this study, the input of environmental humidity </w:t>
      </w:r>
      <w:r w:rsidR="009932C6">
        <w:rPr>
          <w:szCs w:val="24"/>
        </w:rPr>
        <w:t>will be the only change in the initialization of the simulations, in order to make the atmosphere either similar to</w:t>
      </w:r>
      <w:r w:rsidR="00061C75">
        <w:rPr>
          <w:szCs w:val="24"/>
        </w:rPr>
        <w:t xml:space="preserve"> the</w:t>
      </w:r>
      <w:r w:rsidR="009932C6">
        <w:rPr>
          <w:szCs w:val="24"/>
        </w:rPr>
        <w:t xml:space="preserve"> Raleigh sounding (</w:t>
      </w:r>
      <w:r w:rsidR="009932C6">
        <w:rPr>
          <w:szCs w:val="24"/>
        </w:rPr>
        <w:fldChar w:fldCharType="begin"/>
      </w:r>
      <w:r w:rsidR="009932C6">
        <w:rPr>
          <w:szCs w:val="24"/>
        </w:rPr>
        <w:instrText xml:space="preserve"> REF _Ref429466861 \h </w:instrText>
      </w:r>
      <w:r w:rsidR="009932C6">
        <w:rPr>
          <w:szCs w:val="24"/>
        </w:rPr>
      </w:r>
      <w:r w:rsidR="009932C6">
        <w:rPr>
          <w:szCs w:val="24"/>
        </w:rPr>
        <w:fldChar w:fldCharType="separate"/>
      </w:r>
      <w:r w:rsidR="002B46D6">
        <w:t xml:space="preserve">Figure </w:t>
      </w:r>
      <w:r w:rsidR="002B46D6">
        <w:rPr>
          <w:noProof/>
        </w:rPr>
        <w:t>5</w:t>
      </w:r>
      <w:r w:rsidR="009932C6">
        <w:rPr>
          <w:szCs w:val="24"/>
        </w:rPr>
        <w:fldChar w:fldCharType="end"/>
      </w:r>
      <w:r w:rsidR="009932C6">
        <w:rPr>
          <w:szCs w:val="24"/>
        </w:rPr>
        <w:t>)</w:t>
      </w:r>
      <w:r w:rsidR="00061C75">
        <w:rPr>
          <w:szCs w:val="24"/>
        </w:rPr>
        <w:t>,</w:t>
      </w:r>
      <w:r w:rsidR="009932C6">
        <w:rPr>
          <w:szCs w:val="24"/>
        </w:rPr>
        <w:t xml:space="preserve"> moister or dryer. Therefore</w:t>
      </w:r>
      <w:r w:rsidR="00061C75">
        <w:rPr>
          <w:szCs w:val="24"/>
        </w:rPr>
        <w:t>,</w:t>
      </w:r>
      <w:r w:rsidR="009932C6">
        <w:rPr>
          <w:szCs w:val="24"/>
        </w:rPr>
        <w:t xml:space="preserve"> the dry cool air</w:t>
      </w:r>
      <w:r w:rsidR="00061C75">
        <w:rPr>
          <w:szCs w:val="24"/>
        </w:rPr>
        <w:t>, as</w:t>
      </w:r>
      <w:r w:rsidR="009932C6">
        <w:rPr>
          <w:szCs w:val="24"/>
        </w:rPr>
        <w:t xml:space="preserve"> show</w:t>
      </w:r>
      <w:r w:rsidR="00061C75">
        <w:rPr>
          <w:szCs w:val="24"/>
        </w:rPr>
        <w:t>n</w:t>
      </w:r>
      <w:r w:rsidR="009932C6">
        <w:rPr>
          <w:szCs w:val="24"/>
        </w:rPr>
        <w:t xml:space="preserve"> </w:t>
      </w:r>
      <w:r w:rsidR="00061C75">
        <w:rPr>
          <w:szCs w:val="24"/>
        </w:rPr>
        <w:t>i</w:t>
      </w:r>
      <w:r w:rsidR="009932C6">
        <w:rPr>
          <w:szCs w:val="24"/>
        </w:rPr>
        <w:t xml:space="preserve">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2B46D6">
        <w:t xml:space="preserve">Figure </w:t>
      </w:r>
      <w:r w:rsidR="002B46D6">
        <w:rPr>
          <w:noProof/>
        </w:rPr>
        <w:t>11</w:t>
      </w:r>
      <w:r w:rsidR="009932C6">
        <w:rPr>
          <w:szCs w:val="24"/>
        </w:rPr>
        <w:fldChar w:fldCharType="end"/>
      </w:r>
      <w:r w:rsidR="00061C75">
        <w:rPr>
          <w:szCs w:val="24"/>
        </w:rPr>
        <w:t>,</w:t>
      </w:r>
      <w:r w:rsidR="009932C6">
        <w:rPr>
          <w:szCs w:val="24"/>
        </w:rPr>
        <w:t xml:space="preserve"> will be either diminished or intensified. The area in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2B46D6">
        <w:t xml:space="preserve">Figure </w:t>
      </w:r>
      <w:r w:rsidR="002B46D6">
        <w:rPr>
          <w:noProof/>
        </w:rPr>
        <w:t>11</w:t>
      </w:r>
      <w:r w:rsidR="009932C6">
        <w:rPr>
          <w:szCs w:val="24"/>
        </w:rPr>
        <w:fldChar w:fldCharType="end"/>
      </w:r>
      <w:r w:rsidR="009932C6">
        <w:rPr>
          <w:szCs w:val="24"/>
        </w:rPr>
        <w:t xml:space="preserve"> marked by the horizontal </w:t>
      </w:r>
      <w:r w:rsidR="00817972">
        <w:rPr>
          <w:szCs w:val="24"/>
        </w:rPr>
        <w:t>red stripes represents t</w:t>
      </w:r>
      <w:r w:rsidR="009932C6">
        <w:rPr>
          <w:szCs w:val="24"/>
        </w:rPr>
        <w:t>he area bounded by the temperature sounding</w:t>
      </w:r>
      <w:r w:rsidR="00061C75">
        <w:rPr>
          <w:szCs w:val="24"/>
        </w:rPr>
        <w:t>s</w:t>
      </w:r>
      <w:r w:rsidR="009932C6">
        <w:rPr>
          <w:szCs w:val="24"/>
        </w:rPr>
        <w:t xml:space="preserve"> and the projected temperature path of the lifted air parcel</w:t>
      </w:r>
      <w:r w:rsidR="00817972">
        <w:rPr>
          <w:szCs w:val="24"/>
        </w:rPr>
        <w:t xml:space="preserve"> </w:t>
      </w:r>
      <w:r w:rsidR="009932C6">
        <w:rPr>
          <w:szCs w:val="24"/>
        </w:rPr>
        <w:t xml:space="preserve">is defined as a positive </w:t>
      </w:r>
      <w:commentRangeStart w:id="44"/>
      <w:commentRangeStart w:id="45"/>
      <w:r w:rsidR="009932C6">
        <w:rPr>
          <w:szCs w:val="24"/>
        </w:rPr>
        <w:t>area</w:t>
      </w:r>
      <w:commentRangeEnd w:id="44"/>
      <w:r w:rsidR="00061C75">
        <w:rPr>
          <w:rStyle w:val="CommentReference"/>
        </w:rPr>
        <w:commentReference w:id="44"/>
      </w:r>
      <w:commentRangeEnd w:id="45"/>
      <w:r w:rsidR="00A4229A">
        <w:rPr>
          <w:rStyle w:val="CommentReference"/>
        </w:rPr>
        <w:commentReference w:id="45"/>
      </w:r>
      <w:r w:rsidR="009932C6">
        <w:rPr>
          <w:szCs w:val="24"/>
        </w:rPr>
        <w:t>, representative of a positive buoyant energy condition. The positive area represents the instability of the atmosphere. That positive buoyant energy is needed to sustain thunderstorms. For the three sounding</w:t>
      </w:r>
      <w:r w:rsidR="00061C75">
        <w:rPr>
          <w:szCs w:val="24"/>
        </w:rPr>
        <w:t>s</w:t>
      </w:r>
      <w:r w:rsidR="009932C6">
        <w:rPr>
          <w:szCs w:val="24"/>
        </w:rPr>
        <w:t xml:space="preserve"> </w:t>
      </w:r>
      <w:r w:rsidR="00A4229A">
        <w:rPr>
          <w:szCs w:val="24"/>
        </w:rPr>
        <w:t xml:space="preserve">used for the simulations, described later, </w:t>
      </w:r>
      <w:r w:rsidR="009932C6">
        <w:rPr>
          <w:szCs w:val="24"/>
        </w:rPr>
        <w:t xml:space="preserve">this area </w:t>
      </w:r>
      <w:r w:rsidR="00A4229A">
        <w:rPr>
          <w:szCs w:val="24"/>
        </w:rPr>
        <w:t>has to remain</w:t>
      </w:r>
      <w:r w:rsidR="009932C6">
        <w:rPr>
          <w:szCs w:val="24"/>
        </w:rPr>
        <w:t xml:space="preserve"> positive.</w:t>
      </w:r>
    </w:p>
    <w:p w14:paraId="7323F74E" w14:textId="58DA556F" w:rsidR="00F042D5" w:rsidRDefault="00F042D5" w:rsidP="00F44507">
      <w:pPr>
        <w:rPr>
          <w:szCs w:val="24"/>
        </w:rPr>
      </w:pPr>
      <w:r>
        <w:rPr>
          <w:noProof/>
          <w:szCs w:val="24"/>
        </w:rPr>
        <w:lastRenderedPageBreak/>
        <w:drawing>
          <wp:inline distT="0" distB="0" distL="0" distR="0" wp14:anchorId="4B0C7B5C" wp14:editId="6F3B3352">
            <wp:extent cx="4813037" cy="36576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nding_expla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3037" cy="3657600"/>
                    </a:xfrm>
                    <a:prstGeom prst="rect">
                      <a:avLst/>
                    </a:prstGeom>
                  </pic:spPr>
                </pic:pic>
              </a:graphicData>
            </a:graphic>
          </wp:inline>
        </w:drawing>
      </w:r>
    </w:p>
    <w:p w14:paraId="4D2CBA4A" w14:textId="27E7BEE6" w:rsidR="00F042D5" w:rsidRDefault="00F042D5" w:rsidP="00F042D5">
      <w:pPr>
        <w:pStyle w:val="Caption"/>
        <w:rPr>
          <w:szCs w:val="24"/>
        </w:rPr>
      </w:pPr>
      <w:bookmarkStart w:id="46" w:name="_Ref429722437"/>
      <w:bookmarkStart w:id="47" w:name="_Toc456340747"/>
      <w:r>
        <w:t xml:space="preserve">Figure </w:t>
      </w:r>
      <w:r>
        <w:fldChar w:fldCharType="begin"/>
      </w:r>
      <w:r>
        <w:instrText xml:space="preserve"> SEQ Figure \* ARABIC </w:instrText>
      </w:r>
      <w:r>
        <w:fldChar w:fldCharType="separate"/>
      </w:r>
      <w:r w:rsidR="00F02701">
        <w:t>11</w:t>
      </w:r>
      <w:r>
        <w:fldChar w:fldCharType="end"/>
      </w:r>
      <w:bookmarkEnd w:id="46"/>
      <w:r>
        <w:t>. Sounding description in a supercell environment</w:t>
      </w:r>
      <w:bookmarkEnd w:id="47"/>
    </w:p>
    <w:p w14:paraId="18424DED" w14:textId="69013D22" w:rsidR="009932C6" w:rsidRDefault="002A2F32" w:rsidP="0048756E">
      <w:pPr>
        <w:rPr>
          <w:szCs w:val="24"/>
        </w:rPr>
      </w:pPr>
      <w:r w:rsidRPr="004F2029">
        <w:rPr>
          <w:szCs w:val="24"/>
        </w:rPr>
        <w:t>T</w:t>
      </w:r>
      <w:r w:rsidR="00F72E0E">
        <w:rPr>
          <w:szCs w:val="24"/>
        </w:rPr>
        <w:t>hree</w:t>
      </w:r>
      <w:r w:rsidRPr="004F2029">
        <w:rPr>
          <w:szCs w:val="24"/>
        </w:rPr>
        <w:t xml:space="preserve"> </w:t>
      </w:r>
      <w:r>
        <w:rPr>
          <w:szCs w:val="24"/>
        </w:rPr>
        <w:t xml:space="preserve">of </w:t>
      </w:r>
      <w:r w:rsidR="000E1D56">
        <w:rPr>
          <w:szCs w:val="24"/>
        </w:rPr>
        <w:t xml:space="preserve">the </w:t>
      </w:r>
      <w:r w:rsidRPr="002638FD">
        <w:rPr>
          <w:szCs w:val="24"/>
        </w:rPr>
        <w:t xml:space="preserve">Proctor et al. </w:t>
      </w:r>
      <w:r>
        <w:rPr>
          <w:szCs w:val="24"/>
        </w:rPr>
        <w:t xml:space="preserve"> </w:t>
      </w:r>
      <w:r w:rsidRPr="002638FD">
        <w:rPr>
          <w:szCs w:val="24"/>
        </w:rPr>
        <w:t>(2012)</w:t>
      </w:r>
      <w:r w:rsidR="000E1D56">
        <w:rPr>
          <w:szCs w:val="24"/>
        </w:rPr>
        <w:t xml:space="preserve"> </w:t>
      </w:r>
      <w:r w:rsidR="000E1D56" w:rsidRPr="004F2029">
        <w:rPr>
          <w:szCs w:val="24"/>
        </w:rPr>
        <w:t>simulation cases</w:t>
      </w:r>
      <w:r w:rsidR="00B048A3">
        <w:rPr>
          <w:szCs w:val="24"/>
        </w:rPr>
        <w:t xml:space="preserve"> - the </w:t>
      </w:r>
      <w:r w:rsidR="00056EFE">
        <w:rPr>
          <w:szCs w:val="24"/>
        </w:rPr>
        <w:t>reference</w:t>
      </w:r>
      <w:r w:rsidR="002C5345">
        <w:rPr>
          <w:szCs w:val="24"/>
        </w:rPr>
        <w:t xml:space="preserve"> storm</w:t>
      </w:r>
      <w:r w:rsidR="00B048A3">
        <w:rPr>
          <w:szCs w:val="24"/>
        </w:rPr>
        <w:t xml:space="preserve"> and </w:t>
      </w:r>
      <w:r w:rsidR="002C5345">
        <w:rPr>
          <w:szCs w:val="24"/>
        </w:rPr>
        <w:t>wet and dry</w:t>
      </w:r>
      <w:r w:rsidR="00B048A3">
        <w:rPr>
          <w:szCs w:val="24"/>
        </w:rPr>
        <w:t xml:space="preserve"> extreme cases - </w:t>
      </w:r>
      <w:r w:rsidRPr="004F2029">
        <w:rPr>
          <w:szCs w:val="24"/>
        </w:rPr>
        <w:t>have been re</w:t>
      </w:r>
      <w:r w:rsidR="00B92097">
        <w:rPr>
          <w:szCs w:val="24"/>
        </w:rPr>
        <w:t>-</w:t>
      </w:r>
      <w:r w:rsidR="003815C5">
        <w:rPr>
          <w:szCs w:val="24"/>
        </w:rPr>
        <w:t>examin</w:t>
      </w:r>
      <w:r w:rsidRPr="004F2029">
        <w:rPr>
          <w:szCs w:val="24"/>
        </w:rPr>
        <w:t>ed,</w:t>
      </w:r>
      <w:r w:rsidR="003815C5">
        <w:rPr>
          <w:szCs w:val="24"/>
        </w:rPr>
        <w:t xml:space="preserve"> utilizing </w:t>
      </w:r>
      <w:r w:rsidR="002C5345">
        <w:rPr>
          <w:szCs w:val="24"/>
        </w:rPr>
        <w:t>this</w:t>
      </w:r>
      <w:r w:rsidRPr="004F2029">
        <w:rPr>
          <w:szCs w:val="24"/>
        </w:rPr>
        <w:t xml:space="preserve"> refined</w:t>
      </w:r>
      <w:r w:rsidR="003815C5">
        <w:rPr>
          <w:szCs w:val="24"/>
        </w:rPr>
        <w:t xml:space="preserve"> grid</w:t>
      </w:r>
      <w:r w:rsidRPr="004F2029">
        <w:rPr>
          <w:szCs w:val="24"/>
        </w:rPr>
        <w:t>, and simulated</w:t>
      </w:r>
      <w:r w:rsidR="003815C5">
        <w:rPr>
          <w:szCs w:val="24"/>
        </w:rPr>
        <w:t xml:space="preserve"> subsequently</w:t>
      </w:r>
      <w:r w:rsidR="004C0C4A">
        <w:rPr>
          <w:szCs w:val="24"/>
        </w:rPr>
        <w:t xml:space="preserve"> in this study</w:t>
      </w:r>
      <w:r w:rsidRPr="004F2029">
        <w:rPr>
          <w:szCs w:val="24"/>
        </w:rPr>
        <w:t xml:space="preserve">. </w:t>
      </w:r>
      <w:r w:rsidR="00B048A3">
        <w:rPr>
          <w:szCs w:val="24"/>
        </w:rPr>
        <w:t xml:space="preserve">By refining the grid for each case, </w:t>
      </w:r>
      <w:r w:rsidR="002C5345">
        <w:rPr>
          <w:szCs w:val="24"/>
        </w:rPr>
        <w:t>it</w:t>
      </w:r>
      <w:r w:rsidR="00B048A3">
        <w:rPr>
          <w:szCs w:val="24"/>
        </w:rPr>
        <w:t xml:space="preserve"> should</w:t>
      </w:r>
      <w:r w:rsidR="002C5345">
        <w:rPr>
          <w:szCs w:val="24"/>
        </w:rPr>
        <w:t xml:space="preserve"> be possible to</w:t>
      </w:r>
      <w:r w:rsidR="00B048A3">
        <w:rPr>
          <w:szCs w:val="24"/>
        </w:rPr>
        <w:t xml:space="preserve"> capture</w:t>
      </w:r>
      <w:r w:rsidR="0026372F">
        <w:rPr>
          <w:szCs w:val="24"/>
        </w:rPr>
        <w:t xml:space="preserve"> high fidelity representations of</w:t>
      </w:r>
      <w:r w:rsidR="002C5345">
        <w:rPr>
          <w:szCs w:val="24"/>
        </w:rPr>
        <w:t xml:space="preserve"> the important</w:t>
      </w:r>
      <w:r w:rsidR="00B048A3">
        <w:rPr>
          <w:szCs w:val="24"/>
        </w:rPr>
        <w:t xml:space="preserve"> </w:t>
      </w:r>
      <w:r>
        <w:rPr>
          <w:szCs w:val="24"/>
        </w:rPr>
        <w:t xml:space="preserve">characteristics </w:t>
      </w:r>
      <w:r w:rsidR="0048756E">
        <w:rPr>
          <w:szCs w:val="24"/>
        </w:rPr>
        <w:t>describing</w:t>
      </w:r>
      <w:r>
        <w:rPr>
          <w:szCs w:val="24"/>
        </w:rPr>
        <w:t xml:space="preserve"> tornadogenesis. </w:t>
      </w:r>
      <w:r w:rsidR="00B94A33">
        <w:rPr>
          <w:szCs w:val="24"/>
        </w:rPr>
        <w:t>The three simulations</w:t>
      </w:r>
      <w:r w:rsidR="00F6065A">
        <w:rPr>
          <w:szCs w:val="24"/>
        </w:rPr>
        <w:t xml:space="preserve"> developed in this study</w:t>
      </w:r>
      <w:r w:rsidR="00B94A33">
        <w:rPr>
          <w:szCs w:val="24"/>
        </w:rPr>
        <w:t xml:space="preserve"> </w:t>
      </w:r>
      <w:r w:rsidR="0026372F">
        <w:rPr>
          <w:szCs w:val="24"/>
        </w:rPr>
        <w:t>followed</w:t>
      </w:r>
      <w:r w:rsidR="00B94A33">
        <w:rPr>
          <w:szCs w:val="24"/>
        </w:rPr>
        <w:t xml:space="preserve"> the same </w:t>
      </w:r>
      <w:r w:rsidR="002C5345">
        <w:rPr>
          <w:szCs w:val="24"/>
        </w:rPr>
        <w:t>procedures</w:t>
      </w:r>
      <w:r w:rsidR="00F6065A">
        <w:rPr>
          <w:szCs w:val="24"/>
        </w:rPr>
        <w:t xml:space="preserve"> as the </w:t>
      </w:r>
      <w:r w:rsidR="0026372F">
        <w:rPr>
          <w:szCs w:val="24"/>
        </w:rPr>
        <w:t>earlier</w:t>
      </w:r>
      <w:r w:rsidR="00F6065A">
        <w:rPr>
          <w:szCs w:val="24"/>
        </w:rPr>
        <w:t xml:space="preserve"> study;</w:t>
      </w:r>
      <w:r w:rsidR="00B94A33">
        <w:rPr>
          <w:szCs w:val="24"/>
        </w:rPr>
        <w:t xml:space="preserve"> </w:t>
      </w:r>
      <w:r w:rsidR="009932C6">
        <w:rPr>
          <w:szCs w:val="24"/>
        </w:rPr>
        <w:t xml:space="preserve">as stated previously, </w:t>
      </w:r>
      <w:r w:rsidR="00B94A33">
        <w:rPr>
          <w:szCs w:val="24"/>
        </w:rPr>
        <w:t xml:space="preserve">the only difference was the input of the environmental humidity. </w:t>
      </w:r>
      <w:r w:rsidR="009932C6">
        <w:fldChar w:fldCharType="begin"/>
      </w:r>
      <w:r w:rsidR="009932C6">
        <w:rPr>
          <w:szCs w:val="24"/>
        </w:rPr>
        <w:instrText xml:space="preserve"> REF _Ref429723085 \h </w:instrText>
      </w:r>
      <w:r w:rsidR="009932C6">
        <w:fldChar w:fldCharType="separate"/>
      </w:r>
      <w:r w:rsidR="009932C6">
        <w:t xml:space="preserve">Figures </w:t>
      </w:r>
      <w:r w:rsidR="009932C6">
        <w:rPr>
          <w:noProof/>
        </w:rPr>
        <w:t>12</w:t>
      </w:r>
      <w:r w:rsidR="009932C6">
        <w:fldChar w:fldCharType="end"/>
      </w:r>
      <w:r w:rsidR="00412EDA">
        <w:t>,</w:t>
      </w:r>
      <w:r w:rsidR="00301121">
        <w:fldChar w:fldCharType="begin"/>
      </w:r>
      <w:r w:rsidR="00301121">
        <w:instrText xml:space="preserve"> REF _Ref429723468 \h </w:instrText>
      </w:r>
      <w:r w:rsidR="00301121">
        <w:fldChar w:fldCharType="separate"/>
      </w:r>
      <w:r w:rsidR="00301121">
        <w:t xml:space="preserve"> </w:t>
      </w:r>
      <w:r w:rsidR="00301121">
        <w:rPr>
          <w:noProof/>
        </w:rPr>
        <w:t>13</w:t>
      </w:r>
      <w:r w:rsidR="00301121">
        <w:fldChar w:fldCharType="end"/>
      </w:r>
      <w:r w:rsidR="00412EDA">
        <w:t xml:space="preserve">, and </w:t>
      </w:r>
      <w:r w:rsidR="009932C6">
        <w:fldChar w:fldCharType="begin"/>
      </w:r>
      <w:r w:rsidR="009932C6">
        <w:instrText xml:space="preserve"> REF _Ref429723479 \h </w:instrText>
      </w:r>
      <w:r w:rsidR="009932C6">
        <w:fldChar w:fldCharType="separate"/>
      </w:r>
      <w:r w:rsidR="009932C6">
        <w:rPr>
          <w:noProof/>
        </w:rPr>
        <w:t>14</w:t>
      </w:r>
      <w:r w:rsidR="009932C6">
        <w:fldChar w:fldCharType="end"/>
      </w:r>
      <w:r w:rsidR="009932C6">
        <w:t xml:space="preserve"> </w:t>
      </w:r>
      <w:r w:rsidR="00412EDA">
        <w:rPr>
          <w:szCs w:val="24"/>
        </w:rPr>
        <w:t>represent the</w:t>
      </w:r>
      <w:r w:rsidR="000D6D78">
        <w:rPr>
          <w:szCs w:val="24"/>
        </w:rPr>
        <w:t xml:space="preserve"> imposed</w:t>
      </w:r>
      <w:r w:rsidR="00412EDA">
        <w:rPr>
          <w:szCs w:val="24"/>
        </w:rPr>
        <w:t xml:space="preserve"> soundings</w:t>
      </w:r>
      <w:r w:rsidR="0026372F">
        <w:rPr>
          <w:szCs w:val="24"/>
        </w:rPr>
        <w:t xml:space="preserve"> employed</w:t>
      </w:r>
      <w:r w:rsidR="00412EDA">
        <w:rPr>
          <w:szCs w:val="24"/>
        </w:rPr>
        <w:t xml:space="preserve"> </w:t>
      </w:r>
      <w:r w:rsidR="000D6D78">
        <w:rPr>
          <w:szCs w:val="24"/>
        </w:rPr>
        <w:t>for</w:t>
      </w:r>
      <w:r w:rsidR="00412EDA">
        <w:rPr>
          <w:szCs w:val="24"/>
        </w:rPr>
        <w:t xml:space="preserve"> the three cases</w:t>
      </w:r>
      <w:r w:rsidR="0019737D">
        <w:rPr>
          <w:szCs w:val="24"/>
        </w:rPr>
        <w:t xml:space="preserve"> simulated in this study</w:t>
      </w:r>
      <w:r w:rsidR="00412EDA">
        <w:rPr>
          <w:szCs w:val="24"/>
        </w:rPr>
        <w:t>. The vertical</w:t>
      </w:r>
      <w:r w:rsidR="000D6D78">
        <w:rPr>
          <w:szCs w:val="24"/>
        </w:rPr>
        <w:t xml:space="preserve"> axis on the</w:t>
      </w:r>
      <w:r w:rsidR="00412EDA">
        <w:rPr>
          <w:szCs w:val="24"/>
        </w:rPr>
        <w:t xml:space="preserve"> left is the</w:t>
      </w:r>
      <w:r w:rsidR="0019737D">
        <w:rPr>
          <w:szCs w:val="24"/>
        </w:rPr>
        <w:t xml:space="preserve"> associated</w:t>
      </w:r>
      <w:r w:rsidR="00412EDA">
        <w:rPr>
          <w:szCs w:val="24"/>
        </w:rPr>
        <w:t xml:space="preserve"> </w:t>
      </w:r>
      <w:r w:rsidR="002736FA">
        <w:rPr>
          <w:szCs w:val="24"/>
        </w:rPr>
        <w:t xml:space="preserve">local ambient </w:t>
      </w:r>
      <w:r w:rsidR="00412EDA">
        <w:rPr>
          <w:szCs w:val="24"/>
        </w:rPr>
        <w:t xml:space="preserve">pressure, </w:t>
      </w:r>
      <w:r w:rsidR="002736FA">
        <w:rPr>
          <w:szCs w:val="24"/>
        </w:rPr>
        <w:t>corresponding to the geometric altitude axis</w:t>
      </w:r>
      <w:r w:rsidR="0019737D">
        <w:rPr>
          <w:szCs w:val="24"/>
        </w:rPr>
        <w:t>,</w:t>
      </w:r>
      <w:r w:rsidR="002736FA">
        <w:rPr>
          <w:szCs w:val="24"/>
        </w:rPr>
        <w:t xml:space="preserve"> on the right</w:t>
      </w:r>
      <w:r w:rsidR="0019737D">
        <w:rPr>
          <w:szCs w:val="24"/>
        </w:rPr>
        <w:t xml:space="preserve"> of each graph</w:t>
      </w:r>
      <w:r w:rsidR="002F168E">
        <w:rPr>
          <w:szCs w:val="24"/>
        </w:rPr>
        <w:t>.</w:t>
      </w:r>
      <w:r w:rsidR="00526834">
        <w:rPr>
          <w:szCs w:val="24"/>
        </w:rPr>
        <w:t xml:space="preserve"> </w:t>
      </w:r>
      <w:r w:rsidRPr="004F2029">
        <w:rPr>
          <w:szCs w:val="24"/>
        </w:rPr>
        <w:t xml:space="preserve">The first case </w:t>
      </w:r>
      <w:r w:rsidR="004C0C4A">
        <w:rPr>
          <w:szCs w:val="24"/>
        </w:rPr>
        <w:t>utilized the actual sounding</w:t>
      </w:r>
      <w:r w:rsidR="00B92097">
        <w:rPr>
          <w:szCs w:val="24"/>
        </w:rPr>
        <w:t xml:space="preserve"> data</w:t>
      </w:r>
      <w:r w:rsidR="004C0C4A">
        <w:rPr>
          <w:szCs w:val="24"/>
        </w:rPr>
        <w:t>;</w:t>
      </w:r>
      <w:r w:rsidR="001D3819">
        <w:rPr>
          <w:szCs w:val="24"/>
        </w:rPr>
        <w:t xml:space="preserve"> the second case </w:t>
      </w:r>
      <w:r w:rsidR="002736FA">
        <w:rPr>
          <w:szCs w:val="24"/>
        </w:rPr>
        <w:t>impose</w:t>
      </w:r>
      <w:r w:rsidR="00B92097">
        <w:rPr>
          <w:szCs w:val="24"/>
        </w:rPr>
        <w:t>d</w:t>
      </w:r>
      <w:r>
        <w:rPr>
          <w:szCs w:val="24"/>
        </w:rPr>
        <w:t xml:space="preserve"> </w:t>
      </w:r>
      <w:r w:rsidR="00B94A33">
        <w:rPr>
          <w:szCs w:val="24"/>
        </w:rPr>
        <w:t xml:space="preserve">a deeper, </w:t>
      </w:r>
      <w:r w:rsidR="00F6065A">
        <w:rPr>
          <w:szCs w:val="24"/>
        </w:rPr>
        <w:t>more-humid</w:t>
      </w:r>
      <w:r w:rsidR="00B94A33">
        <w:rPr>
          <w:szCs w:val="24"/>
        </w:rPr>
        <w:t xml:space="preserve"> environment</w:t>
      </w:r>
      <w:r w:rsidRPr="004F2029">
        <w:rPr>
          <w:szCs w:val="24"/>
        </w:rPr>
        <w:t xml:space="preserve"> t</w:t>
      </w:r>
      <w:r>
        <w:rPr>
          <w:szCs w:val="24"/>
        </w:rPr>
        <w:t>han</w:t>
      </w:r>
      <w:r w:rsidRPr="004F2029">
        <w:rPr>
          <w:szCs w:val="24"/>
        </w:rPr>
        <w:t xml:space="preserve"> the actual event and the </w:t>
      </w:r>
      <w:r w:rsidR="001D3819">
        <w:rPr>
          <w:szCs w:val="24"/>
        </w:rPr>
        <w:t xml:space="preserve">third case </w:t>
      </w:r>
      <w:r w:rsidR="00437484">
        <w:rPr>
          <w:szCs w:val="24"/>
        </w:rPr>
        <w:t>employed</w:t>
      </w:r>
      <w:r>
        <w:rPr>
          <w:szCs w:val="24"/>
        </w:rPr>
        <w:t xml:space="preserve"> a dry</w:t>
      </w:r>
      <w:r w:rsidRPr="004F2029">
        <w:rPr>
          <w:szCs w:val="24"/>
        </w:rPr>
        <w:t xml:space="preserve">er </w:t>
      </w:r>
      <w:r w:rsidR="00B94A33">
        <w:rPr>
          <w:szCs w:val="24"/>
        </w:rPr>
        <w:t>environment above 2000m</w:t>
      </w:r>
      <w:r w:rsidRPr="004F2029">
        <w:rPr>
          <w:szCs w:val="24"/>
        </w:rPr>
        <w:t>.</w:t>
      </w:r>
      <w:r>
        <w:rPr>
          <w:szCs w:val="24"/>
        </w:rPr>
        <w:t xml:space="preserve"> </w:t>
      </w:r>
      <w:r w:rsidR="002736FA">
        <w:rPr>
          <w:szCs w:val="24"/>
        </w:rPr>
        <w:t>All</w:t>
      </w:r>
      <w:r w:rsidR="00B94A33">
        <w:rPr>
          <w:szCs w:val="24"/>
        </w:rPr>
        <w:t xml:space="preserve"> three cases assumed</w:t>
      </w:r>
      <w:r w:rsidR="002736FA">
        <w:rPr>
          <w:szCs w:val="24"/>
        </w:rPr>
        <w:t xml:space="preserve"> that</w:t>
      </w:r>
      <w:r w:rsidR="00B94A33">
        <w:rPr>
          <w:szCs w:val="24"/>
        </w:rPr>
        <w:t xml:space="preserve"> </w:t>
      </w:r>
      <w:r w:rsidR="00437484">
        <w:rPr>
          <w:szCs w:val="24"/>
        </w:rPr>
        <w:t>the</w:t>
      </w:r>
      <w:r w:rsidR="00B94A33">
        <w:rPr>
          <w:szCs w:val="24"/>
        </w:rPr>
        <w:t xml:space="preserve"> </w:t>
      </w:r>
      <w:r w:rsidR="0019737D">
        <w:rPr>
          <w:szCs w:val="24"/>
        </w:rPr>
        <w:t xml:space="preserve">100 % relative humidity, </w:t>
      </w:r>
      <w:r w:rsidR="00B94A33">
        <w:rPr>
          <w:szCs w:val="24"/>
        </w:rPr>
        <w:t xml:space="preserve">condensation level </w:t>
      </w:r>
      <w:r w:rsidR="00437484">
        <w:rPr>
          <w:szCs w:val="24"/>
        </w:rPr>
        <w:t>was</w:t>
      </w:r>
      <w:r w:rsidR="0019737D">
        <w:rPr>
          <w:szCs w:val="24"/>
        </w:rPr>
        <w:t xml:space="preserve"> at</w:t>
      </w:r>
      <w:r w:rsidR="00B94A33">
        <w:rPr>
          <w:szCs w:val="24"/>
        </w:rPr>
        <w:t xml:space="preserve"> 842</w:t>
      </w:r>
      <w:r w:rsidR="0026372F">
        <w:rPr>
          <w:szCs w:val="24"/>
        </w:rPr>
        <w:t xml:space="preserve"> </w:t>
      </w:r>
      <w:r w:rsidR="00B94A33">
        <w:rPr>
          <w:szCs w:val="24"/>
        </w:rPr>
        <w:t>m elevation</w:t>
      </w:r>
      <w:r w:rsidR="008F150A">
        <w:rPr>
          <w:szCs w:val="24"/>
        </w:rPr>
        <w:t xml:space="preserve"> above sea level</w:t>
      </w:r>
      <w:r w:rsidR="00B94A33">
        <w:rPr>
          <w:szCs w:val="24"/>
        </w:rPr>
        <w:t xml:space="preserve">. </w:t>
      </w:r>
      <w:r>
        <w:rPr>
          <w:szCs w:val="24"/>
        </w:rPr>
        <w:t xml:space="preserve">The initial conditions for </w:t>
      </w:r>
      <w:r w:rsidR="00437484">
        <w:rPr>
          <w:szCs w:val="24"/>
        </w:rPr>
        <w:t>localized</w:t>
      </w:r>
      <w:r>
        <w:rPr>
          <w:szCs w:val="24"/>
        </w:rPr>
        <w:t xml:space="preserve"> temperature and moisture</w:t>
      </w:r>
      <w:r w:rsidR="00437484">
        <w:rPr>
          <w:szCs w:val="24"/>
        </w:rPr>
        <w:t xml:space="preserve"> content</w:t>
      </w:r>
      <w:r>
        <w:rPr>
          <w:szCs w:val="24"/>
        </w:rPr>
        <w:t xml:space="preserve"> </w:t>
      </w:r>
      <w:r w:rsidR="00E079F9">
        <w:rPr>
          <w:szCs w:val="24"/>
        </w:rPr>
        <w:t>we</w:t>
      </w:r>
      <w:r>
        <w:rPr>
          <w:szCs w:val="24"/>
        </w:rPr>
        <w:t xml:space="preserve">re obtained from </w:t>
      </w:r>
      <w:r w:rsidR="00E079F9">
        <w:rPr>
          <w:szCs w:val="24"/>
        </w:rPr>
        <w:t>actual</w:t>
      </w:r>
      <w:r>
        <w:rPr>
          <w:szCs w:val="24"/>
        </w:rPr>
        <w:t xml:space="preserve"> sounding</w:t>
      </w:r>
      <w:r w:rsidR="00E079F9">
        <w:rPr>
          <w:szCs w:val="24"/>
        </w:rPr>
        <w:t>s</w:t>
      </w:r>
      <w:r>
        <w:rPr>
          <w:szCs w:val="24"/>
        </w:rPr>
        <w:t xml:space="preserve"> taken prior to and in the vicinity of the tornado occurrence. </w:t>
      </w:r>
    </w:p>
    <w:p w14:paraId="66720573" w14:textId="005AB905" w:rsidR="0048756E" w:rsidRDefault="009932C6" w:rsidP="0048756E">
      <w:pPr>
        <w:rPr>
          <w:szCs w:val="24"/>
        </w:rPr>
      </w:pPr>
      <w:r>
        <w:rPr>
          <w:szCs w:val="24"/>
        </w:rPr>
        <w:lastRenderedPageBreak/>
        <w:fldChar w:fldCharType="begin"/>
      </w:r>
      <w:r>
        <w:rPr>
          <w:szCs w:val="24"/>
        </w:rPr>
        <w:instrText xml:space="preserve"> REF _Ref429723085 \h </w:instrText>
      </w:r>
      <w:r>
        <w:rPr>
          <w:szCs w:val="24"/>
        </w:rPr>
      </w:r>
      <w:r>
        <w:rPr>
          <w:szCs w:val="24"/>
        </w:rPr>
        <w:fldChar w:fldCharType="separate"/>
      </w:r>
      <w:r w:rsidR="002B46D6">
        <w:t xml:space="preserve">Figure </w:t>
      </w:r>
      <w:r w:rsidR="002B46D6">
        <w:rPr>
          <w:noProof/>
        </w:rPr>
        <w:t>12</w:t>
      </w:r>
      <w:r>
        <w:rPr>
          <w:szCs w:val="24"/>
        </w:rPr>
        <w:fldChar w:fldCharType="end"/>
      </w:r>
      <w:r w:rsidR="00AE33BA">
        <w:rPr>
          <w:szCs w:val="24"/>
        </w:rPr>
        <w:t xml:space="preserve"> </w:t>
      </w:r>
      <w:r w:rsidR="00817972">
        <w:rPr>
          <w:szCs w:val="24"/>
        </w:rPr>
        <w:t xml:space="preserve">represents the initial conditions for localized temperature and moisture content obtained from actual soundings taken prior to and in the vicinity of the tornado occurrence. This sounding was </w:t>
      </w:r>
      <w:r w:rsidR="0026372F">
        <w:rPr>
          <w:szCs w:val="24"/>
        </w:rPr>
        <w:t>deriv</w:t>
      </w:r>
      <w:r w:rsidR="00817972">
        <w:rPr>
          <w:szCs w:val="24"/>
        </w:rPr>
        <w:t xml:space="preserve">ed from </w:t>
      </w:r>
      <w:r w:rsidR="00E874E4">
        <w:rPr>
          <w:szCs w:val="24"/>
        </w:rPr>
        <w:t xml:space="preserve">the </w:t>
      </w:r>
      <w:r>
        <w:rPr>
          <w:szCs w:val="24"/>
        </w:rPr>
        <w:t>original sounding of Raleigh (</w:t>
      </w:r>
      <w:r>
        <w:rPr>
          <w:szCs w:val="24"/>
        </w:rPr>
        <w:fldChar w:fldCharType="begin"/>
      </w:r>
      <w:r>
        <w:rPr>
          <w:szCs w:val="24"/>
        </w:rPr>
        <w:instrText xml:space="preserve"> REF _Ref429466861 \h </w:instrText>
      </w:r>
      <w:r>
        <w:rPr>
          <w:szCs w:val="24"/>
        </w:rPr>
      </w:r>
      <w:r>
        <w:rPr>
          <w:szCs w:val="24"/>
        </w:rPr>
        <w:fldChar w:fldCharType="separate"/>
      </w:r>
      <w:r w:rsidR="002B46D6">
        <w:t xml:space="preserve">Figure </w:t>
      </w:r>
      <w:r w:rsidR="002B46D6">
        <w:rPr>
          <w:noProof/>
        </w:rPr>
        <w:t>5</w:t>
      </w:r>
      <w:r>
        <w:rPr>
          <w:szCs w:val="24"/>
        </w:rPr>
        <w:fldChar w:fldCharType="end"/>
      </w:r>
      <w:r>
        <w:rPr>
          <w:szCs w:val="24"/>
        </w:rPr>
        <w:t>)</w:t>
      </w:r>
      <w:r w:rsidR="0026372F">
        <w:rPr>
          <w:szCs w:val="24"/>
        </w:rPr>
        <w:t>,</w:t>
      </w:r>
      <w:r>
        <w:rPr>
          <w:szCs w:val="24"/>
        </w:rPr>
        <w:t xml:space="preserve"> </w:t>
      </w:r>
      <w:r w:rsidR="00817972">
        <w:rPr>
          <w:szCs w:val="24"/>
        </w:rPr>
        <w:t xml:space="preserve">but </w:t>
      </w:r>
      <w:r>
        <w:rPr>
          <w:szCs w:val="24"/>
        </w:rPr>
        <w:t>slightly modified to satisfy the surface measurements reported near Raleigh</w:t>
      </w:r>
      <w:r w:rsidR="00AE33BA">
        <w:rPr>
          <w:szCs w:val="24"/>
        </w:rPr>
        <w:t>.</w:t>
      </w:r>
      <w:r>
        <w:rPr>
          <w:szCs w:val="24"/>
        </w:rPr>
        <w:t xml:space="preserve"> </w:t>
      </w:r>
      <w:r w:rsidR="00FF4987">
        <w:rPr>
          <w:szCs w:val="24"/>
        </w:rPr>
        <w:t>The sounding</w:t>
      </w:r>
      <w:r w:rsidR="004E276D">
        <w:rPr>
          <w:szCs w:val="24"/>
        </w:rPr>
        <w:t xml:space="preserve"> profile</w:t>
      </w:r>
      <w:r w:rsidR="00FF4987">
        <w:rPr>
          <w:szCs w:val="24"/>
        </w:rPr>
        <w:t xml:space="preserve"> for the wet case</w:t>
      </w:r>
      <w:r w:rsidR="004124A6">
        <w:rPr>
          <w:szCs w:val="24"/>
        </w:rPr>
        <w:t xml:space="preserve"> </w:t>
      </w:r>
      <w:r w:rsidR="003815C5">
        <w:rPr>
          <w:szCs w:val="24"/>
        </w:rPr>
        <w:t>(</w:t>
      </w:r>
      <w:r>
        <w:rPr>
          <w:szCs w:val="24"/>
        </w:rPr>
        <w:fldChar w:fldCharType="begin"/>
      </w:r>
      <w:r>
        <w:rPr>
          <w:szCs w:val="24"/>
        </w:rPr>
        <w:instrText xml:space="preserve"> REF _Ref429723468 \h </w:instrText>
      </w:r>
      <w:r>
        <w:rPr>
          <w:szCs w:val="24"/>
        </w:rPr>
      </w:r>
      <w:r>
        <w:rPr>
          <w:szCs w:val="24"/>
        </w:rPr>
        <w:fldChar w:fldCharType="separate"/>
      </w:r>
      <w:r w:rsidR="002B46D6">
        <w:t xml:space="preserve">Figure </w:t>
      </w:r>
      <w:r w:rsidR="002B46D6">
        <w:rPr>
          <w:noProof/>
        </w:rPr>
        <w:t>13</w:t>
      </w:r>
      <w:r>
        <w:rPr>
          <w:szCs w:val="24"/>
        </w:rPr>
        <w:fldChar w:fldCharType="end"/>
      </w:r>
      <w:r w:rsidR="003815C5">
        <w:rPr>
          <w:szCs w:val="24"/>
        </w:rPr>
        <w:t>)</w:t>
      </w:r>
      <w:r w:rsidR="00FF4987">
        <w:rPr>
          <w:szCs w:val="24"/>
        </w:rPr>
        <w:t xml:space="preserve"> differs from the actual case only by the fact that the dry </w:t>
      </w:r>
      <w:r>
        <w:rPr>
          <w:szCs w:val="24"/>
        </w:rPr>
        <w:t xml:space="preserve">air </w:t>
      </w:r>
      <w:r w:rsidR="00FF4987">
        <w:rPr>
          <w:szCs w:val="24"/>
        </w:rPr>
        <w:t>between the altitude</w:t>
      </w:r>
      <w:r w:rsidR="00FE6D22">
        <w:rPr>
          <w:szCs w:val="24"/>
        </w:rPr>
        <w:t>s</w:t>
      </w:r>
      <w:r w:rsidR="00FF4987">
        <w:rPr>
          <w:szCs w:val="24"/>
        </w:rPr>
        <w:t xml:space="preserve"> of 2.5 km and 6 km</w:t>
      </w:r>
      <w:r w:rsidR="00A978AC">
        <w:rPr>
          <w:szCs w:val="24"/>
        </w:rPr>
        <w:t xml:space="preserve">, or equivalently between the pressure </w:t>
      </w:r>
      <w:r w:rsidR="002736FA">
        <w:rPr>
          <w:szCs w:val="24"/>
        </w:rPr>
        <w:t xml:space="preserve">levels </w:t>
      </w:r>
      <w:r w:rsidR="00A978AC">
        <w:rPr>
          <w:szCs w:val="24"/>
        </w:rPr>
        <w:t>of 710 hPa and 430 hPa,</w:t>
      </w:r>
      <w:r w:rsidR="00FF4987">
        <w:rPr>
          <w:szCs w:val="24"/>
        </w:rPr>
        <w:t xml:space="preserve"> </w:t>
      </w:r>
      <w:r w:rsidR="002736FA">
        <w:rPr>
          <w:szCs w:val="24"/>
        </w:rPr>
        <w:t>h</w:t>
      </w:r>
      <w:r w:rsidR="00FF4987">
        <w:rPr>
          <w:szCs w:val="24"/>
        </w:rPr>
        <w:t xml:space="preserve">as been </w:t>
      </w:r>
      <w:r w:rsidR="00737F05">
        <w:rPr>
          <w:szCs w:val="24"/>
        </w:rPr>
        <w:t>reduced</w:t>
      </w:r>
      <w:r>
        <w:rPr>
          <w:szCs w:val="24"/>
        </w:rPr>
        <w:t xml:space="preserve"> to get a deep moist environment</w:t>
      </w:r>
      <w:r w:rsidR="00FF4987">
        <w:rPr>
          <w:szCs w:val="24"/>
        </w:rPr>
        <w:t>.</w:t>
      </w:r>
      <w:r w:rsidR="002736FA">
        <w:rPr>
          <w:szCs w:val="24"/>
        </w:rPr>
        <w:t xml:space="preserve"> </w:t>
      </w:r>
      <w:r w:rsidR="00FE6D22">
        <w:rPr>
          <w:szCs w:val="24"/>
        </w:rPr>
        <w:t xml:space="preserve"> In the dry case (</w:t>
      </w:r>
      <w:r>
        <w:rPr>
          <w:szCs w:val="24"/>
        </w:rPr>
        <w:fldChar w:fldCharType="begin"/>
      </w:r>
      <w:r>
        <w:rPr>
          <w:szCs w:val="24"/>
        </w:rPr>
        <w:instrText xml:space="preserve"> REF _Ref429723479 \h </w:instrText>
      </w:r>
      <w:r>
        <w:rPr>
          <w:szCs w:val="24"/>
        </w:rPr>
      </w:r>
      <w:r>
        <w:rPr>
          <w:szCs w:val="24"/>
        </w:rPr>
        <w:fldChar w:fldCharType="separate"/>
      </w:r>
      <w:r w:rsidR="002B46D6">
        <w:t xml:space="preserve">Figure </w:t>
      </w:r>
      <w:r w:rsidR="002B46D6">
        <w:rPr>
          <w:noProof/>
        </w:rPr>
        <w:t>14</w:t>
      </w:r>
      <w:r>
        <w:rPr>
          <w:szCs w:val="24"/>
        </w:rPr>
        <w:fldChar w:fldCharType="end"/>
      </w:r>
      <w:r w:rsidR="00FE6D22">
        <w:rPr>
          <w:szCs w:val="24"/>
        </w:rPr>
        <w:t xml:space="preserve">), the dry </w:t>
      </w:r>
      <w:r w:rsidR="00817972">
        <w:rPr>
          <w:szCs w:val="24"/>
        </w:rPr>
        <w:t>air</w:t>
      </w:r>
      <w:r w:rsidR="0026372F">
        <w:rPr>
          <w:szCs w:val="24"/>
        </w:rPr>
        <w:t xml:space="preserve"> </w:t>
      </w:r>
      <w:r w:rsidR="00817972">
        <w:rPr>
          <w:szCs w:val="24"/>
        </w:rPr>
        <w:t xml:space="preserve">mass </w:t>
      </w:r>
      <w:r w:rsidR="00B73A4C">
        <w:rPr>
          <w:szCs w:val="24"/>
        </w:rPr>
        <w:t>has been</w:t>
      </w:r>
      <w:r w:rsidR="00FE6D22">
        <w:rPr>
          <w:szCs w:val="24"/>
        </w:rPr>
        <w:t xml:space="preserve"> intensified between altitudes</w:t>
      </w:r>
      <w:r w:rsidR="0026372F">
        <w:rPr>
          <w:szCs w:val="24"/>
        </w:rPr>
        <w:t xml:space="preserve"> of</w:t>
      </w:r>
      <w:r w:rsidR="00FE6D22">
        <w:rPr>
          <w:szCs w:val="24"/>
        </w:rPr>
        <w:t xml:space="preserve"> 2.5</w:t>
      </w:r>
      <w:r w:rsidR="0026372F">
        <w:rPr>
          <w:szCs w:val="24"/>
        </w:rPr>
        <w:t xml:space="preserve"> </w:t>
      </w:r>
      <w:r w:rsidR="00FE6D22">
        <w:rPr>
          <w:szCs w:val="24"/>
        </w:rPr>
        <w:t>km and 12 km</w:t>
      </w:r>
      <w:r w:rsidR="00A978AC" w:rsidRPr="00A978AC">
        <w:rPr>
          <w:szCs w:val="24"/>
        </w:rPr>
        <w:t xml:space="preserve">, or equivalently between the 710 hPa </w:t>
      </w:r>
      <w:r w:rsidR="00975620">
        <w:rPr>
          <w:szCs w:val="24"/>
        </w:rPr>
        <w:t>to</w:t>
      </w:r>
      <w:r w:rsidR="00A978AC" w:rsidRPr="00A978AC">
        <w:rPr>
          <w:szCs w:val="24"/>
        </w:rPr>
        <w:t xml:space="preserve"> </w:t>
      </w:r>
      <w:r w:rsidR="00A978AC">
        <w:rPr>
          <w:szCs w:val="24"/>
        </w:rPr>
        <w:t>180</w:t>
      </w:r>
      <w:r w:rsidR="00A978AC" w:rsidRPr="00A978AC">
        <w:rPr>
          <w:szCs w:val="24"/>
        </w:rPr>
        <w:t xml:space="preserve"> hPa,</w:t>
      </w:r>
      <w:r w:rsidR="00975620">
        <w:rPr>
          <w:szCs w:val="24"/>
        </w:rPr>
        <w:t xml:space="preserve"> pressure interval,</w:t>
      </w:r>
      <w:r w:rsidR="00A978AC" w:rsidRPr="00A978AC">
        <w:rPr>
          <w:szCs w:val="24"/>
        </w:rPr>
        <w:t xml:space="preserve"> </w:t>
      </w:r>
      <w:r w:rsidR="004A60A8">
        <w:rPr>
          <w:szCs w:val="24"/>
        </w:rPr>
        <w:t>and it is represented by the</w:t>
      </w:r>
      <w:r w:rsidR="00975620">
        <w:rPr>
          <w:szCs w:val="24"/>
        </w:rPr>
        <w:t xml:space="preserve"> substantial separation between the</w:t>
      </w:r>
      <w:r w:rsidR="004A60A8">
        <w:rPr>
          <w:szCs w:val="24"/>
        </w:rPr>
        <w:t xml:space="preserve"> dewpoint and temperature </w:t>
      </w:r>
      <w:r w:rsidR="00975620">
        <w:rPr>
          <w:szCs w:val="24"/>
        </w:rPr>
        <w:t>profiles</w:t>
      </w:r>
      <w:r w:rsidR="0061188A">
        <w:rPr>
          <w:szCs w:val="24"/>
        </w:rPr>
        <w:t xml:space="preserve">. </w:t>
      </w:r>
    </w:p>
    <w:p w14:paraId="3C6A3B77" w14:textId="04F17111" w:rsidR="00F95F24" w:rsidRDefault="00F95F24" w:rsidP="00F95F24">
      <w:pPr>
        <w:jc w:val="center"/>
        <w:rPr>
          <w:szCs w:val="24"/>
        </w:rPr>
      </w:pPr>
      <w:r w:rsidRPr="00F95F24">
        <w:rPr>
          <w:noProof/>
          <w:szCs w:val="24"/>
        </w:rPr>
        <w:drawing>
          <wp:inline distT="0" distB="0" distL="0" distR="0" wp14:anchorId="5D3B6E78" wp14:editId="5A3EC9FF">
            <wp:extent cx="4400455" cy="41148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2F777A96" w14:textId="07CB05E2" w:rsidR="00F95F24" w:rsidRDefault="009E4CEE" w:rsidP="009E4CEE">
      <w:pPr>
        <w:pStyle w:val="Caption"/>
      </w:pPr>
      <w:bookmarkStart w:id="48" w:name="_Ref429723085"/>
      <w:bookmarkStart w:id="49" w:name="_Ref423424469"/>
      <w:bookmarkStart w:id="50" w:name="_Toc456340748"/>
      <w:r>
        <w:t xml:space="preserve">Figure </w:t>
      </w:r>
      <w:r>
        <w:fldChar w:fldCharType="begin"/>
      </w:r>
      <w:r>
        <w:instrText xml:space="preserve"> SEQ Figure \* ARABIC </w:instrText>
      </w:r>
      <w:r>
        <w:fldChar w:fldCharType="separate"/>
      </w:r>
      <w:r w:rsidR="00F02701">
        <w:t>12</w:t>
      </w:r>
      <w:r>
        <w:fldChar w:fldCharType="end"/>
      </w:r>
      <w:bookmarkEnd w:id="48"/>
      <w:r w:rsidR="00F95F24">
        <w:t xml:space="preserve">. Skew-T diagram representing the sounding for the </w:t>
      </w:r>
      <w:r w:rsidR="00056EFE">
        <w:t>reference</w:t>
      </w:r>
      <w:r w:rsidR="00F95F24">
        <w:t xml:space="preserve"> case. Solid line represents the sensible temperature and the dashed line the dewpoint temperature.</w:t>
      </w:r>
      <w:bookmarkEnd w:id="49"/>
      <w:bookmarkEnd w:id="50"/>
    </w:p>
    <w:p w14:paraId="00AA75B8" w14:textId="26B25CBE" w:rsidR="00F95F24" w:rsidRDefault="00F95F24" w:rsidP="00F95F24">
      <w:pPr>
        <w:jc w:val="center"/>
      </w:pPr>
      <w:r w:rsidRPr="00F95F24">
        <w:rPr>
          <w:noProof/>
        </w:rPr>
        <w:lastRenderedPageBreak/>
        <w:drawing>
          <wp:inline distT="0" distB="0" distL="0" distR="0" wp14:anchorId="3D0C0BB4" wp14:editId="524C76E4">
            <wp:extent cx="4400455" cy="41148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5A79F3F9" w14:textId="0C6CBAD3" w:rsidR="00F95F24" w:rsidRDefault="009E4CEE" w:rsidP="009E4CEE">
      <w:pPr>
        <w:pStyle w:val="Caption"/>
      </w:pPr>
      <w:bookmarkStart w:id="51" w:name="_Ref429723468"/>
      <w:bookmarkStart w:id="52" w:name="_Ref423424472"/>
      <w:bookmarkStart w:id="53" w:name="_Toc456340749"/>
      <w:r>
        <w:t xml:space="preserve">Figure </w:t>
      </w:r>
      <w:r>
        <w:fldChar w:fldCharType="begin"/>
      </w:r>
      <w:r>
        <w:instrText xml:space="preserve"> SEQ Figure \* ARABIC </w:instrText>
      </w:r>
      <w:r>
        <w:fldChar w:fldCharType="separate"/>
      </w:r>
      <w:r w:rsidR="00F02701">
        <w:t>13</w:t>
      </w:r>
      <w:r>
        <w:fldChar w:fldCharType="end"/>
      </w:r>
      <w:bookmarkEnd w:id="51"/>
      <w:r w:rsidR="00F95F24">
        <w:t>. Skew-T diagram representing the sounding for the wet case. Solid line represents the sensible temperature and the dashed line the dewpoint temperature.</w:t>
      </w:r>
      <w:bookmarkEnd w:id="52"/>
      <w:bookmarkEnd w:id="53"/>
    </w:p>
    <w:p w14:paraId="7DB0A613" w14:textId="77777777" w:rsidR="00F95F24" w:rsidRDefault="00F95F24" w:rsidP="00F95F24">
      <w:pPr>
        <w:jc w:val="center"/>
      </w:pPr>
      <w:r w:rsidRPr="00F95F24">
        <w:rPr>
          <w:noProof/>
        </w:rPr>
        <w:lastRenderedPageBreak/>
        <w:drawing>
          <wp:inline distT="0" distB="0" distL="0" distR="0" wp14:anchorId="2A38F544" wp14:editId="3035B1A1">
            <wp:extent cx="4400456" cy="4114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0456" cy="4114800"/>
                    </a:xfrm>
                    <a:prstGeom prst="rect">
                      <a:avLst/>
                    </a:prstGeom>
                    <a:noFill/>
                    <a:ln>
                      <a:noFill/>
                    </a:ln>
                  </pic:spPr>
                </pic:pic>
              </a:graphicData>
            </a:graphic>
          </wp:inline>
        </w:drawing>
      </w:r>
    </w:p>
    <w:p w14:paraId="21F9188F" w14:textId="4247EB2C" w:rsidR="00F95F24" w:rsidRPr="00F95F24" w:rsidRDefault="009E4CEE" w:rsidP="009E4CEE">
      <w:pPr>
        <w:pStyle w:val="Caption"/>
      </w:pPr>
      <w:bookmarkStart w:id="54" w:name="_Ref429723479"/>
      <w:bookmarkStart w:id="55" w:name="_Ref423424474"/>
      <w:bookmarkStart w:id="56" w:name="_Toc456340750"/>
      <w:r>
        <w:t xml:space="preserve">Figure </w:t>
      </w:r>
      <w:r>
        <w:fldChar w:fldCharType="begin"/>
      </w:r>
      <w:r>
        <w:instrText xml:space="preserve"> SEQ Figure \* ARABIC </w:instrText>
      </w:r>
      <w:r>
        <w:fldChar w:fldCharType="separate"/>
      </w:r>
      <w:r w:rsidR="00F02701">
        <w:t>14</w:t>
      </w:r>
      <w:r>
        <w:fldChar w:fldCharType="end"/>
      </w:r>
      <w:bookmarkEnd w:id="54"/>
      <w:r w:rsidR="00F95F24">
        <w:t>. Skew-T diagram representing the sounding for the dry case. Solid line represents the sensible temperature and the dashed line the dewpoint temperature.</w:t>
      </w:r>
      <w:bookmarkEnd w:id="55"/>
      <w:bookmarkEnd w:id="56"/>
    </w:p>
    <w:p w14:paraId="4292CD3B" w14:textId="749AD778" w:rsidR="0048756E" w:rsidRDefault="0048756E" w:rsidP="0048756E">
      <w:pPr>
        <w:jc w:val="center"/>
      </w:pPr>
    </w:p>
    <w:p w14:paraId="2D2F5BE9" w14:textId="77777777" w:rsidR="00616D87" w:rsidRDefault="006E097A" w:rsidP="007573E1">
      <w:pPr>
        <w:pStyle w:val="Heading2"/>
      </w:pPr>
      <w:bookmarkStart w:id="57" w:name="_Toc456001157"/>
      <w:r>
        <w:t>P</w:t>
      </w:r>
      <w:r w:rsidR="007573E1">
        <w:t>re</w:t>
      </w:r>
      <w:r>
        <w:t>-processing</w:t>
      </w:r>
      <w:bookmarkEnd w:id="57"/>
    </w:p>
    <w:p w14:paraId="19305FC5" w14:textId="7B9B29B9" w:rsidR="000910F3" w:rsidRDefault="000910F3" w:rsidP="000910F3">
      <w:pPr>
        <w:pStyle w:val="Heading3"/>
      </w:pPr>
      <w:bookmarkStart w:id="58" w:name="_Toc456001158"/>
      <w:r>
        <w:t>Reduction of the domain</w:t>
      </w:r>
      <w:bookmarkEnd w:id="58"/>
    </w:p>
    <w:p w14:paraId="503D21E9" w14:textId="3AB8DAE4" w:rsidR="00AA75B1" w:rsidRDefault="000910F3" w:rsidP="000910F3">
      <w:r w:rsidRPr="00676CAA">
        <w:t>Reducing the size of the domain and refining the grid spacing in order to capture more details without changing the</w:t>
      </w:r>
      <w:r w:rsidR="00FF58A1">
        <w:t xml:space="preserve"> overall</w:t>
      </w:r>
      <w:r w:rsidRPr="00676CAA">
        <w:t xml:space="preserve"> form of the storms was also a crucial </w:t>
      </w:r>
      <w:r w:rsidR="00FF58A1">
        <w:t>aspect</w:t>
      </w:r>
      <w:r w:rsidRPr="00676CAA">
        <w:t xml:space="preserve"> of this research. </w:t>
      </w:r>
      <w:r w:rsidR="00FF58A1">
        <w:t>An</w:t>
      </w:r>
      <w:r w:rsidR="00CD4F82">
        <w:t xml:space="preserve"> important part of maintaining the supercell structure is the updraft</w:t>
      </w:r>
      <w:r w:rsidR="00FF58A1">
        <w:t xml:space="preserve"> structure</w:t>
      </w:r>
      <w:r w:rsidR="00CD4F82">
        <w:t>, which feeds the storm with moisture and drives the downdrafts.</w:t>
      </w:r>
      <w:r w:rsidR="00A650F4">
        <w:t xml:space="preserve"> The warm air of the updraft is ahead of the gust front. Therefore, it is important to include the environment</w:t>
      </w:r>
      <w:r w:rsidR="00FF58A1">
        <w:t>al region</w:t>
      </w:r>
      <w:r w:rsidR="00A650F4">
        <w:t xml:space="preserve"> in front of the storm </w:t>
      </w:r>
      <w:r w:rsidR="00FF58A1">
        <w:t>as part of</w:t>
      </w:r>
      <w:r w:rsidR="00A650F4">
        <w:t xml:space="preserve"> the reduced domain. </w:t>
      </w:r>
    </w:p>
    <w:p w14:paraId="6FD6D91D" w14:textId="4E435C49" w:rsidR="000910F3" w:rsidRDefault="000910F3" w:rsidP="000910F3">
      <w:r w:rsidRPr="00676CAA">
        <w:lastRenderedPageBreak/>
        <w:t xml:space="preserve">The new boundaries of the </w:t>
      </w:r>
      <w:r w:rsidR="00FF58A1">
        <w:t xml:space="preserve">overall </w:t>
      </w:r>
      <w:r w:rsidRPr="00676CAA">
        <w:t xml:space="preserve">domain were determined using the location of the original simulated storm </w:t>
      </w:r>
      <w:r w:rsidR="006B293F">
        <w:t xml:space="preserve">and are represented on </w:t>
      </w:r>
      <w:r w:rsidR="006B293F">
        <w:fldChar w:fldCharType="begin"/>
      </w:r>
      <w:r w:rsidR="006B293F">
        <w:instrText xml:space="preserve"> REF _Ref429733215 \h </w:instrText>
      </w:r>
      <w:r w:rsidR="006B293F">
        <w:fldChar w:fldCharType="separate"/>
      </w:r>
      <w:r w:rsidR="002B46D6">
        <w:t xml:space="preserve">Figure </w:t>
      </w:r>
      <w:r w:rsidR="002B46D6">
        <w:rPr>
          <w:noProof/>
        </w:rPr>
        <w:t>15</w:t>
      </w:r>
      <w:r w:rsidR="006B293F">
        <w:fldChar w:fldCharType="end"/>
      </w:r>
      <w:r w:rsidR="006B293F">
        <w:t>.</w:t>
      </w:r>
    </w:p>
    <w:p w14:paraId="2054117E" w14:textId="5E43DF05" w:rsidR="000910F3" w:rsidRDefault="000910F3" w:rsidP="000910F3">
      <w:pPr>
        <w:jc w:val="center"/>
      </w:pPr>
      <w:r>
        <w:rPr>
          <w:noProof/>
        </w:rPr>
        <w:drawing>
          <wp:inline distT="0" distB="0" distL="0" distR="0" wp14:anchorId="67A39B5C" wp14:editId="0A8BF915">
            <wp:extent cx="4113315" cy="36576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id_c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3315" cy="3657600"/>
                    </a:xfrm>
                    <a:prstGeom prst="rect">
                      <a:avLst/>
                    </a:prstGeom>
                  </pic:spPr>
                </pic:pic>
              </a:graphicData>
            </a:graphic>
          </wp:inline>
        </w:drawing>
      </w:r>
    </w:p>
    <w:p w14:paraId="542FCE3D" w14:textId="093831DE" w:rsidR="000910F3" w:rsidRPr="00676CAA" w:rsidRDefault="006B293F" w:rsidP="006B293F">
      <w:pPr>
        <w:pStyle w:val="Caption"/>
      </w:pPr>
      <w:bookmarkStart w:id="59" w:name="_Ref429733215"/>
      <w:bookmarkStart w:id="60" w:name="_Toc456340751"/>
      <w:r>
        <w:t xml:space="preserve">Figure </w:t>
      </w:r>
      <w:r>
        <w:fldChar w:fldCharType="begin"/>
      </w:r>
      <w:r>
        <w:instrText xml:space="preserve"> SEQ Figure \* ARABIC </w:instrText>
      </w:r>
      <w:r>
        <w:fldChar w:fldCharType="separate"/>
      </w:r>
      <w:r w:rsidR="00F02701">
        <w:t>15</w:t>
      </w:r>
      <w:r>
        <w:fldChar w:fldCharType="end"/>
      </w:r>
      <w:bookmarkEnd w:id="59"/>
      <w:r w:rsidR="000910F3">
        <w:t xml:space="preserve">. </w:t>
      </w:r>
      <w:r w:rsidR="00196FF5">
        <w:t>Refine</w:t>
      </w:r>
      <w:r w:rsidR="00FF58A1">
        <w:t>d</w:t>
      </w:r>
      <w:r w:rsidR="00196FF5">
        <w:t xml:space="preserve"> grid b</w:t>
      </w:r>
      <w:r w:rsidR="000910F3" w:rsidRPr="00676CAA">
        <w:t>oundaries for the wet case. The original grid was cut on the white dotted lines.</w:t>
      </w:r>
      <w:bookmarkEnd w:id="60"/>
    </w:p>
    <w:p w14:paraId="4907CE3B" w14:textId="70DBBB2F" w:rsidR="000910F3" w:rsidRPr="00676CAA" w:rsidRDefault="000910F3" w:rsidP="000910F3">
      <w:r w:rsidRPr="00676CAA">
        <w:t xml:space="preserve">The conditions </w:t>
      </w:r>
      <w:r w:rsidR="00196FF5">
        <w:t>imposed on</w:t>
      </w:r>
      <w:r w:rsidRPr="00676CAA">
        <w:t xml:space="preserve"> the new grid were:</w:t>
      </w:r>
    </w:p>
    <w:p w14:paraId="0AFF20AA" w14:textId="19D23752" w:rsidR="00196FF5" w:rsidRDefault="00196FF5" w:rsidP="006B14DD">
      <w:pPr>
        <w:pStyle w:val="ListParagraph"/>
        <w:numPr>
          <w:ilvl w:val="0"/>
          <w:numId w:val="17"/>
        </w:numPr>
      </w:pPr>
      <w:r>
        <w:t>T</w:t>
      </w:r>
      <w:r w:rsidR="000910F3" w:rsidRPr="00676CAA">
        <w:t>he new boundaries had to capture the formed storm</w:t>
      </w:r>
      <w:r w:rsidRPr="00676CAA">
        <w:t xml:space="preserve"> completely</w:t>
      </w:r>
      <w:r w:rsidR="000910F3" w:rsidRPr="00676CAA">
        <w:t xml:space="preserve">. </w:t>
      </w:r>
    </w:p>
    <w:p w14:paraId="36CD6DD1" w14:textId="60B222D0" w:rsidR="00196FF5" w:rsidRDefault="00196FF5" w:rsidP="006B14DD">
      <w:pPr>
        <w:pStyle w:val="ListParagraph"/>
        <w:numPr>
          <w:ilvl w:val="0"/>
          <w:numId w:val="17"/>
        </w:numPr>
      </w:pPr>
      <w:r>
        <w:t xml:space="preserve">The right (Eastern) boundary </w:t>
      </w:r>
      <w:r w:rsidR="00FF58A1">
        <w:t>could</w:t>
      </w:r>
      <w:r>
        <w:t xml:space="preserve"> not be too close to the gust front</w:t>
      </w:r>
      <w:r w:rsidR="00FF58A1">
        <w:t>, in order</w:t>
      </w:r>
      <w:r>
        <w:t xml:space="preserve"> to avoid disruption of the </w:t>
      </w:r>
      <w:r w:rsidR="009A41AC">
        <w:t>storm</w:t>
      </w:r>
      <w:r>
        <w:t xml:space="preserve"> dynamics.</w:t>
      </w:r>
    </w:p>
    <w:p w14:paraId="092829BD" w14:textId="51419368" w:rsidR="00196FF5" w:rsidRDefault="00196FF5" w:rsidP="00196FF5">
      <w:pPr>
        <w:pStyle w:val="ListParagraph"/>
        <w:numPr>
          <w:ilvl w:val="0"/>
          <w:numId w:val="17"/>
        </w:numPr>
      </w:pPr>
      <w:r>
        <w:t>T</w:t>
      </w:r>
      <w:r w:rsidRPr="00676CAA">
        <w:t xml:space="preserve">he </w:t>
      </w:r>
      <w:r w:rsidR="00FF58A1">
        <w:t>bottom</w:t>
      </w:r>
      <w:r>
        <w:t xml:space="preserve"> (S</w:t>
      </w:r>
      <w:r w:rsidRPr="00676CAA">
        <w:t>outhern</w:t>
      </w:r>
      <w:r>
        <w:t>)</w:t>
      </w:r>
      <w:r w:rsidRPr="00676CAA">
        <w:t xml:space="preserve"> boundary </w:t>
      </w:r>
      <w:r w:rsidR="00FF58A1">
        <w:t>had to</w:t>
      </w:r>
      <w:r w:rsidR="00C51019">
        <w:t xml:space="preserve"> be separated</w:t>
      </w:r>
      <w:r>
        <w:t xml:space="preserve"> far enough from</w:t>
      </w:r>
      <w:r w:rsidRPr="00676CAA">
        <w:t xml:space="preserve"> the hook region of the storm </w:t>
      </w:r>
      <w:r w:rsidR="004C7B10">
        <w:t>to minimize</w:t>
      </w:r>
      <w:r>
        <w:t xml:space="preserve"> perturbations</w:t>
      </w:r>
      <w:r w:rsidRPr="00676CAA">
        <w:t>.</w:t>
      </w:r>
    </w:p>
    <w:p w14:paraId="4B7F7FA1" w14:textId="30A1114B" w:rsidR="000910F3" w:rsidRPr="00676CAA" w:rsidRDefault="000910F3" w:rsidP="006B14DD">
      <w:pPr>
        <w:ind w:left="720" w:firstLine="0"/>
      </w:pPr>
    </w:p>
    <w:p w14:paraId="6D02A2E7" w14:textId="724031E7" w:rsidR="000910F3" w:rsidRDefault="000910F3" w:rsidP="000910F3">
      <w:pPr>
        <w:pStyle w:val="Heading3"/>
      </w:pPr>
      <w:bookmarkStart w:id="61" w:name="_Toc456001159"/>
      <w:r>
        <w:t>Initialization</w:t>
      </w:r>
      <w:bookmarkEnd w:id="61"/>
    </w:p>
    <w:p w14:paraId="5B4AA86F" w14:textId="5BC0DBA4" w:rsidR="00C8119F" w:rsidRDefault="0027349C">
      <w:r>
        <w:t>T</w:t>
      </w:r>
      <w:r w:rsidR="00B94A33">
        <w:t>he</w:t>
      </w:r>
      <w:r>
        <w:t xml:space="preserve"> </w:t>
      </w:r>
      <w:r w:rsidR="00FF58A1">
        <w:t xml:space="preserve">original </w:t>
      </w:r>
      <w:r w:rsidR="00A74EEC" w:rsidRPr="004F2029">
        <w:rPr>
          <w:szCs w:val="24"/>
        </w:rPr>
        <w:t>80</w:t>
      </w:r>
      <w:r w:rsidR="00A74EEC">
        <w:rPr>
          <w:szCs w:val="24"/>
        </w:rPr>
        <w:t xml:space="preserve"> </w:t>
      </w:r>
      <w:r w:rsidR="00A74EEC" w:rsidRPr="004F2029">
        <w:rPr>
          <w:szCs w:val="24"/>
        </w:rPr>
        <w:t>km x 80</w:t>
      </w:r>
      <w:r w:rsidR="00A74EEC">
        <w:rPr>
          <w:szCs w:val="24"/>
        </w:rPr>
        <w:t xml:space="preserve"> </w:t>
      </w:r>
      <w:r w:rsidR="00A74EEC" w:rsidRPr="004F2029">
        <w:rPr>
          <w:szCs w:val="24"/>
        </w:rPr>
        <w:t>km x 17.5</w:t>
      </w:r>
      <w:r w:rsidR="00A74EEC">
        <w:rPr>
          <w:szCs w:val="24"/>
        </w:rPr>
        <w:t xml:space="preserve"> </w:t>
      </w:r>
      <w:r w:rsidR="00A74EEC" w:rsidRPr="004F2029">
        <w:rPr>
          <w:szCs w:val="24"/>
        </w:rPr>
        <w:t>km</w:t>
      </w:r>
      <w:r w:rsidR="00975620" w:rsidRPr="00975620">
        <w:t xml:space="preserve"> </w:t>
      </w:r>
      <w:r w:rsidR="00975620">
        <w:t>Proctor et al (2012)</w:t>
      </w:r>
      <w:r w:rsidR="00A74EEC" w:rsidRPr="004F2029">
        <w:rPr>
          <w:szCs w:val="24"/>
        </w:rPr>
        <w:t xml:space="preserve"> </w:t>
      </w:r>
      <w:r w:rsidR="00A74EEC">
        <w:rPr>
          <w:szCs w:val="24"/>
        </w:rPr>
        <w:t>grid</w:t>
      </w:r>
      <w:r w:rsidR="00975620">
        <w:rPr>
          <w:szCs w:val="24"/>
        </w:rPr>
        <w:t xml:space="preserve"> and</w:t>
      </w:r>
      <w:r>
        <w:rPr>
          <w:szCs w:val="24"/>
        </w:rPr>
        <w:t xml:space="preserve"> simulation was analyzed initially in order to establish a nominal</w:t>
      </w:r>
      <w:r w:rsidR="00A74EEC">
        <w:t xml:space="preserve"> simulation time</w:t>
      </w:r>
      <w:r>
        <w:t xml:space="preserve"> interval that </w:t>
      </w:r>
      <w:r w:rsidR="00975620">
        <w:t xml:space="preserve">would </w:t>
      </w:r>
      <w:r>
        <w:t>result in</w:t>
      </w:r>
      <w:r w:rsidR="00A74EEC">
        <w:t xml:space="preserve"> the formation of </w:t>
      </w:r>
      <w:r>
        <w:t>a</w:t>
      </w:r>
      <w:r w:rsidR="00A74EEC">
        <w:t xml:space="preserve"> mesocyclone and the first </w:t>
      </w:r>
      <w:r w:rsidR="00A74EEC">
        <w:lastRenderedPageBreak/>
        <w:t>tornado</w:t>
      </w:r>
      <w:r w:rsidR="0038485E">
        <w:t xml:space="preserve"> – those</w:t>
      </w:r>
      <w:r w:rsidR="00F05312">
        <w:t xml:space="preserve"> simulation</w:t>
      </w:r>
      <w:r w:rsidR="0038485E">
        <w:t xml:space="preserve"> times </w:t>
      </w:r>
      <w:r w:rsidR="00FF58A1">
        <w:t>have been</w:t>
      </w:r>
      <w:r w:rsidR="0038485E">
        <w:t xml:space="preserve"> s</w:t>
      </w:r>
      <w:r w:rsidR="00F05312">
        <w:t>ummarized</w:t>
      </w:r>
      <w:r w:rsidR="0038485E">
        <w:t xml:space="preserve"> </w:t>
      </w:r>
      <w:r w:rsidR="00F05312">
        <w:t>i</w:t>
      </w:r>
      <w:r w:rsidR="0038485E">
        <w:t>n</w:t>
      </w:r>
      <w:r w:rsidR="00346EC9">
        <w:t xml:space="preserve"> </w:t>
      </w:r>
      <w:r w:rsidR="00346EC9">
        <w:fldChar w:fldCharType="begin"/>
      </w:r>
      <w:r w:rsidR="00346EC9">
        <w:instrText xml:space="preserve"> REF _Ref413673858 \h </w:instrText>
      </w:r>
      <w:r w:rsidR="00346EC9">
        <w:fldChar w:fldCharType="separate"/>
      </w:r>
      <w:r w:rsidR="00346EC9">
        <w:t>Table 3</w:t>
      </w:r>
      <w:r w:rsidR="00346EC9">
        <w:fldChar w:fldCharType="end"/>
      </w:r>
      <w:r w:rsidR="00346EC9">
        <w:t xml:space="preserve">. </w:t>
      </w:r>
      <w:r w:rsidR="00F05312">
        <w:t>T</w:t>
      </w:r>
      <w:r w:rsidR="00346EC9">
        <w:t xml:space="preserve">he post-processed data, </w:t>
      </w:r>
      <w:r w:rsidR="00F05312">
        <w:t>including</w:t>
      </w:r>
      <w:r w:rsidR="00346EC9">
        <w:t xml:space="preserve"> pressure</w:t>
      </w:r>
      <w:r w:rsidR="009E2291">
        <w:t xml:space="preserve"> </w:t>
      </w:r>
      <w:r w:rsidR="00F05312">
        <w:t>and</w:t>
      </w:r>
      <w:r w:rsidR="00346EC9">
        <w:t xml:space="preserve"> velocity fields, </w:t>
      </w:r>
      <w:r w:rsidR="00F05312">
        <w:t>were</w:t>
      </w:r>
      <w:r w:rsidR="00346EC9">
        <w:t xml:space="preserve"> simulated</w:t>
      </w:r>
      <w:r w:rsidR="00F05312">
        <w:t xml:space="preserve"> every</w:t>
      </w:r>
      <w:r w:rsidR="00346EC9">
        <w:t xml:space="preserve"> 30 seconds</w:t>
      </w:r>
      <w:r w:rsidR="00F05312">
        <w:t xml:space="preserve"> and all three cases were examined individually in developing simulation interval specifications</w:t>
      </w:r>
      <w:r w:rsidR="009E2291">
        <w:t>.</w:t>
      </w:r>
      <w:r w:rsidR="00346EC9">
        <w:t xml:space="preserve"> As shown </w:t>
      </w:r>
      <w:r w:rsidR="00F05312">
        <w:t>i</w:t>
      </w:r>
      <w:r w:rsidR="00346EC9">
        <w:t xml:space="preserve">n </w:t>
      </w:r>
      <w:r w:rsidR="00346EC9">
        <w:fldChar w:fldCharType="begin"/>
      </w:r>
      <w:r w:rsidR="00346EC9">
        <w:instrText xml:space="preserve"> REF _Ref413673858 \h </w:instrText>
      </w:r>
      <w:r w:rsidR="00346EC9">
        <w:fldChar w:fldCharType="separate"/>
      </w:r>
      <w:r w:rsidR="00346EC9">
        <w:t>Table 3</w:t>
      </w:r>
      <w:r w:rsidR="00346EC9">
        <w:fldChar w:fldCharType="end"/>
      </w:r>
      <w:r w:rsidR="00346EC9">
        <w:t xml:space="preserve">, the moist atmosphere </w:t>
      </w:r>
      <w:r w:rsidR="00F05312">
        <w:t>simulation wa</w:t>
      </w:r>
      <w:r w:rsidR="00346EC9">
        <w:t xml:space="preserve">s more favorable </w:t>
      </w:r>
      <w:r w:rsidR="00F05312">
        <w:t>for</w:t>
      </w:r>
      <w:r w:rsidR="00346EC9">
        <w:t xml:space="preserve"> produc</w:t>
      </w:r>
      <w:r w:rsidR="00F05312">
        <w:t>ing</w:t>
      </w:r>
      <w:r w:rsidR="00346EC9">
        <w:t xml:space="preserve"> tornadoes. Indeed</w:t>
      </w:r>
      <w:r w:rsidR="00F05312">
        <w:t>,</w:t>
      </w:r>
      <w:r w:rsidR="00346EC9">
        <w:t xml:space="preserve"> the wet </w:t>
      </w:r>
      <w:r w:rsidR="00F05312">
        <w:t xml:space="preserve">simulation </w:t>
      </w:r>
      <w:r w:rsidR="00346EC9">
        <w:t xml:space="preserve">case </w:t>
      </w:r>
      <w:r w:rsidR="00F05312">
        <w:t>generated</w:t>
      </w:r>
      <w:r w:rsidR="00346EC9">
        <w:t xml:space="preserve"> a mesocyclone </w:t>
      </w:r>
      <w:r w:rsidR="00F05312">
        <w:t>four</w:t>
      </w:r>
      <w:r w:rsidR="00346EC9">
        <w:t xml:space="preserve"> minutes before the other two cases. For th</w:t>
      </w:r>
      <w:r w:rsidR="00F05312">
        <w:t>at</w:t>
      </w:r>
      <w:r w:rsidR="00346EC9">
        <w:t xml:space="preserve"> wet case,</w:t>
      </w:r>
      <w:r w:rsidR="00F05312">
        <w:t xml:space="preserve"> seven</w:t>
      </w:r>
      <w:r w:rsidR="00346EC9">
        <w:t xml:space="preserve"> minutes after the formation of the mesocyclone</w:t>
      </w:r>
      <w:r w:rsidR="00F05312">
        <w:t>,</w:t>
      </w:r>
      <w:r w:rsidR="00346EC9">
        <w:t xml:space="preserve"> a tornado form</w:t>
      </w:r>
      <w:r w:rsidR="00F05312">
        <w:t>ed</w:t>
      </w:r>
      <w:r w:rsidR="00346EC9">
        <w:t xml:space="preserve">, compared </w:t>
      </w:r>
      <w:r w:rsidR="00F05312">
        <w:t>with a</w:t>
      </w:r>
      <w:r w:rsidR="00346EC9">
        <w:t xml:space="preserve"> 15 minute</w:t>
      </w:r>
      <w:r w:rsidR="00F05312">
        <w:t xml:space="preserve"> interval</w:t>
      </w:r>
      <w:r w:rsidR="00346EC9">
        <w:t xml:space="preserve"> for the </w:t>
      </w:r>
      <w:r w:rsidR="00056EFE">
        <w:t>reference</w:t>
      </w:r>
      <w:r w:rsidR="00346EC9">
        <w:t xml:space="preserve"> case, </w:t>
      </w:r>
      <w:r w:rsidR="004C079F">
        <w:t>while</w:t>
      </w:r>
      <w:r w:rsidR="00346EC9">
        <w:t xml:space="preserve"> no tornado</w:t>
      </w:r>
      <w:r w:rsidR="00F05312">
        <w:t>es were formed</w:t>
      </w:r>
      <w:r w:rsidR="00346EC9">
        <w:t xml:space="preserve"> for the dry case. </w:t>
      </w:r>
    </w:p>
    <w:p w14:paraId="517BF803" w14:textId="538A2EF9" w:rsidR="00C8119F" w:rsidRDefault="006957C0" w:rsidP="006957C0">
      <w:pPr>
        <w:pStyle w:val="Caption"/>
      </w:pPr>
      <w:bookmarkStart w:id="62" w:name="_Toc456001216"/>
      <w:r>
        <w:t xml:space="preserve">Table </w:t>
      </w:r>
      <w:r>
        <w:fldChar w:fldCharType="begin"/>
      </w:r>
      <w:r>
        <w:instrText xml:space="preserve"> SEQ Table \* ARABIC </w:instrText>
      </w:r>
      <w:r>
        <w:fldChar w:fldCharType="separate"/>
      </w:r>
      <w:r>
        <w:t>4</w:t>
      </w:r>
      <w:r>
        <w:fldChar w:fldCharType="end"/>
      </w:r>
      <w:r w:rsidR="00C8119F">
        <w:t xml:space="preserve">. </w:t>
      </w:r>
      <w:r w:rsidR="008C242E">
        <w:t>Simulated storm characteristics</w:t>
      </w:r>
      <w:bookmarkEnd w:id="62"/>
    </w:p>
    <w:tbl>
      <w:tblPr>
        <w:tblStyle w:val="TableGrid"/>
        <w:tblW w:w="0" w:type="auto"/>
        <w:jc w:val="center"/>
        <w:tblLook w:val="04A0" w:firstRow="1" w:lastRow="0" w:firstColumn="1" w:lastColumn="0" w:noHBand="0" w:noVBand="1"/>
      </w:tblPr>
      <w:tblGrid>
        <w:gridCol w:w="2337"/>
        <w:gridCol w:w="2337"/>
        <w:gridCol w:w="2338"/>
      </w:tblGrid>
      <w:tr w:rsidR="008C242E" w14:paraId="05902344" w14:textId="77777777" w:rsidTr="008C242E">
        <w:trPr>
          <w:jc w:val="center"/>
        </w:trPr>
        <w:tc>
          <w:tcPr>
            <w:tcW w:w="2337" w:type="dxa"/>
            <w:shd w:val="clear" w:color="auto" w:fill="95B3D7" w:themeFill="accent1" w:themeFillTint="99"/>
          </w:tcPr>
          <w:p w14:paraId="1BE67C29" w14:textId="77777777" w:rsidR="008C242E" w:rsidRPr="008D42C3" w:rsidRDefault="008C242E" w:rsidP="00D355F5">
            <w:pPr>
              <w:pStyle w:val="tableformat"/>
              <w:rPr>
                <w:b/>
              </w:rPr>
            </w:pPr>
            <w:r w:rsidRPr="008D42C3">
              <w:rPr>
                <w:b/>
              </w:rPr>
              <w:t>Case</w:t>
            </w:r>
          </w:p>
        </w:tc>
        <w:tc>
          <w:tcPr>
            <w:tcW w:w="2337" w:type="dxa"/>
            <w:shd w:val="clear" w:color="auto" w:fill="95B3D7" w:themeFill="accent1" w:themeFillTint="99"/>
          </w:tcPr>
          <w:p w14:paraId="7435E80A" w14:textId="77777777" w:rsidR="008C242E" w:rsidRPr="008D42C3" w:rsidRDefault="008C242E" w:rsidP="00D355F5">
            <w:pPr>
              <w:pStyle w:val="tableformat"/>
              <w:rPr>
                <w:b/>
              </w:rPr>
            </w:pPr>
            <w:r w:rsidRPr="008D42C3">
              <w:rPr>
                <w:b/>
              </w:rPr>
              <w:t>Time from the formation of the mesocyclone</w:t>
            </w:r>
          </w:p>
        </w:tc>
        <w:tc>
          <w:tcPr>
            <w:tcW w:w="2338" w:type="dxa"/>
            <w:shd w:val="clear" w:color="auto" w:fill="95B3D7" w:themeFill="accent1" w:themeFillTint="99"/>
          </w:tcPr>
          <w:p w14:paraId="5313BBD9" w14:textId="77777777" w:rsidR="008C242E" w:rsidRPr="008D42C3" w:rsidRDefault="008C242E" w:rsidP="00D355F5">
            <w:pPr>
              <w:pStyle w:val="tableformat"/>
              <w:rPr>
                <w:b/>
              </w:rPr>
            </w:pPr>
            <w:r w:rsidRPr="008D42C3">
              <w:rPr>
                <w:b/>
              </w:rPr>
              <w:t>Time of the first tornado formation</w:t>
            </w:r>
          </w:p>
        </w:tc>
      </w:tr>
      <w:tr w:rsidR="008C242E" w14:paraId="0783486C" w14:textId="77777777" w:rsidTr="008C242E">
        <w:trPr>
          <w:jc w:val="center"/>
        </w:trPr>
        <w:tc>
          <w:tcPr>
            <w:tcW w:w="2337" w:type="dxa"/>
          </w:tcPr>
          <w:p w14:paraId="05A59C3B" w14:textId="210A752C" w:rsidR="008C242E" w:rsidRDefault="00056EFE" w:rsidP="00D355F5">
            <w:pPr>
              <w:pStyle w:val="tableformat"/>
            </w:pPr>
            <w:r>
              <w:t>Reference</w:t>
            </w:r>
          </w:p>
        </w:tc>
        <w:tc>
          <w:tcPr>
            <w:tcW w:w="2337" w:type="dxa"/>
          </w:tcPr>
          <w:p w14:paraId="3D674393" w14:textId="77777777" w:rsidR="008C242E" w:rsidRDefault="008C242E" w:rsidP="00D355F5">
            <w:pPr>
              <w:pStyle w:val="tableformat"/>
            </w:pPr>
            <w:r>
              <w:t>0:49</w:t>
            </w:r>
          </w:p>
        </w:tc>
        <w:tc>
          <w:tcPr>
            <w:tcW w:w="2338" w:type="dxa"/>
          </w:tcPr>
          <w:p w14:paraId="3D982476" w14:textId="77777777" w:rsidR="008C242E" w:rsidRDefault="008C242E" w:rsidP="00D355F5">
            <w:pPr>
              <w:pStyle w:val="tableformat"/>
            </w:pPr>
            <w:r>
              <w:t>1:04</w:t>
            </w:r>
          </w:p>
        </w:tc>
      </w:tr>
      <w:tr w:rsidR="008C242E" w14:paraId="059D98DF" w14:textId="77777777" w:rsidTr="008C242E">
        <w:trPr>
          <w:jc w:val="center"/>
        </w:trPr>
        <w:tc>
          <w:tcPr>
            <w:tcW w:w="2337" w:type="dxa"/>
            <w:shd w:val="clear" w:color="auto" w:fill="DAEEF3" w:themeFill="accent5" w:themeFillTint="33"/>
          </w:tcPr>
          <w:p w14:paraId="527E0F48" w14:textId="77777777" w:rsidR="008C242E" w:rsidRDefault="008C242E" w:rsidP="00D355F5">
            <w:pPr>
              <w:pStyle w:val="tableformat"/>
            </w:pPr>
            <w:r>
              <w:t>Wet</w:t>
            </w:r>
          </w:p>
        </w:tc>
        <w:tc>
          <w:tcPr>
            <w:tcW w:w="2337" w:type="dxa"/>
            <w:shd w:val="clear" w:color="auto" w:fill="DAEEF3" w:themeFill="accent5" w:themeFillTint="33"/>
          </w:tcPr>
          <w:p w14:paraId="491D11E6" w14:textId="77777777" w:rsidR="008C242E" w:rsidRDefault="008C242E" w:rsidP="00D355F5">
            <w:pPr>
              <w:pStyle w:val="tableformat"/>
            </w:pPr>
            <w:r>
              <w:t>0:45</w:t>
            </w:r>
          </w:p>
        </w:tc>
        <w:tc>
          <w:tcPr>
            <w:tcW w:w="2338" w:type="dxa"/>
            <w:shd w:val="clear" w:color="auto" w:fill="DAEEF3" w:themeFill="accent5" w:themeFillTint="33"/>
          </w:tcPr>
          <w:p w14:paraId="7B448F19" w14:textId="77777777" w:rsidR="008C242E" w:rsidRDefault="008C242E" w:rsidP="00D355F5">
            <w:pPr>
              <w:pStyle w:val="tableformat"/>
            </w:pPr>
            <w:r>
              <w:t>0:52</w:t>
            </w:r>
          </w:p>
        </w:tc>
      </w:tr>
      <w:tr w:rsidR="008C242E" w14:paraId="24235B31" w14:textId="77777777" w:rsidTr="008C242E">
        <w:trPr>
          <w:jc w:val="center"/>
        </w:trPr>
        <w:tc>
          <w:tcPr>
            <w:tcW w:w="2337" w:type="dxa"/>
          </w:tcPr>
          <w:p w14:paraId="09FE58AA" w14:textId="77777777" w:rsidR="008C242E" w:rsidRDefault="008C242E" w:rsidP="00D355F5">
            <w:pPr>
              <w:pStyle w:val="tableformat"/>
            </w:pPr>
            <w:r>
              <w:t>Dry</w:t>
            </w:r>
          </w:p>
        </w:tc>
        <w:tc>
          <w:tcPr>
            <w:tcW w:w="2337" w:type="dxa"/>
          </w:tcPr>
          <w:p w14:paraId="7D9C2754" w14:textId="77777777" w:rsidR="008C242E" w:rsidRDefault="008C242E" w:rsidP="00D355F5">
            <w:pPr>
              <w:pStyle w:val="tableformat"/>
            </w:pPr>
            <w:r>
              <w:t>0:49</w:t>
            </w:r>
          </w:p>
        </w:tc>
        <w:tc>
          <w:tcPr>
            <w:tcW w:w="2338" w:type="dxa"/>
          </w:tcPr>
          <w:p w14:paraId="6A9DBCD8" w14:textId="77777777" w:rsidR="008C242E" w:rsidRDefault="008C242E" w:rsidP="00D355F5">
            <w:pPr>
              <w:pStyle w:val="tableformat"/>
            </w:pPr>
            <w:r>
              <w:t>No tornado</w:t>
            </w:r>
          </w:p>
        </w:tc>
      </w:tr>
    </w:tbl>
    <w:p w14:paraId="28E67413" w14:textId="77777777" w:rsidR="00C8119F" w:rsidRDefault="00C8119F"/>
    <w:p w14:paraId="71D05ED9" w14:textId="75191046" w:rsidR="00474C9D" w:rsidRDefault="00271FF8">
      <w:r>
        <w:t>Based</w:t>
      </w:r>
      <w:r w:rsidR="00346EC9">
        <w:t xml:space="preserve"> on the </w:t>
      </w:r>
      <w:r w:rsidR="00F05312">
        <w:t>earlier simulation study</w:t>
      </w:r>
      <w:r w:rsidR="00346EC9">
        <w:t>, restart file</w:t>
      </w:r>
      <w:r w:rsidR="00F05312">
        <w:t>s</w:t>
      </w:r>
      <w:r w:rsidR="00346EC9">
        <w:t xml:space="preserve"> w</w:t>
      </w:r>
      <w:r w:rsidR="00516DF4">
        <w:t>e</w:t>
      </w:r>
      <w:r w:rsidR="00346EC9">
        <w:t>re written at simulated 20 minute interval</w:t>
      </w:r>
      <w:r w:rsidR="00F05312">
        <w:t>s.</w:t>
      </w:r>
      <w:r w:rsidR="00346EC9">
        <w:t xml:space="preserve"> </w:t>
      </w:r>
      <w:r w:rsidR="00F05312">
        <w:t>T</w:t>
      </w:r>
      <w:r w:rsidR="00346EC9">
        <w:t xml:space="preserve">he purpose </w:t>
      </w:r>
      <w:r w:rsidR="00516DF4">
        <w:t>of the</w:t>
      </w:r>
      <w:r w:rsidR="00346EC9">
        <w:t xml:space="preserve"> restart</w:t>
      </w:r>
      <w:r w:rsidR="00516DF4">
        <w:t xml:space="preserve"> files was to enable</w:t>
      </w:r>
      <w:r w:rsidR="00346EC9">
        <w:t xml:space="preserve"> the simulation</w:t>
      </w:r>
      <w:r w:rsidR="00516DF4">
        <w:t>s</w:t>
      </w:r>
      <w:r w:rsidR="00346EC9">
        <w:t xml:space="preserve"> </w:t>
      </w:r>
      <w:r w:rsidR="00516DF4">
        <w:t>to</w:t>
      </w:r>
      <w:r w:rsidR="00346EC9">
        <w:t xml:space="preserve"> </w:t>
      </w:r>
      <w:r w:rsidR="009E2291">
        <w:t>advance</w:t>
      </w:r>
      <w:r w:rsidR="00346EC9">
        <w:t xml:space="preserve"> </w:t>
      </w:r>
      <w:r w:rsidR="00516DF4">
        <w:t xml:space="preserve">over appropriate overall simulation </w:t>
      </w:r>
      <w:r w:rsidR="00346EC9">
        <w:t>time</w:t>
      </w:r>
      <w:r w:rsidR="00516DF4">
        <w:t>s</w:t>
      </w:r>
      <w:r w:rsidR="00346EC9">
        <w:t xml:space="preserve"> without restarting </w:t>
      </w:r>
      <w:r>
        <w:t>from the beginning</w:t>
      </w:r>
      <w:r w:rsidR="00516DF4">
        <w:t>.</w:t>
      </w:r>
      <w:r>
        <w:t xml:space="preserve"> </w:t>
      </w:r>
      <w:r w:rsidR="00516DF4">
        <w:t xml:space="preserve">  </w:t>
      </w:r>
      <w:r>
        <w:t xml:space="preserve">As mentioned earlier, the simulations </w:t>
      </w:r>
      <w:r w:rsidR="00516DF4">
        <w:t>employing the</w:t>
      </w:r>
      <w:r>
        <w:t xml:space="preserve"> refined grid</w:t>
      </w:r>
      <w:r w:rsidR="00516DF4">
        <w:t xml:space="preserve"> could not be started</w:t>
      </w:r>
      <w:r>
        <w:t xml:space="preserve"> from the beginning</w:t>
      </w:r>
      <w:r w:rsidR="00FF58A1">
        <w:t xml:space="preserve"> each time,</w:t>
      </w:r>
      <w:r>
        <w:t xml:space="preserve"> due to</w:t>
      </w:r>
      <w:r w:rsidR="004C079F">
        <w:t xml:space="preserve"> excessive</w:t>
      </w:r>
      <w:r>
        <w:t xml:space="preserve"> computational cost</w:t>
      </w:r>
      <w:r w:rsidR="00516DF4">
        <w:t>s</w:t>
      </w:r>
      <w:r>
        <w:t xml:space="preserve">. A better option </w:t>
      </w:r>
      <w:r w:rsidR="00516DF4">
        <w:t>wa</w:t>
      </w:r>
      <w:r>
        <w:t xml:space="preserve">s to select </w:t>
      </w:r>
      <w:r w:rsidR="00516DF4">
        <w:t>specific</w:t>
      </w:r>
      <w:r>
        <w:t xml:space="preserve"> restart file</w:t>
      </w:r>
      <w:r w:rsidR="00516DF4">
        <w:t xml:space="preserve"> intervals</w:t>
      </w:r>
      <w:r>
        <w:t xml:space="preserve"> at time</w:t>
      </w:r>
      <w:r w:rsidR="00516DF4">
        <w:t>s</w:t>
      </w:r>
      <w:r>
        <w:t xml:space="preserve"> when all the mechanisms </w:t>
      </w:r>
      <w:r w:rsidR="004C079F">
        <w:t>known to drive</w:t>
      </w:r>
      <w:r>
        <w:t xml:space="preserve"> the simulated storms </w:t>
      </w:r>
      <w:r w:rsidR="00516DF4">
        <w:t>we</w:t>
      </w:r>
      <w:r>
        <w:t xml:space="preserve">re </w:t>
      </w:r>
      <w:r w:rsidR="00FF58A1">
        <w:t>established and observable</w:t>
      </w:r>
      <w:r>
        <w:t>.</w:t>
      </w:r>
      <w:r w:rsidR="00EA58DD">
        <w:t xml:space="preserve"> </w:t>
      </w:r>
      <w:r w:rsidR="00516DF4">
        <w:t>T</w:t>
      </w:r>
      <w:r w:rsidR="00EA58DD">
        <w:t xml:space="preserve">hree </w:t>
      </w:r>
      <w:r w:rsidR="00516DF4">
        <w:t xml:space="preserve">restart </w:t>
      </w:r>
      <w:r w:rsidR="00EA58DD">
        <w:t>options</w:t>
      </w:r>
      <w:r w:rsidR="00516DF4">
        <w:t xml:space="preserve"> were considered—(1) 20 minutes, (2) 40 minutes or (3) 60 minutes.  </w:t>
      </w:r>
      <w:r w:rsidR="00EA58DD">
        <w:t>Option 3 was not a good option for any of the three cases. Indeed</w:t>
      </w:r>
      <w:r w:rsidR="00516DF4">
        <w:t>,</w:t>
      </w:r>
      <w:r w:rsidR="00EA58DD">
        <w:t xml:space="preserve"> </w:t>
      </w:r>
      <w:r w:rsidR="009E2291">
        <w:t>for</w:t>
      </w:r>
      <w:r w:rsidR="00EA58DD">
        <w:t xml:space="preserve"> the wet case the tornado was formed before th</w:t>
      </w:r>
      <w:r w:rsidR="004C079F">
        <w:t>e 60-minute restart</w:t>
      </w:r>
      <w:r w:rsidR="00EA58DD">
        <w:t xml:space="preserve"> time. </w:t>
      </w:r>
      <w:r w:rsidR="00516DF4">
        <w:t>In</w:t>
      </w:r>
      <w:r w:rsidR="00EA58DD">
        <w:t xml:space="preserve"> the </w:t>
      </w:r>
      <w:r w:rsidR="00056EFE">
        <w:t>reference</w:t>
      </w:r>
      <w:r w:rsidR="00EA58DD">
        <w:t xml:space="preserve"> case</w:t>
      </w:r>
      <w:r w:rsidR="00516DF4">
        <w:t>, it was observed that</w:t>
      </w:r>
      <w:r w:rsidR="00EA58DD">
        <w:t xml:space="preserve"> only </w:t>
      </w:r>
      <w:r w:rsidR="00516DF4">
        <w:t>four</w:t>
      </w:r>
      <w:r w:rsidR="00EA58DD">
        <w:t xml:space="preserve"> minutes </w:t>
      </w:r>
      <w:r w:rsidR="00516DF4">
        <w:t xml:space="preserve">elapsed </w:t>
      </w:r>
      <w:r w:rsidR="00EA58DD">
        <w:t xml:space="preserve">before </w:t>
      </w:r>
      <w:r w:rsidR="00516DF4">
        <w:t>initiation of</w:t>
      </w:r>
      <w:r w:rsidR="00EA58DD">
        <w:t xml:space="preserve"> tornado </w:t>
      </w:r>
      <w:r w:rsidR="00611015">
        <w:t>formation</w:t>
      </w:r>
      <w:r w:rsidR="00EA58DD">
        <w:t>,</w:t>
      </w:r>
      <w:r w:rsidR="00611015">
        <w:t xml:space="preserve"> </w:t>
      </w:r>
      <w:r w:rsidR="00516DF4">
        <w:t xml:space="preserve">and </w:t>
      </w:r>
      <w:r w:rsidR="00F26AC1">
        <w:t>t</w:t>
      </w:r>
      <w:r w:rsidR="00F26AC1" w:rsidRPr="00F26AC1">
        <w:t xml:space="preserve">he sequence of events responsible for tornadogenesis </w:t>
      </w:r>
      <w:r w:rsidR="004C079F">
        <w:t>had</w:t>
      </w:r>
      <w:r w:rsidR="00F26AC1" w:rsidRPr="00F26AC1">
        <w:t xml:space="preserve"> probably</w:t>
      </w:r>
      <w:r w:rsidR="004C079F">
        <w:t xml:space="preserve"> advanced</w:t>
      </w:r>
      <w:r w:rsidR="00F26AC1" w:rsidRPr="00F26AC1">
        <w:t xml:space="preserve"> too far at that point to permit any sort of systematic isolation of sequential events.</w:t>
      </w:r>
      <w:r w:rsidR="00611015">
        <w:t xml:space="preserve"> For the dry case, no tornado was formed so </w:t>
      </w:r>
      <w:r w:rsidR="00516DF4">
        <w:t>any</w:t>
      </w:r>
      <w:r w:rsidR="00611015">
        <w:t xml:space="preserve"> restart ha</w:t>
      </w:r>
      <w:r w:rsidR="00EA476B">
        <w:t>d</w:t>
      </w:r>
      <w:r w:rsidR="00611015">
        <w:t xml:space="preserve"> to be from an earlier time than option 3</w:t>
      </w:r>
      <w:r w:rsidR="00EA476B">
        <w:t>,</w:t>
      </w:r>
      <w:r w:rsidR="00611015">
        <w:t xml:space="preserve"> in order to understand why no tornadic event occurred.</w:t>
      </w:r>
      <w:r w:rsidR="00B21F1E">
        <w:t xml:space="preserve"> </w:t>
      </w:r>
      <w:r w:rsidR="00C91FDC">
        <w:t>First</w:t>
      </w:r>
      <w:r w:rsidR="004C079F">
        <w:t>,</w:t>
      </w:r>
      <w:r w:rsidR="00C91FDC">
        <w:t xml:space="preserve"> the</w:t>
      </w:r>
      <w:r w:rsidR="008724CE">
        <w:t xml:space="preserve"> </w:t>
      </w:r>
      <w:r w:rsidR="00C8119F">
        <w:t>20</w:t>
      </w:r>
      <w:r w:rsidR="00EA476B">
        <w:t>-</w:t>
      </w:r>
      <w:r w:rsidR="00C8119F">
        <w:t xml:space="preserve">minute restart </w:t>
      </w:r>
      <w:r w:rsidR="003914EB">
        <w:t xml:space="preserve">files were </w:t>
      </w:r>
      <w:r w:rsidR="00C91FDC">
        <w:t xml:space="preserve">selected </w:t>
      </w:r>
      <w:r w:rsidR="00EA476B">
        <w:t>for</w:t>
      </w:r>
      <w:r w:rsidR="00C8119F">
        <w:t xml:space="preserve"> all three cases</w:t>
      </w:r>
      <w:r w:rsidR="001E05CC">
        <w:t>.</w:t>
      </w:r>
      <w:r w:rsidR="00C91FDC">
        <w:t xml:space="preserve"> The goal of th</w:t>
      </w:r>
      <w:r w:rsidR="00D41826">
        <w:t>at</w:t>
      </w:r>
      <w:r w:rsidR="00C91FDC">
        <w:t xml:space="preserve"> research was to</w:t>
      </w:r>
      <w:r w:rsidR="00D41826">
        <w:t xml:space="preserve"> demonstrate the ability of the smaller overall computational volume to</w:t>
      </w:r>
      <w:r w:rsidR="00C91FDC">
        <w:t xml:space="preserve"> reproduce </w:t>
      </w:r>
      <w:r w:rsidR="00474C9D">
        <w:t xml:space="preserve">the </w:t>
      </w:r>
      <w:r w:rsidR="00C91FDC">
        <w:t>previous</w:t>
      </w:r>
      <w:r w:rsidR="00474C9D">
        <w:t>ly-</w:t>
      </w:r>
      <w:r w:rsidR="00C91FDC">
        <w:t xml:space="preserve">simulated storms </w:t>
      </w:r>
      <w:r w:rsidR="00474C9D">
        <w:t>from</w:t>
      </w:r>
      <w:r w:rsidR="00C91FDC">
        <w:t xml:space="preserve"> Proctor et al (2012)</w:t>
      </w:r>
      <w:r w:rsidR="00474C9D">
        <w:t>,</w:t>
      </w:r>
      <w:r w:rsidR="00C91FDC">
        <w:t xml:space="preserve"> </w:t>
      </w:r>
      <w:r w:rsidR="00C91FDC">
        <w:lastRenderedPageBreak/>
        <w:t>u</w:t>
      </w:r>
      <w:r w:rsidR="00474C9D">
        <w:t>tiliz</w:t>
      </w:r>
      <w:r w:rsidR="00C91FDC">
        <w:t>ing</w:t>
      </w:r>
      <w:r w:rsidR="00474C9D">
        <w:t xml:space="preserve"> a</w:t>
      </w:r>
      <w:r w:rsidR="00C91FDC">
        <w:t xml:space="preserve"> finer </w:t>
      </w:r>
      <w:r w:rsidR="00474C9D">
        <w:t>grid</w:t>
      </w:r>
      <w:r w:rsidR="00C91FDC">
        <w:t xml:space="preserve"> to capture more details </w:t>
      </w:r>
      <w:r w:rsidR="00474C9D">
        <w:t>related to</w:t>
      </w:r>
      <w:r w:rsidR="00C91FDC">
        <w:t xml:space="preserve"> tornadogenesis. </w:t>
      </w:r>
      <w:r w:rsidR="001E05CC">
        <w:t xml:space="preserve"> To verify </w:t>
      </w:r>
      <w:r w:rsidR="00474C9D">
        <w:t>this</w:t>
      </w:r>
      <w:r w:rsidR="001E05CC">
        <w:t xml:space="preserve"> </w:t>
      </w:r>
      <w:r w:rsidR="00D41826">
        <w:t>strategy</w:t>
      </w:r>
      <w:r w:rsidR="001E05CC">
        <w:t xml:space="preserve">, </w:t>
      </w:r>
      <w:r w:rsidR="003914EB">
        <w:t>simulations for</w:t>
      </w:r>
      <w:r w:rsidR="00C91FDC">
        <w:t xml:space="preserve"> the three cases using the 20-minute restart files were run. The </w:t>
      </w:r>
      <w:r w:rsidR="001E05CC">
        <w:t xml:space="preserve">only </w:t>
      </w:r>
      <w:r w:rsidR="00C91FDC">
        <w:t xml:space="preserve">difference with the original simulations </w:t>
      </w:r>
      <w:r w:rsidR="00474C9D">
        <w:t>wa</w:t>
      </w:r>
      <w:r w:rsidR="00C91FDC">
        <w:t xml:space="preserve">s the </w:t>
      </w:r>
      <w:r w:rsidR="00C8119F">
        <w:t>computation</w:t>
      </w:r>
      <w:r w:rsidR="00474C9D">
        <w:t>al</w:t>
      </w:r>
      <w:r w:rsidR="00C8119F">
        <w:t xml:space="preserve"> domain </w:t>
      </w:r>
      <w:r w:rsidR="00AF0ADC">
        <w:t xml:space="preserve">was </w:t>
      </w:r>
      <w:r w:rsidR="003914EB">
        <w:t xml:space="preserve">smaller. The grid spacing </w:t>
      </w:r>
      <w:r w:rsidR="00474C9D">
        <w:t>was</w:t>
      </w:r>
      <w:r w:rsidR="00AF0ADC">
        <w:t xml:space="preserve"> </w:t>
      </w:r>
      <w:r w:rsidR="003914EB">
        <w:t>the same</w:t>
      </w:r>
      <w:r w:rsidR="00474C9D">
        <w:t xml:space="preserve"> for</w:t>
      </w:r>
      <w:r w:rsidR="004C7B10">
        <w:t xml:space="preserve"> both</w:t>
      </w:r>
      <w:r w:rsidR="00474C9D">
        <w:t xml:space="preserve"> cases</w:t>
      </w:r>
      <w:r w:rsidR="003914EB">
        <w:t xml:space="preserve">. The new </w:t>
      </w:r>
      <w:r w:rsidR="00474C9D">
        <w:t xml:space="preserve">small-domain </w:t>
      </w:r>
      <w:r w:rsidR="003914EB">
        <w:t>simulation</w:t>
      </w:r>
      <w:r w:rsidR="00474C9D">
        <w:t xml:space="preserve"> result</w:t>
      </w:r>
      <w:r w:rsidR="003914EB">
        <w:t xml:space="preserve">s did not </w:t>
      </w:r>
      <w:r w:rsidR="00474C9D">
        <w:t>agree with</w:t>
      </w:r>
      <w:r w:rsidR="001E05CC">
        <w:t xml:space="preserve"> the results obtained by Proctor et al (2012).</w:t>
      </w:r>
    </w:p>
    <w:p w14:paraId="44B6380D" w14:textId="01DC028E" w:rsidR="00DB01BB" w:rsidRDefault="00035312" w:rsidP="00ED5248">
      <w:pPr>
        <w:ind w:firstLine="0"/>
      </w:pPr>
      <w:r>
        <w:t xml:space="preserve"> </w:t>
      </w:r>
      <w:r w:rsidR="00474C9D">
        <w:tab/>
        <w:t xml:space="preserve">An </w:t>
      </w:r>
      <w:r w:rsidR="00ED5248">
        <w:t>investigation</w:t>
      </w:r>
      <w:r w:rsidR="00474C9D">
        <w:t xml:space="preserve"> was initiated</w:t>
      </w:r>
      <w:r>
        <w:t xml:space="preserve"> to </w:t>
      </w:r>
      <w:r w:rsidR="00474C9D">
        <w:t>determine</w:t>
      </w:r>
      <w:r>
        <w:t xml:space="preserve"> why the results</w:t>
      </w:r>
      <w:r w:rsidR="00474C9D">
        <w:t xml:space="preserve"> from the smaller domain</w:t>
      </w:r>
      <w:r>
        <w:t xml:space="preserve"> were unacceptable,</w:t>
      </w:r>
      <w:r w:rsidR="00474C9D">
        <w:t xml:space="preserve"> and a</w:t>
      </w:r>
      <w:r>
        <w:t xml:space="preserve"> reexamination of the original </w:t>
      </w:r>
      <w:r w:rsidR="00ED5248">
        <w:t>simulations</w:t>
      </w:r>
      <w:r>
        <w:t xml:space="preserve"> </w:t>
      </w:r>
      <w:r w:rsidR="00474C9D">
        <w:t>utilizing</w:t>
      </w:r>
      <w:r>
        <w:t xml:space="preserve"> those restart files showed that the simulated storms </w:t>
      </w:r>
      <w:r w:rsidR="004C7B10">
        <w:t>had</w:t>
      </w:r>
      <w:r>
        <w:t xml:space="preserve"> not formed completely</w:t>
      </w:r>
      <w:r w:rsidR="004C7B10">
        <w:t xml:space="preserve"> after a 20-minute simulation</w:t>
      </w:r>
      <w:r>
        <w:t>. The conclusion was that by c</w:t>
      </w:r>
      <w:r w:rsidR="008A66FC">
        <w:t>reating</w:t>
      </w:r>
      <w:r>
        <w:t xml:space="preserve"> a restart file too early </w:t>
      </w:r>
      <w:r w:rsidR="00474C9D">
        <w:t>in the simulation of</w:t>
      </w:r>
      <w:r>
        <w:t xml:space="preserve"> the storm formation</w:t>
      </w:r>
      <w:r w:rsidR="000C0B1F">
        <w:t xml:space="preserve"> (</w:t>
      </w:r>
      <w:r w:rsidR="000C0B1F">
        <w:fldChar w:fldCharType="begin"/>
      </w:r>
      <w:r w:rsidR="000C0B1F">
        <w:instrText xml:space="preserve"> REF _Ref423689275 \h </w:instrText>
      </w:r>
      <w:r w:rsidR="000C0B1F">
        <w:fldChar w:fldCharType="separate"/>
      </w:r>
      <w:r w:rsidR="000C0B1F">
        <w:t>Figure 14</w:t>
      </w:r>
      <w:r w:rsidR="000C0B1F">
        <w:fldChar w:fldCharType="end"/>
      </w:r>
      <w:r w:rsidR="000C0B1F">
        <w:t xml:space="preserve">) </w:t>
      </w:r>
      <w:r>
        <w:t xml:space="preserve">and </w:t>
      </w:r>
      <w:r w:rsidR="00622851">
        <w:t>restricting</w:t>
      </w:r>
      <w:r w:rsidR="00474C9D">
        <w:t xml:space="preserve"> simultaneously</w:t>
      </w:r>
      <w:r w:rsidR="00622851">
        <w:t xml:space="preserve"> the</w:t>
      </w:r>
      <w:r w:rsidR="00474C9D">
        <w:t xml:space="preserve"> computational</w:t>
      </w:r>
      <w:r w:rsidR="00622851">
        <w:t xml:space="preserve"> domain, the surrounding environment </w:t>
      </w:r>
      <w:r>
        <w:t xml:space="preserve">was decoupled </w:t>
      </w:r>
      <w:r w:rsidR="00474C9D">
        <w:t>from</w:t>
      </w:r>
      <w:r w:rsidR="00622851">
        <w:t xml:space="preserve"> the</w:t>
      </w:r>
      <w:r w:rsidR="00474C9D">
        <w:t xml:space="preserve"> evolving</w:t>
      </w:r>
      <w:r w:rsidR="00622851">
        <w:t xml:space="preserve"> supercell storm. This decoupling </w:t>
      </w:r>
      <w:r w:rsidR="00D41826">
        <w:t>affe</w:t>
      </w:r>
      <w:r w:rsidR="00622851">
        <w:t>cted the</w:t>
      </w:r>
      <w:r w:rsidR="00A93423">
        <w:t xml:space="preserve"> mechanism</w:t>
      </w:r>
      <w:r w:rsidR="00474C9D">
        <w:t>s</w:t>
      </w:r>
      <w:r w:rsidR="00A93423">
        <w:t xml:space="preserve"> </w:t>
      </w:r>
      <w:r w:rsidR="00474C9D">
        <w:t>contributing to</w:t>
      </w:r>
      <w:r w:rsidR="00A93423">
        <w:t xml:space="preserve"> the </w:t>
      </w:r>
      <w:r w:rsidR="00622851">
        <w:t xml:space="preserve">evolution and strength of the simulated storms. This </w:t>
      </w:r>
      <w:r w:rsidR="00A93423">
        <w:t xml:space="preserve">finding </w:t>
      </w:r>
      <w:r w:rsidR="00474C9D">
        <w:t>agreed with the conclusions of</w:t>
      </w:r>
      <w:r w:rsidR="00A93423">
        <w:t xml:space="preserve"> Fiedler (1995) and Lewellen (2000).</w:t>
      </w:r>
      <w:r w:rsidR="001C3624">
        <w:t xml:space="preserve"> </w:t>
      </w:r>
      <w:r w:rsidR="008A66FC">
        <w:t>Hence</w:t>
      </w:r>
      <w:r w:rsidR="00F43895">
        <w:t>,</w:t>
      </w:r>
      <w:r w:rsidR="00474C9D">
        <w:t xml:space="preserve"> </w:t>
      </w:r>
      <w:r w:rsidR="004C7B10">
        <w:t xml:space="preserve">the 20-minute </w:t>
      </w:r>
      <w:r w:rsidR="00474C9D">
        <w:t>restart</w:t>
      </w:r>
      <w:r w:rsidR="00F43895">
        <w:t xml:space="preserve"> </w:t>
      </w:r>
      <w:r w:rsidR="004C7B10">
        <w:t>strategy</w:t>
      </w:r>
      <w:r w:rsidR="00F43895">
        <w:t xml:space="preserve"> </w:t>
      </w:r>
      <w:r w:rsidR="00474C9D">
        <w:t>wa</w:t>
      </w:r>
      <w:r w:rsidR="00F43895">
        <w:t>s</w:t>
      </w:r>
      <w:r w:rsidR="00B600C9">
        <w:t xml:space="preserve"> deemed</w:t>
      </w:r>
      <w:r w:rsidR="00F43895">
        <w:t xml:space="preserve"> </w:t>
      </w:r>
      <w:r w:rsidR="004C7B10">
        <w:t>unacceptable</w:t>
      </w:r>
      <w:r w:rsidR="00F43895">
        <w:t xml:space="preserve"> </w:t>
      </w:r>
      <w:r w:rsidR="00B600C9">
        <w:t>for the present</w:t>
      </w:r>
      <w:r w:rsidR="00F43895">
        <w:t xml:space="preserve"> research</w:t>
      </w:r>
      <w:r w:rsidR="004C7B10">
        <w:t>,</w:t>
      </w:r>
      <w:r w:rsidR="008A66FC">
        <w:t xml:space="preserve"> and</w:t>
      </w:r>
      <w:r w:rsidR="004C7B10">
        <w:t xml:space="preserve"> a 40-minute simulation restart strategy</w:t>
      </w:r>
      <w:r w:rsidR="00F43895">
        <w:t xml:space="preserve"> </w:t>
      </w:r>
      <w:r w:rsidR="00B600C9">
        <w:t>wa</w:t>
      </w:r>
      <w:r w:rsidR="00F43895">
        <w:t>s</w:t>
      </w:r>
      <w:r w:rsidR="008A66FC">
        <w:t xml:space="preserve"> determined to be</w:t>
      </w:r>
      <w:r w:rsidR="00B600C9">
        <w:t xml:space="preserve"> </w:t>
      </w:r>
      <w:r w:rsidR="00F43895">
        <w:t xml:space="preserve">the only </w:t>
      </w:r>
      <w:r w:rsidR="008A66FC">
        <w:t xml:space="preserve">available </w:t>
      </w:r>
      <w:r w:rsidR="00F43895">
        <w:t>option</w:t>
      </w:r>
      <w:r w:rsidR="008A66FC">
        <w:t xml:space="preserve"> capable of</w:t>
      </w:r>
      <w:r w:rsidR="00F43895">
        <w:t xml:space="preserve"> reproduc</w:t>
      </w:r>
      <w:r w:rsidR="008A66FC">
        <w:t>ing</w:t>
      </w:r>
      <w:r w:rsidR="00F43895">
        <w:t xml:space="preserve"> the original simulated storms. </w:t>
      </w:r>
      <w:r w:rsidR="008A66FC">
        <w:t>As in</w:t>
      </w:r>
      <w:r w:rsidR="00F43895">
        <w:t xml:space="preserve"> </w:t>
      </w:r>
      <w:r w:rsidR="00D41826">
        <w:t xml:space="preserve">the 20-minute restart file </w:t>
      </w:r>
      <w:r w:rsidR="00F43895">
        <w:t xml:space="preserve">option, the simulations using 40-minute restart files for all three cases were </w:t>
      </w:r>
      <w:r w:rsidR="00B600C9">
        <w:t>exe</w:t>
      </w:r>
      <w:r w:rsidR="00F43895">
        <w:t>c</w:t>
      </w:r>
      <w:r w:rsidR="00B600C9">
        <w:t>u</w:t>
      </w:r>
      <w:r w:rsidR="00F43895">
        <w:t>ted</w:t>
      </w:r>
      <w:r w:rsidR="00B600C9">
        <w:t>,</w:t>
      </w:r>
      <w:r w:rsidR="008A66FC">
        <w:t xml:space="preserve"> in order</w:t>
      </w:r>
      <w:r w:rsidR="00F43895">
        <w:t xml:space="preserve"> to </w:t>
      </w:r>
      <w:r w:rsidR="00B600C9">
        <w:t>demonstrate</w:t>
      </w:r>
      <w:r w:rsidR="00F43895">
        <w:t xml:space="preserve"> that the </w:t>
      </w:r>
      <w:r w:rsidR="00B600C9">
        <w:t>new</w:t>
      </w:r>
      <w:r w:rsidR="00F058C6">
        <w:t>, reduced-domain</w:t>
      </w:r>
      <w:r w:rsidR="00B600C9">
        <w:t xml:space="preserve"> </w:t>
      </w:r>
      <w:r w:rsidR="00ED5248">
        <w:t>simulations</w:t>
      </w:r>
      <w:r w:rsidR="00F43895">
        <w:t xml:space="preserve"> could replicate the results obtained by Proctor et al (2012).</w:t>
      </w:r>
      <w:r w:rsidR="001C3624">
        <w:t xml:space="preserve"> Th</w:t>
      </w:r>
      <w:r w:rsidR="00F058C6">
        <w:t>at conclusion was reached</w:t>
      </w:r>
      <w:r w:rsidR="00F43895">
        <w:t xml:space="preserve"> </w:t>
      </w:r>
      <w:r w:rsidR="00F058C6">
        <w:t xml:space="preserve">when the </w:t>
      </w:r>
      <w:r w:rsidR="00F43895">
        <w:t>computational</w:t>
      </w:r>
      <w:r w:rsidR="001C3624">
        <w:t xml:space="preserve"> domain size was reduced but the grid spacing </w:t>
      </w:r>
      <w:r w:rsidR="00B600C9">
        <w:t>was</w:t>
      </w:r>
      <w:r w:rsidR="001C3624">
        <w:t xml:space="preserve"> </w:t>
      </w:r>
      <w:r w:rsidR="00B600C9">
        <w:t>unchanged</w:t>
      </w:r>
      <w:r w:rsidR="008A66FC">
        <w:t>, and</w:t>
      </w:r>
      <w:r w:rsidR="001C3624">
        <w:t xml:space="preserve"> </w:t>
      </w:r>
      <w:r w:rsidR="00F43895">
        <w:t>the results duplicated</w:t>
      </w:r>
      <w:r w:rsidR="008A66FC">
        <w:t xml:space="preserve"> the</w:t>
      </w:r>
      <w:r w:rsidR="00F43895">
        <w:t xml:space="preserve"> </w:t>
      </w:r>
      <w:r w:rsidR="001C3624">
        <w:t>Proctor et al (2012) results.</w:t>
      </w:r>
      <w:r w:rsidR="00DB01BB">
        <w:t xml:space="preserve"> As shown </w:t>
      </w:r>
      <w:r w:rsidR="00B600C9">
        <w:t>i</w:t>
      </w:r>
      <w:r w:rsidR="00DB01BB">
        <w:t xml:space="preserve">n </w:t>
      </w:r>
      <w:r w:rsidR="00DB01BB">
        <w:fldChar w:fldCharType="begin"/>
      </w:r>
      <w:r w:rsidR="00DB01BB">
        <w:instrText xml:space="preserve"> REF _Ref423691406 \h </w:instrText>
      </w:r>
      <w:r w:rsidR="00DB01BB">
        <w:fldChar w:fldCharType="separate"/>
      </w:r>
      <w:r w:rsidR="002B46D6">
        <w:t xml:space="preserve">Table </w:t>
      </w:r>
      <w:r w:rsidR="002B46D6">
        <w:rPr>
          <w:noProof/>
        </w:rPr>
        <w:t>4</w:t>
      </w:r>
      <w:r w:rsidR="00DB01BB">
        <w:fldChar w:fldCharType="end"/>
      </w:r>
      <w:r w:rsidR="00DB01BB">
        <w:t>, the mesocyclone form</w:t>
      </w:r>
      <w:r w:rsidR="00F058C6">
        <w:t>ed</w:t>
      </w:r>
      <w:r w:rsidR="00DB01BB">
        <w:t xml:space="preserve"> at the same time </w:t>
      </w:r>
      <w:r w:rsidR="00B600C9">
        <w:t>as</w:t>
      </w:r>
      <w:r w:rsidR="00DB01BB">
        <w:t xml:space="preserve"> the </w:t>
      </w:r>
      <w:r w:rsidR="00056EFE">
        <w:t>reference</w:t>
      </w:r>
      <w:r w:rsidR="00B600C9">
        <w:t xml:space="preserve"> case,</w:t>
      </w:r>
      <w:r w:rsidR="00DB01BB">
        <w:t xml:space="preserve"> but it </w:t>
      </w:r>
      <w:r w:rsidR="00F058C6">
        <w:t>formed</w:t>
      </w:r>
      <w:r w:rsidR="00DB01BB">
        <w:t xml:space="preserve"> one minute later for the wet case. </w:t>
      </w:r>
      <w:r w:rsidR="000C0B1F">
        <w:t xml:space="preserve">Using the restart files </w:t>
      </w:r>
      <w:r w:rsidR="00B600C9">
        <w:t>from</w:t>
      </w:r>
      <w:r w:rsidR="000C0B1F">
        <w:t xml:space="preserve"> the original simulations</w:t>
      </w:r>
      <w:r w:rsidR="00427314">
        <w:t xml:space="preserve"> for which the storms </w:t>
      </w:r>
      <w:r w:rsidR="00F058C6">
        <w:t>we</w:t>
      </w:r>
      <w:r w:rsidR="00427314">
        <w:t>re already well formed (</w:t>
      </w:r>
      <w:r w:rsidR="006B293F">
        <w:fldChar w:fldCharType="begin"/>
      </w:r>
      <w:r w:rsidR="006B293F">
        <w:instrText xml:space="preserve"> REF _Ref429733298 \h </w:instrText>
      </w:r>
      <w:r w:rsidR="006B293F">
        <w:fldChar w:fldCharType="separate"/>
      </w:r>
      <w:r w:rsidR="002B46D6">
        <w:t xml:space="preserve">Figure </w:t>
      </w:r>
      <w:r w:rsidR="002B46D6">
        <w:rPr>
          <w:noProof/>
        </w:rPr>
        <w:t>16</w:t>
      </w:r>
      <w:r w:rsidR="006B293F">
        <w:fldChar w:fldCharType="end"/>
      </w:r>
      <w:r w:rsidR="00427314">
        <w:t>)</w:t>
      </w:r>
      <w:r w:rsidR="000C0B1F">
        <w:t xml:space="preserve">, </w:t>
      </w:r>
      <w:r w:rsidR="00F058C6">
        <w:t xml:space="preserve">and </w:t>
      </w:r>
      <w:r w:rsidR="000C0B1F">
        <w:t xml:space="preserve">reducing the </w:t>
      </w:r>
      <w:r w:rsidR="00427314">
        <w:t>size of the domain d</w:t>
      </w:r>
      <w:r w:rsidR="00F058C6">
        <w:t>id</w:t>
      </w:r>
      <w:r w:rsidR="00427314">
        <w:t xml:space="preserve"> not affect the</w:t>
      </w:r>
      <w:r w:rsidR="008A66FC">
        <w:t xml:space="preserve"> evolution and local</w:t>
      </w:r>
      <w:r w:rsidR="00427314">
        <w:t xml:space="preserve"> behavior of the supercell storm.</w:t>
      </w:r>
      <w:r w:rsidR="00484981">
        <w:t xml:space="preserve"> Therefore the 40-minute restart </w:t>
      </w:r>
      <w:r w:rsidR="00B600C9">
        <w:t>strategy was</w:t>
      </w:r>
      <w:r w:rsidR="00484981">
        <w:t xml:space="preserve"> selected</w:t>
      </w:r>
      <w:r w:rsidR="00D41826">
        <w:t xml:space="preserve"> in order</w:t>
      </w:r>
      <w:r w:rsidR="00484981">
        <w:t xml:space="preserve"> to proceed to the next step of the research: grid refinement </w:t>
      </w:r>
      <w:r w:rsidR="00D41826">
        <w:t>within</w:t>
      </w:r>
      <w:r w:rsidR="00484981">
        <w:t xml:space="preserve"> the computational domain.</w:t>
      </w:r>
    </w:p>
    <w:p w14:paraId="0D5BFA96" w14:textId="4A41A17D" w:rsidR="00DB01BB" w:rsidRDefault="006957C0" w:rsidP="006957C0">
      <w:pPr>
        <w:pStyle w:val="Caption"/>
      </w:pPr>
      <w:bookmarkStart w:id="63" w:name="_Toc456001217"/>
      <w:r>
        <w:t xml:space="preserve">Table </w:t>
      </w:r>
      <w:r>
        <w:fldChar w:fldCharType="begin"/>
      </w:r>
      <w:r>
        <w:instrText xml:space="preserve"> SEQ Table \* ARABIC </w:instrText>
      </w:r>
      <w:r>
        <w:fldChar w:fldCharType="separate"/>
      </w:r>
      <w:r>
        <w:t>5</w:t>
      </w:r>
      <w:r>
        <w:fldChar w:fldCharType="end"/>
      </w:r>
      <w:r w:rsidR="00DB01BB">
        <w:t xml:space="preserve">. Comparison  between the original and the reduced domain size of the </w:t>
      </w:r>
      <w:r w:rsidR="00D41826">
        <w:t>s</w:t>
      </w:r>
      <w:r w:rsidR="00DB01BB" w:rsidRPr="00DB01BB">
        <w:t>imulated storm characteristics</w:t>
      </w:r>
      <w:bookmarkEnd w:id="63"/>
    </w:p>
    <w:tbl>
      <w:tblPr>
        <w:tblStyle w:val="TableGrid"/>
        <w:tblW w:w="0" w:type="auto"/>
        <w:jc w:val="center"/>
        <w:tblLook w:val="04A0" w:firstRow="1" w:lastRow="0" w:firstColumn="1" w:lastColumn="0" w:noHBand="0" w:noVBand="1"/>
      </w:tblPr>
      <w:tblGrid>
        <w:gridCol w:w="2337"/>
        <w:gridCol w:w="2337"/>
        <w:gridCol w:w="2338"/>
        <w:gridCol w:w="2338"/>
      </w:tblGrid>
      <w:tr w:rsidR="00DB01BB" w:rsidRPr="008D42C3" w14:paraId="7BC635D1" w14:textId="77777777" w:rsidTr="00DB01BB">
        <w:trPr>
          <w:jc w:val="center"/>
        </w:trPr>
        <w:tc>
          <w:tcPr>
            <w:tcW w:w="2337" w:type="dxa"/>
            <w:shd w:val="clear" w:color="auto" w:fill="95B3D7" w:themeFill="accent1" w:themeFillTint="99"/>
          </w:tcPr>
          <w:p w14:paraId="4712C5AA" w14:textId="77777777" w:rsidR="00DB01BB" w:rsidRPr="008D42C3" w:rsidRDefault="00DB01BB" w:rsidP="00DB01BB">
            <w:pPr>
              <w:pStyle w:val="tableformat"/>
              <w:rPr>
                <w:b/>
              </w:rPr>
            </w:pPr>
            <w:r w:rsidRPr="008D42C3">
              <w:rPr>
                <w:b/>
              </w:rPr>
              <w:t>Case</w:t>
            </w:r>
          </w:p>
        </w:tc>
        <w:tc>
          <w:tcPr>
            <w:tcW w:w="2337" w:type="dxa"/>
            <w:shd w:val="clear" w:color="auto" w:fill="95B3D7" w:themeFill="accent1" w:themeFillTint="99"/>
          </w:tcPr>
          <w:p w14:paraId="3635EFB0" w14:textId="77777777" w:rsidR="00DB01BB" w:rsidRPr="008D42C3" w:rsidRDefault="00DB01BB" w:rsidP="00DB01BB">
            <w:pPr>
              <w:pStyle w:val="tableformat"/>
              <w:rPr>
                <w:b/>
              </w:rPr>
            </w:pPr>
            <w:r w:rsidRPr="008D42C3">
              <w:rPr>
                <w:b/>
              </w:rPr>
              <w:t>Time from the formation of the mesocyclone</w:t>
            </w:r>
          </w:p>
        </w:tc>
        <w:tc>
          <w:tcPr>
            <w:tcW w:w="2338" w:type="dxa"/>
            <w:shd w:val="clear" w:color="auto" w:fill="95B3D7" w:themeFill="accent1" w:themeFillTint="99"/>
          </w:tcPr>
          <w:p w14:paraId="6F9270FA" w14:textId="3B92A21E" w:rsidR="00DB01BB" w:rsidRPr="00DB01BB" w:rsidRDefault="00DB01BB" w:rsidP="00DB01BB">
            <w:pPr>
              <w:pStyle w:val="tableformat"/>
              <w:rPr>
                <w:b/>
              </w:rPr>
            </w:pPr>
            <w:r w:rsidRPr="00DB01BB">
              <w:rPr>
                <w:b/>
              </w:rPr>
              <w:t>Equivalent Time from original simulation</w:t>
            </w:r>
          </w:p>
        </w:tc>
        <w:tc>
          <w:tcPr>
            <w:tcW w:w="2338" w:type="dxa"/>
            <w:shd w:val="clear" w:color="auto" w:fill="95B3D7" w:themeFill="accent1" w:themeFillTint="99"/>
            <w:vAlign w:val="center"/>
          </w:tcPr>
          <w:p w14:paraId="4E39001D" w14:textId="1AE89E01" w:rsidR="00DB01BB" w:rsidRPr="008D42C3" w:rsidRDefault="00DB01BB" w:rsidP="00DB01BB">
            <w:pPr>
              <w:pStyle w:val="tableformat"/>
              <w:rPr>
                <w:b/>
              </w:rPr>
            </w:pPr>
            <w:r>
              <w:rPr>
                <w:b/>
              </w:rPr>
              <w:t>Difference</w:t>
            </w:r>
          </w:p>
        </w:tc>
      </w:tr>
      <w:tr w:rsidR="00DB01BB" w14:paraId="1851A1EC" w14:textId="77777777" w:rsidTr="00D355F5">
        <w:trPr>
          <w:jc w:val="center"/>
        </w:trPr>
        <w:tc>
          <w:tcPr>
            <w:tcW w:w="2337" w:type="dxa"/>
          </w:tcPr>
          <w:p w14:paraId="7E0B9898" w14:textId="636AADDE" w:rsidR="00DB01BB" w:rsidRDefault="00056EFE" w:rsidP="00DB01BB">
            <w:pPr>
              <w:pStyle w:val="tableformat"/>
            </w:pPr>
            <w:r>
              <w:lastRenderedPageBreak/>
              <w:t>Reference</w:t>
            </w:r>
          </w:p>
        </w:tc>
        <w:tc>
          <w:tcPr>
            <w:tcW w:w="2337" w:type="dxa"/>
          </w:tcPr>
          <w:p w14:paraId="1DEA0139" w14:textId="77777777" w:rsidR="00DB01BB" w:rsidRDefault="00DB01BB" w:rsidP="00DB01BB">
            <w:pPr>
              <w:pStyle w:val="tableformat"/>
            </w:pPr>
            <w:r>
              <w:t>0:09</w:t>
            </w:r>
          </w:p>
        </w:tc>
        <w:tc>
          <w:tcPr>
            <w:tcW w:w="2338" w:type="dxa"/>
          </w:tcPr>
          <w:p w14:paraId="3E3B9F95" w14:textId="03623B22" w:rsidR="00DB01BB" w:rsidRDefault="00DB01BB" w:rsidP="00DB01BB">
            <w:pPr>
              <w:pStyle w:val="tableformat"/>
            </w:pPr>
            <w:r w:rsidRPr="00FA2A1B">
              <w:t>0:49</w:t>
            </w:r>
          </w:p>
        </w:tc>
        <w:tc>
          <w:tcPr>
            <w:tcW w:w="2338" w:type="dxa"/>
          </w:tcPr>
          <w:p w14:paraId="353DA0E1" w14:textId="2439C835" w:rsidR="00DB01BB" w:rsidRDefault="00DB01BB" w:rsidP="00DB01BB">
            <w:pPr>
              <w:pStyle w:val="tableformat"/>
            </w:pPr>
            <w:r>
              <w:t>0</w:t>
            </w:r>
          </w:p>
        </w:tc>
      </w:tr>
      <w:tr w:rsidR="00DB01BB" w14:paraId="4CA90068" w14:textId="77777777" w:rsidTr="00D355F5">
        <w:trPr>
          <w:jc w:val="center"/>
        </w:trPr>
        <w:tc>
          <w:tcPr>
            <w:tcW w:w="2337" w:type="dxa"/>
            <w:shd w:val="clear" w:color="auto" w:fill="DAEEF3" w:themeFill="accent5" w:themeFillTint="33"/>
          </w:tcPr>
          <w:p w14:paraId="0EBD8778" w14:textId="77777777" w:rsidR="00DB01BB" w:rsidRDefault="00DB01BB" w:rsidP="00DB01BB">
            <w:pPr>
              <w:pStyle w:val="tableformat"/>
            </w:pPr>
            <w:r>
              <w:t>Wet</w:t>
            </w:r>
          </w:p>
        </w:tc>
        <w:tc>
          <w:tcPr>
            <w:tcW w:w="2337" w:type="dxa"/>
            <w:shd w:val="clear" w:color="auto" w:fill="DAEEF3" w:themeFill="accent5" w:themeFillTint="33"/>
          </w:tcPr>
          <w:p w14:paraId="1802CAEE" w14:textId="77777777" w:rsidR="00DB01BB" w:rsidRDefault="00DB01BB" w:rsidP="00DB01BB">
            <w:pPr>
              <w:pStyle w:val="tableformat"/>
            </w:pPr>
            <w:r>
              <w:t>0:05</w:t>
            </w:r>
          </w:p>
        </w:tc>
        <w:tc>
          <w:tcPr>
            <w:tcW w:w="2338" w:type="dxa"/>
            <w:shd w:val="clear" w:color="auto" w:fill="DAEEF3" w:themeFill="accent5" w:themeFillTint="33"/>
          </w:tcPr>
          <w:p w14:paraId="326145B0" w14:textId="6A833FD8" w:rsidR="00DB01BB" w:rsidRDefault="00DB01BB" w:rsidP="00DB01BB">
            <w:pPr>
              <w:pStyle w:val="tableformat"/>
            </w:pPr>
            <w:r w:rsidRPr="00FA2A1B">
              <w:t>0:45</w:t>
            </w:r>
          </w:p>
        </w:tc>
        <w:tc>
          <w:tcPr>
            <w:tcW w:w="2338" w:type="dxa"/>
            <w:shd w:val="clear" w:color="auto" w:fill="DAEEF3" w:themeFill="accent5" w:themeFillTint="33"/>
          </w:tcPr>
          <w:p w14:paraId="3E2FD91D" w14:textId="1B87D840" w:rsidR="00DB01BB" w:rsidRDefault="00DB01BB" w:rsidP="00DB01BB">
            <w:pPr>
              <w:pStyle w:val="tableformat"/>
            </w:pPr>
            <w:r>
              <w:t>0</w:t>
            </w:r>
          </w:p>
        </w:tc>
      </w:tr>
      <w:tr w:rsidR="00DB01BB" w14:paraId="6BDCB6C1" w14:textId="77777777" w:rsidTr="00D355F5">
        <w:trPr>
          <w:jc w:val="center"/>
        </w:trPr>
        <w:tc>
          <w:tcPr>
            <w:tcW w:w="2337" w:type="dxa"/>
          </w:tcPr>
          <w:p w14:paraId="0A816B94" w14:textId="77777777" w:rsidR="00DB01BB" w:rsidRDefault="00DB01BB" w:rsidP="00DB01BB">
            <w:pPr>
              <w:pStyle w:val="tableformat"/>
            </w:pPr>
            <w:r>
              <w:t>Dry</w:t>
            </w:r>
          </w:p>
        </w:tc>
        <w:tc>
          <w:tcPr>
            <w:tcW w:w="2337" w:type="dxa"/>
          </w:tcPr>
          <w:p w14:paraId="2208BF6B" w14:textId="77777777" w:rsidR="00DB01BB" w:rsidRDefault="00DB01BB" w:rsidP="00DB01BB">
            <w:pPr>
              <w:pStyle w:val="tableformat"/>
            </w:pPr>
            <w:r>
              <w:t>0:10</w:t>
            </w:r>
          </w:p>
        </w:tc>
        <w:tc>
          <w:tcPr>
            <w:tcW w:w="2338" w:type="dxa"/>
          </w:tcPr>
          <w:p w14:paraId="23D769FA" w14:textId="48354006" w:rsidR="00DB01BB" w:rsidRDefault="00DB01BB" w:rsidP="00DB01BB">
            <w:pPr>
              <w:pStyle w:val="tableformat"/>
            </w:pPr>
            <w:r w:rsidRPr="00FA2A1B">
              <w:t>0.50</w:t>
            </w:r>
          </w:p>
        </w:tc>
        <w:tc>
          <w:tcPr>
            <w:tcW w:w="2338" w:type="dxa"/>
          </w:tcPr>
          <w:p w14:paraId="44A43D9E" w14:textId="54972620" w:rsidR="00DB01BB" w:rsidRDefault="00DB01BB" w:rsidP="00DB01BB">
            <w:pPr>
              <w:pStyle w:val="tableformat"/>
            </w:pPr>
            <w:r>
              <w:t>1 min later</w:t>
            </w:r>
          </w:p>
        </w:tc>
      </w:tr>
    </w:tbl>
    <w:p w14:paraId="51C0CE7B" w14:textId="77777777" w:rsidR="00DB01BB" w:rsidRDefault="00DB01BB"/>
    <w:p w14:paraId="03263228" w14:textId="54ECF0F9" w:rsidR="00F26AC1" w:rsidRDefault="00630C3A" w:rsidP="00630C3A">
      <w:pPr>
        <w:jc w:val="center"/>
      </w:pPr>
      <w:r>
        <w:rPr>
          <w:noProof/>
        </w:rPr>
        <w:drawing>
          <wp:inline distT="0" distB="0" distL="0" distR="0" wp14:anchorId="20E56503" wp14:editId="1B637BB4">
            <wp:extent cx="3581400" cy="2903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RF_1000m_20.png"/>
                    <pic:cNvPicPr/>
                  </pic:nvPicPr>
                  <pic:blipFill rotWithShape="1">
                    <a:blip r:embed="rId26">
                      <a:extLst>
                        <a:ext uri="{28A0092B-C50C-407E-A947-70E740481C1C}">
                          <a14:useLocalDpi xmlns:a14="http://schemas.microsoft.com/office/drawing/2010/main" val="0"/>
                        </a:ext>
                      </a:extLst>
                    </a:blip>
                    <a:srcRect l="8333" t="8750" r="4630" b="11876"/>
                    <a:stretch/>
                  </pic:blipFill>
                  <pic:spPr bwMode="auto">
                    <a:xfrm>
                      <a:off x="0" y="0"/>
                      <a:ext cx="3581400" cy="2903220"/>
                    </a:xfrm>
                    <a:prstGeom prst="rect">
                      <a:avLst/>
                    </a:prstGeom>
                    <a:ln>
                      <a:noFill/>
                    </a:ln>
                    <a:extLst>
                      <a:ext uri="{53640926-AAD7-44D8-BBD7-CCE9431645EC}">
                        <a14:shadowObscured xmlns:a14="http://schemas.microsoft.com/office/drawing/2010/main"/>
                      </a:ext>
                    </a:extLst>
                  </pic:spPr>
                </pic:pic>
              </a:graphicData>
            </a:graphic>
          </wp:inline>
        </w:drawing>
      </w:r>
    </w:p>
    <w:p w14:paraId="43359815" w14:textId="0E9D19E2" w:rsidR="00630C3A" w:rsidRDefault="00ED5248" w:rsidP="00ED5248">
      <w:pPr>
        <w:pStyle w:val="Caption"/>
      </w:pPr>
      <w:bookmarkStart w:id="64" w:name="_Ref429733298"/>
      <w:bookmarkStart w:id="65" w:name="_Toc456340752"/>
      <w:r>
        <w:t xml:space="preserve">Figure </w:t>
      </w:r>
      <w:r>
        <w:fldChar w:fldCharType="begin"/>
      </w:r>
      <w:r>
        <w:instrText xml:space="preserve"> SEQ Figure \* ARABIC </w:instrText>
      </w:r>
      <w:r>
        <w:fldChar w:fldCharType="separate"/>
      </w:r>
      <w:r w:rsidR="00F02701">
        <w:t>16</w:t>
      </w:r>
      <w:r>
        <w:fldChar w:fldCharType="end"/>
      </w:r>
      <w:bookmarkEnd w:id="64"/>
      <w:r w:rsidR="00630C3A">
        <w:t xml:space="preserve">. </w:t>
      </w:r>
      <w:r w:rsidR="00630C3A" w:rsidRPr="00630C3A">
        <w:t>S</w:t>
      </w:r>
      <w:r w:rsidR="00630C3A">
        <w:t>imulated Radar Reflectivity at 10</w:t>
      </w:r>
      <w:r w:rsidR="00630C3A" w:rsidRPr="00630C3A">
        <w:t>00</w:t>
      </w:r>
      <w:r w:rsidR="00630C3A">
        <w:t xml:space="preserve"> </w:t>
      </w:r>
      <w:r w:rsidR="00630C3A" w:rsidRPr="00630C3A">
        <w:t>m</w:t>
      </w:r>
      <w:r w:rsidR="00630C3A">
        <w:t xml:space="preserve"> altitude at 20 min for the </w:t>
      </w:r>
      <w:r w:rsidR="00056EFE">
        <w:t>reference</w:t>
      </w:r>
      <w:r w:rsidR="00630C3A">
        <w:t xml:space="preserve"> case.</w:t>
      </w:r>
      <w:bookmarkEnd w:id="65"/>
    </w:p>
    <w:p w14:paraId="7FF52ECF" w14:textId="4DE50076" w:rsidR="00630C3A" w:rsidRDefault="00630C3A" w:rsidP="00630C3A">
      <w:pPr>
        <w:jc w:val="center"/>
      </w:pPr>
      <w:r>
        <w:rPr>
          <w:noProof/>
        </w:rPr>
        <w:drawing>
          <wp:inline distT="0" distB="0" distL="0" distR="0" wp14:anchorId="654F7D77" wp14:editId="1AE7C5DD">
            <wp:extent cx="3345180" cy="28803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RF_1000m_40.png"/>
                    <pic:cNvPicPr/>
                  </pic:nvPicPr>
                  <pic:blipFill rotWithShape="1">
                    <a:blip r:embed="rId27">
                      <a:extLst>
                        <a:ext uri="{28A0092B-C50C-407E-A947-70E740481C1C}">
                          <a14:useLocalDpi xmlns:a14="http://schemas.microsoft.com/office/drawing/2010/main" val="0"/>
                        </a:ext>
                      </a:extLst>
                    </a:blip>
                    <a:srcRect l="10741" t="12708" r="7963" b="8542"/>
                    <a:stretch/>
                  </pic:blipFill>
                  <pic:spPr bwMode="auto">
                    <a:xfrm>
                      <a:off x="0" y="0"/>
                      <a:ext cx="3345180" cy="2880360"/>
                    </a:xfrm>
                    <a:prstGeom prst="rect">
                      <a:avLst/>
                    </a:prstGeom>
                    <a:ln>
                      <a:noFill/>
                    </a:ln>
                    <a:extLst>
                      <a:ext uri="{53640926-AAD7-44D8-BBD7-CCE9431645EC}">
                        <a14:shadowObscured xmlns:a14="http://schemas.microsoft.com/office/drawing/2010/main"/>
                      </a:ext>
                    </a:extLst>
                  </pic:spPr>
                </pic:pic>
              </a:graphicData>
            </a:graphic>
          </wp:inline>
        </w:drawing>
      </w:r>
    </w:p>
    <w:p w14:paraId="5026C372" w14:textId="3BF6ACB9" w:rsidR="00630C3A" w:rsidRDefault="00ED5248" w:rsidP="00ED5248">
      <w:pPr>
        <w:pStyle w:val="Caption"/>
      </w:pPr>
      <w:bookmarkStart w:id="66" w:name="_Ref429733337"/>
      <w:bookmarkStart w:id="67" w:name="_Toc456340753"/>
      <w:r>
        <w:lastRenderedPageBreak/>
        <w:t xml:space="preserve">Figure </w:t>
      </w:r>
      <w:r>
        <w:fldChar w:fldCharType="begin"/>
      </w:r>
      <w:r>
        <w:instrText xml:space="preserve"> SEQ Figure \* ARABIC </w:instrText>
      </w:r>
      <w:r>
        <w:fldChar w:fldCharType="separate"/>
      </w:r>
      <w:r w:rsidR="00F02701">
        <w:t>17</w:t>
      </w:r>
      <w:r>
        <w:fldChar w:fldCharType="end"/>
      </w:r>
      <w:bookmarkEnd w:id="66"/>
      <w:r w:rsidR="00630C3A">
        <w:t xml:space="preserve">. </w:t>
      </w:r>
      <w:r w:rsidR="00630C3A" w:rsidRPr="00630C3A">
        <w:t xml:space="preserve">Simulated Radar Reflectivity at 1000 m altitude at </w:t>
      </w:r>
      <w:r w:rsidR="00630C3A">
        <w:t>4</w:t>
      </w:r>
      <w:r w:rsidR="00630C3A" w:rsidRPr="00630C3A">
        <w:t xml:space="preserve">0 min for the </w:t>
      </w:r>
      <w:r w:rsidR="00056EFE">
        <w:t>reference</w:t>
      </w:r>
      <w:r w:rsidR="00630C3A" w:rsidRPr="00630C3A">
        <w:t xml:space="preserve"> case.</w:t>
      </w:r>
      <w:bookmarkEnd w:id="67"/>
    </w:p>
    <w:p w14:paraId="7607FE29" w14:textId="525FB725" w:rsidR="00235830" w:rsidRDefault="0038725F" w:rsidP="007D7FD0">
      <w:r>
        <w:t>T</w:t>
      </w:r>
      <w:r w:rsidR="00235830">
        <w:t>he first priority</w:t>
      </w:r>
      <w:r>
        <w:t xml:space="preserve"> in refining the computational domain</w:t>
      </w:r>
      <w:r w:rsidR="00235830">
        <w:t xml:space="preserve"> was to </w:t>
      </w:r>
      <w:r>
        <w:t>pre</w:t>
      </w:r>
      <w:r w:rsidR="00235830">
        <w:t>serve the original boundary condition</w:t>
      </w:r>
      <w:r w:rsidR="00235830" w:rsidRPr="00235830">
        <w:t>-based definition of the domain</w:t>
      </w:r>
      <w:r>
        <w:t>, to avoid unintended modification of the gross structure and its behavior</w:t>
      </w:r>
      <w:r w:rsidR="00235830">
        <w:t xml:space="preserve">. </w:t>
      </w:r>
      <w:r w:rsidR="00235830" w:rsidRPr="00235830">
        <w:t>The original</w:t>
      </w:r>
      <w:r w:rsidR="00235830">
        <w:t xml:space="preserve"> ground </w:t>
      </w:r>
      <w:r w:rsidR="00235830" w:rsidRPr="00235830">
        <w:t>boundary condition</w:t>
      </w:r>
      <w:r w:rsidR="00235830">
        <w:t xml:space="preserve"> is </w:t>
      </w:r>
      <w:r w:rsidR="00235830" w:rsidRPr="00235830">
        <w:t>non-slip with</w:t>
      </w:r>
      <w:r w:rsidR="00235830">
        <w:t xml:space="preserve"> </w:t>
      </w:r>
      <w:r w:rsidR="00235830" w:rsidRPr="00235830">
        <w:t>a parameterization for surface stress based on Monin-Obukhov similarity theory</w:t>
      </w:r>
      <w:r w:rsidR="00235830">
        <w:t xml:space="preserve">. </w:t>
      </w:r>
      <w:r w:rsidR="00235830" w:rsidRPr="00235830">
        <w:t xml:space="preserve">The surface boundary </w:t>
      </w:r>
      <w:r>
        <w:t>wa</w:t>
      </w:r>
      <w:r w:rsidR="00235830" w:rsidRPr="00235830">
        <w:t>s assumed to be flat with uniform surface roughness, z0, set to 30</w:t>
      </w:r>
      <w:r w:rsidR="00E44C4D">
        <w:t xml:space="preserve"> </w:t>
      </w:r>
      <w:r w:rsidR="00235830" w:rsidRPr="00235830">
        <w:t>cm.</w:t>
      </w:r>
      <w:r w:rsidR="00235830">
        <w:t xml:space="preserve"> The lSouth-North and West-East </w:t>
      </w:r>
      <w:r>
        <w:t>lateral boundary specifications we</w:t>
      </w:r>
      <w:r w:rsidR="00235830">
        <w:t>re open/outflow. The</w:t>
      </w:r>
      <w:r>
        <w:t xml:space="preserve"> imposed</w:t>
      </w:r>
      <w:r w:rsidR="00235830">
        <w:t xml:space="preserve"> top </w:t>
      </w:r>
      <w:r w:rsidR="00E44C4D">
        <w:t>boundary</w:t>
      </w:r>
      <w:r>
        <w:t xml:space="preserve"> condition</w:t>
      </w:r>
      <w:r w:rsidR="00E44C4D">
        <w:t xml:space="preserve"> </w:t>
      </w:r>
      <w:r>
        <w:t>w</w:t>
      </w:r>
      <w:r w:rsidR="00E44C4D">
        <w:t xml:space="preserve">as a closed/free-slip condition. </w:t>
      </w:r>
    </w:p>
    <w:p w14:paraId="752C6EE4" w14:textId="0BB7AAC4" w:rsidR="00F058C6" w:rsidRDefault="00E44C4D" w:rsidP="007D7FD0">
      <w:r>
        <w:t>T</w:t>
      </w:r>
      <w:r w:rsidR="008D42C3">
        <w:t>ASS software</w:t>
      </w:r>
      <w:r w:rsidR="00B600C9">
        <w:t xml:space="preserve"> already</w:t>
      </w:r>
      <w:r w:rsidR="008A72C1">
        <w:t xml:space="preserve"> incorporate</w:t>
      </w:r>
      <w:r w:rsidR="00F058C6">
        <w:t>s</w:t>
      </w:r>
      <w:r w:rsidR="008D42C3">
        <w:t xml:space="preserve"> two pre-processing codes, </w:t>
      </w:r>
      <w:r w:rsidR="00F058C6">
        <w:t>intended</w:t>
      </w:r>
      <w:r w:rsidR="008D42C3">
        <w:t xml:space="preserve"> to refine </w:t>
      </w:r>
      <w:r w:rsidR="008A72C1">
        <w:t>the actual</w:t>
      </w:r>
      <w:r w:rsidR="008D42C3">
        <w:t xml:space="preserve"> grid and extrapolate the different variables </w:t>
      </w:r>
      <w:r w:rsidR="00AA7ADE">
        <w:t xml:space="preserve">using a restart file. </w:t>
      </w:r>
      <w:r w:rsidR="0038725F">
        <w:t>However, f</w:t>
      </w:r>
      <w:r w:rsidR="00AA7ADE">
        <w:t xml:space="preserve">or </w:t>
      </w:r>
      <w:r w:rsidR="008A72C1">
        <w:t>this</w:t>
      </w:r>
      <w:r w:rsidR="00AA7ADE">
        <w:t xml:space="preserve"> study, </w:t>
      </w:r>
      <w:r w:rsidR="008A72C1">
        <w:t>it was necessary</w:t>
      </w:r>
      <w:r w:rsidR="00AA7ADE">
        <w:t xml:space="preserve"> to modify the</w:t>
      </w:r>
      <w:r w:rsidR="0038725F">
        <w:t xml:space="preserve"> static</w:t>
      </w:r>
      <w:r w:rsidR="00AA7ADE">
        <w:t xml:space="preserve"> </w:t>
      </w:r>
      <w:r w:rsidR="008A72C1">
        <w:t xml:space="preserve">TASS grid refinement </w:t>
      </w:r>
      <w:r w:rsidR="00F058C6">
        <w:t>scheme</w:t>
      </w:r>
      <w:r w:rsidR="00AA7ADE">
        <w:t>. The original</w:t>
      </w:r>
      <w:r w:rsidR="008A72C1">
        <w:t xml:space="preserve"> </w:t>
      </w:r>
      <w:r w:rsidR="00F058C6">
        <w:t xml:space="preserve">computer </w:t>
      </w:r>
      <w:r w:rsidR="008A72C1">
        <w:t>code</w:t>
      </w:r>
      <w:r w:rsidR="00AA7ADE">
        <w:t xml:space="preserve"> </w:t>
      </w:r>
      <w:r w:rsidR="00F058C6">
        <w:t xml:space="preserve">utilized </w:t>
      </w:r>
      <w:r w:rsidR="00AA7ADE">
        <w:t>inputs</w:t>
      </w:r>
      <w:r w:rsidR="00F058C6">
        <w:t xml:space="preserve"> that</w:t>
      </w:r>
      <w:r w:rsidR="00AA7ADE">
        <w:t xml:space="preserve"> define</w:t>
      </w:r>
      <w:r w:rsidR="008A72C1">
        <w:t>d</w:t>
      </w:r>
      <w:r w:rsidR="00AA7ADE">
        <w:t xml:space="preserve"> the</w:t>
      </w:r>
      <w:r w:rsidR="008A66FC">
        <w:t xml:space="preserve"> static</w:t>
      </w:r>
      <w:r w:rsidR="00AA7ADE">
        <w:t xml:space="preserve"> dimensions of the grid and</w:t>
      </w:r>
      <w:r w:rsidR="00F058C6">
        <w:t xml:space="preserve"> required a</w:t>
      </w:r>
      <w:r w:rsidR="008A72C1">
        <w:t xml:space="preserve"> specified</w:t>
      </w:r>
      <w:r w:rsidR="00AA7ADE">
        <w:t xml:space="preserve"> refining ratio.  </w:t>
      </w:r>
      <w:r w:rsidR="007A69F2">
        <w:t>M</w:t>
      </w:r>
      <w:r w:rsidR="00AA7ADE">
        <w:t>odifications were</w:t>
      </w:r>
      <w:r w:rsidR="007A69F2">
        <w:t xml:space="preserve"> required</w:t>
      </w:r>
      <w:r w:rsidR="0038725F">
        <w:t xml:space="preserve"> for this study in order</w:t>
      </w:r>
      <w:r w:rsidR="00AA7ADE">
        <w:t xml:space="preserve"> to </w:t>
      </w:r>
      <w:r w:rsidR="007A69F2">
        <w:t>en</w:t>
      </w:r>
      <w:r w:rsidR="00AA7ADE">
        <w:t xml:space="preserve">able the user to </w:t>
      </w:r>
      <w:r w:rsidR="00B600C9">
        <w:t xml:space="preserve">incorporate and </w:t>
      </w:r>
      <w:r w:rsidR="00AA7ADE">
        <w:t xml:space="preserve">specify </w:t>
      </w:r>
      <w:r w:rsidR="007A69F2">
        <w:t>moving</w:t>
      </w:r>
      <w:r w:rsidR="00242654">
        <w:t xml:space="preserve"> </w:t>
      </w:r>
      <w:r w:rsidR="007A69F2">
        <w:t xml:space="preserve">grid </w:t>
      </w:r>
      <w:r w:rsidR="00242654">
        <w:t>bound</w:t>
      </w:r>
      <w:r w:rsidR="007A69F2">
        <w:t>arie</w:t>
      </w:r>
      <w:r w:rsidR="00242654">
        <w:t>s</w:t>
      </w:r>
      <w:r w:rsidR="00467DDB">
        <w:t xml:space="preserve">. </w:t>
      </w:r>
      <w:r w:rsidR="0032031B">
        <w:t>R</w:t>
      </w:r>
      <w:r w:rsidR="00467DDB">
        <w:t>esizing the domain was only</w:t>
      </w:r>
      <w:r w:rsidR="0032031B">
        <w:t xml:space="preserve"> utilized</w:t>
      </w:r>
      <w:r w:rsidR="00467DDB">
        <w:t xml:space="preserve"> in the lateral directions. Therefore</w:t>
      </w:r>
      <w:r w:rsidR="0032031B">
        <w:t>,</w:t>
      </w:r>
      <w:r w:rsidR="00467DDB">
        <w:t xml:space="preserve"> the top and </w:t>
      </w:r>
      <w:r w:rsidR="0032031B">
        <w:t>bottom-</w:t>
      </w:r>
      <w:r w:rsidR="00467DDB">
        <w:t xml:space="preserve">surface boundaries were not a concern and were conserved during the process of resizing. The open lateral boundaries </w:t>
      </w:r>
      <w:r w:rsidR="00ED3825">
        <w:t xml:space="preserve">allow </w:t>
      </w:r>
      <w:r w:rsidR="000D3A63">
        <w:t xml:space="preserve">the flow to </w:t>
      </w:r>
      <w:r w:rsidR="00CB1A2E">
        <w:t xml:space="preserve">leave the domain without reflection </w:t>
      </w:r>
      <w:r w:rsidR="006E2BC9">
        <w:t>and should not pose any issue</w:t>
      </w:r>
      <w:r w:rsidR="00F058C6">
        <w:t>s</w:t>
      </w:r>
      <w:r w:rsidR="006E2BC9">
        <w:t xml:space="preserve"> when </w:t>
      </w:r>
      <w:r w:rsidR="007D7FD0">
        <w:t>downsizing the domain</w:t>
      </w:r>
      <w:r w:rsidR="006E2BC9">
        <w:t>.</w:t>
      </w:r>
    </w:p>
    <w:p w14:paraId="46344508" w14:textId="3BF908FE" w:rsidR="00757163" w:rsidRDefault="00242654" w:rsidP="008721E5">
      <w:r>
        <w:t xml:space="preserve">To verify the correctness of </w:t>
      </w:r>
      <w:r w:rsidR="007A69F2">
        <w:t>these modifications</w:t>
      </w:r>
      <w:r>
        <w:t xml:space="preserve"> the</w:t>
      </w:r>
      <w:r w:rsidR="007A69F2">
        <w:t xml:space="preserve"> TASS</w:t>
      </w:r>
      <w:r>
        <w:t xml:space="preserve"> code </w:t>
      </w:r>
      <w:r w:rsidR="007A69F2">
        <w:t>was</w:t>
      </w:r>
      <w:r w:rsidR="0032031B">
        <w:t xml:space="preserve"> run</w:t>
      </w:r>
      <w:r w:rsidR="007A69F2">
        <w:t xml:space="preserve"> </w:t>
      </w:r>
      <w:r>
        <w:t>using only</w:t>
      </w:r>
      <w:r w:rsidR="007A69F2">
        <w:t xml:space="preserve"> the moving grid modification,</w:t>
      </w:r>
      <w:r>
        <w:t xml:space="preserve"> with a refining ratio of 1, meaning</w:t>
      </w:r>
      <w:r w:rsidR="007A69F2">
        <w:t xml:space="preserve"> there was</w:t>
      </w:r>
      <w:r>
        <w:t xml:space="preserve"> no</w:t>
      </w:r>
      <w:r w:rsidR="007A69F2">
        <w:t xml:space="preserve"> </w:t>
      </w:r>
      <w:r>
        <w:t>refin</w:t>
      </w:r>
      <w:r w:rsidR="0032031B">
        <w:t>ement</w:t>
      </w:r>
      <w:r w:rsidR="007A69F2">
        <w:t>.</w:t>
      </w:r>
      <w:r>
        <w:t xml:space="preserve"> </w:t>
      </w:r>
      <w:r w:rsidR="007A69F2">
        <w:t xml:space="preserve"> Those simulations demonstrated that there weren’t</w:t>
      </w:r>
      <w:r>
        <w:t xml:space="preserve"> any i</w:t>
      </w:r>
      <w:r w:rsidR="000E7CCA">
        <w:t>nconsistencies</w:t>
      </w:r>
      <w:r w:rsidR="007A69F2">
        <w:t xml:space="preserve"> associated with the moving grid</w:t>
      </w:r>
      <w:r>
        <w:t>. However, when</w:t>
      </w:r>
      <w:r w:rsidR="007A69F2">
        <w:t xml:space="preserve"> the moving grid modifications were tested with a</w:t>
      </w:r>
      <w:r>
        <w:t xml:space="preserve"> specifi</w:t>
      </w:r>
      <w:r w:rsidR="007A69F2">
        <w:t>ed</w:t>
      </w:r>
      <w:r>
        <w:t xml:space="preserve"> </w:t>
      </w:r>
      <w:r w:rsidR="007A69F2">
        <w:t>grid refinement</w:t>
      </w:r>
      <w:r>
        <w:t xml:space="preserve"> ratio of 2, </w:t>
      </w:r>
      <w:r w:rsidR="007A69F2">
        <w:t>it was</w:t>
      </w:r>
      <w:r>
        <w:t xml:space="preserve"> found that </w:t>
      </w:r>
      <w:r w:rsidR="007A69F2">
        <w:t>the grid</w:t>
      </w:r>
      <w:r>
        <w:t xml:space="preserve"> cutting and refining method and/or technique</w:t>
      </w:r>
      <w:r w:rsidR="007A69F2">
        <w:t xml:space="preserve"> did not perform properly</w:t>
      </w:r>
      <w:r w:rsidR="007D7FD0">
        <w:t xml:space="preserve">. </w:t>
      </w:r>
      <w:r w:rsidR="00855162">
        <w:t>Indeed</w:t>
      </w:r>
      <w:r w:rsidR="007A0D67">
        <w:t>,</w:t>
      </w:r>
      <w:r w:rsidR="00855162">
        <w:t xml:space="preserve"> when performing the interpolation, the subroutine computing the variables at the new boundaries was issuing an arrays out-of-bound</w:t>
      </w:r>
      <w:r w:rsidR="007A0D67">
        <w:t xml:space="preserve"> error</w:t>
      </w:r>
      <w:r w:rsidR="00855162">
        <w:t>. In other words, t</w:t>
      </w:r>
      <w:r w:rsidR="008721E5">
        <w:t>he</w:t>
      </w:r>
      <w:r w:rsidR="008721E5" w:rsidRPr="008721E5">
        <w:t xml:space="preserve"> pre-processing code</w:t>
      </w:r>
      <w:r w:rsidR="008721E5">
        <w:t xml:space="preserve">, which interpolates the original TASS data, was not designed and coded to </w:t>
      </w:r>
      <w:r w:rsidR="007A0D67">
        <w:t xml:space="preserve">accommodate </w:t>
      </w:r>
      <w:r w:rsidR="008721E5">
        <w:t>redefine</w:t>
      </w:r>
      <w:r w:rsidR="007A0D67">
        <w:t>d</w:t>
      </w:r>
      <w:r w:rsidR="008721E5">
        <w:t xml:space="preserve"> </w:t>
      </w:r>
      <w:r w:rsidR="007A0D67">
        <w:t xml:space="preserve">domain </w:t>
      </w:r>
      <w:r w:rsidR="008721E5">
        <w:t>boundaries</w:t>
      </w:r>
      <w:r w:rsidR="007A0D67">
        <w:t>, while</w:t>
      </w:r>
      <w:r w:rsidR="008721E5">
        <w:t xml:space="preserve"> interpola</w:t>
      </w:r>
      <w:r w:rsidR="002875E3">
        <w:t>t</w:t>
      </w:r>
      <w:r w:rsidR="007A0D67">
        <w:t>ing</w:t>
      </w:r>
      <w:r w:rsidR="008721E5">
        <w:t xml:space="preserve"> the data simultaneously. </w:t>
      </w:r>
    </w:p>
    <w:p w14:paraId="03E6B8AD" w14:textId="742E9A8B" w:rsidR="0058318F" w:rsidRDefault="000E7CCA" w:rsidP="007D7FD0">
      <w:r>
        <w:t>Based on an in-depth</w:t>
      </w:r>
      <w:r w:rsidR="00712CC7">
        <w:t xml:space="preserve"> study</w:t>
      </w:r>
      <w:r>
        <w:t xml:space="preserve"> of</w:t>
      </w:r>
      <w:r w:rsidR="00712CC7">
        <w:t xml:space="preserve"> the </w:t>
      </w:r>
      <w:r w:rsidR="007A69F2">
        <w:t>original</w:t>
      </w:r>
      <w:r w:rsidR="00712CC7">
        <w:t xml:space="preserve"> code </w:t>
      </w:r>
      <w:r w:rsidR="007A0D67">
        <w:t>with respect to</w:t>
      </w:r>
      <w:r w:rsidR="007A69F2">
        <w:t xml:space="preserve"> the modified code</w:t>
      </w:r>
      <w:r w:rsidR="00712CC7">
        <w:t xml:space="preserve">, </w:t>
      </w:r>
      <w:r w:rsidR="00F7505B">
        <w:t>a two-step strategy was developed. The new code was</w:t>
      </w:r>
      <w:r w:rsidR="00712CC7">
        <w:t xml:space="preserve"> modifi</w:t>
      </w:r>
      <w:r w:rsidR="00F7505B">
        <w:t>ed</w:t>
      </w:r>
      <w:r w:rsidR="00712CC7">
        <w:t xml:space="preserve"> to proceed </w:t>
      </w:r>
      <w:r w:rsidR="00F7505B">
        <w:t>by</w:t>
      </w:r>
      <w:r w:rsidR="00712CC7">
        <w:t xml:space="preserve"> first </w:t>
      </w:r>
      <w:r w:rsidR="00467DDB">
        <w:t xml:space="preserve">resizing the computational domain </w:t>
      </w:r>
      <w:r>
        <w:t>utilizing</w:t>
      </w:r>
      <w:r w:rsidR="00467DDB">
        <w:t xml:space="preserve"> a </w:t>
      </w:r>
      <w:r w:rsidR="006B293F">
        <w:t xml:space="preserve">reduced </w:t>
      </w:r>
      <w:r>
        <w:lastRenderedPageBreak/>
        <w:t xml:space="preserve">overall </w:t>
      </w:r>
      <w:r w:rsidR="007A0D67">
        <w:t xml:space="preserve">computational domain </w:t>
      </w:r>
      <w:r w:rsidR="00467DDB">
        <w:t xml:space="preserve">size </w:t>
      </w:r>
      <w:r w:rsidR="00712CC7">
        <w:t>and the</w:t>
      </w:r>
      <w:r w:rsidR="00F7505B">
        <w:t>n</w:t>
      </w:r>
      <w:r w:rsidR="00712CC7">
        <w:t xml:space="preserve"> refining</w:t>
      </w:r>
      <w:r w:rsidR="00467DDB">
        <w:t xml:space="preserve"> the grid spacing </w:t>
      </w:r>
      <w:r w:rsidR="0032031B">
        <w:t>for</w:t>
      </w:r>
      <w:r w:rsidR="00467DDB">
        <w:t xml:space="preserve"> th</w:t>
      </w:r>
      <w:r w:rsidR="007A0D67">
        <w:t>e</w:t>
      </w:r>
      <w:r w:rsidR="00467DDB">
        <w:t xml:space="preserve"> reduced domain</w:t>
      </w:r>
      <w:r w:rsidR="00712CC7">
        <w:t xml:space="preserve">. </w:t>
      </w:r>
      <w:r w:rsidR="00F7505B">
        <w:t xml:space="preserve"> </w:t>
      </w:r>
      <w:r w:rsidR="00712CC7">
        <w:t>Using the restart</w:t>
      </w:r>
      <w:r w:rsidR="00F7505B">
        <w:t xml:space="preserve"> file</w:t>
      </w:r>
      <w:r w:rsidR="0032031B">
        <w:t xml:space="preserve"> approach</w:t>
      </w:r>
      <w:r w:rsidR="00F7505B">
        <w:t xml:space="preserve">, </w:t>
      </w:r>
      <w:r w:rsidR="00712CC7">
        <w:t>new South-North and West-East bound</w:t>
      </w:r>
      <w:r w:rsidR="00F7505B">
        <w:t>arie</w:t>
      </w:r>
      <w:r w:rsidR="00712CC7">
        <w:t>s</w:t>
      </w:r>
      <w:r w:rsidR="00F7505B">
        <w:t xml:space="preserve"> were defined</w:t>
      </w:r>
      <w:r w:rsidR="00712CC7">
        <w:t xml:space="preserve"> and the variables for this new domain</w:t>
      </w:r>
      <w:r w:rsidR="00F7505B">
        <w:t xml:space="preserve"> were extrapolated from the previous data set</w:t>
      </w:r>
      <w:r w:rsidR="00712CC7">
        <w:t xml:space="preserve">.  </w:t>
      </w:r>
      <w:r w:rsidR="00F7505B">
        <w:t>The</w:t>
      </w:r>
      <w:r w:rsidR="00712CC7">
        <w:t xml:space="preserve"> TASS</w:t>
      </w:r>
      <w:r w:rsidR="00F7505B">
        <w:t xml:space="preserve"> code was tested</w:t>
      </w:r>
      <w:r w:rsidR="00712CC7">
        <w:t xml:space="preserve"> with this</w:t>
      </w:r>
      <w:r w:rsidR="00F7505B">
        <w:t xml:space="preserve"> new</w:t>
      </w:r>
      <w:r w:rsidR="00712CC7">
        <w:t xml:space="preserve"> cut</w:t>
      </w:r>
      <w:r>
        <w:t>-</w:t>
      </w:r>
      <w:r w:rsidR="00712CC7">
        <w:t xml:space="preserve">restart file and </w:t>
      </w:r>
      <w:r w:rsidR="00F7505B">
        <w:t xml:space="preserve">that simulation was </w:t>
      </w:r>
      <w:r w:rsidR="00712CC7">
        <w:t xml:space="preserve">compared with the initial </w:t>
      </w:r>
      <w:r w:rsidR="00EF43E4">
        <w:t>uncut solution</w:t>
      </w:r>
      <w:r w:rsidR="00F7505B">
        <w:t>, in order</w:t>
      </w:r>
      <w:r w:rsidR="00EF43E4">
        <w:t xml:space="preserve"> to validate </w:t>
      </w:r>
      <w:r w:rsidR="00F7505B">
        <w:t>the two-step</w:t>
      </w:r>
      <w:r w:rsidR="00712CC7">
        <w:t xml:space="preserve"> methodology</w:t>
      </w:r>
      <w:r w:rsidR="00F91F1F">
        <w:t>.</w:t>
      </w:r>
      <w:r w:rsidR="00BF1AA8">
        <w:t xml:space="preserve"> </w:t>
      </w:r>
      <w:r w:rsidR="00F05CC2">
        <w:t>For the three cases, u</w:t>
      </w:r>
      <w:r w:rsidR="00BF1AA8">
        <w:t>sing the solution files extracted from the original simulations at the time of the restart file (</w:t>
      </w:r>
      <w:r w:rsidR="007A0D67">
        <w:t xml:space="preserve">after a </w:t>
      </w:r>
      <w:r w:rsidR="00BF1AA8">
        <w:t>40</w:t>
      </w:r>
      <w:r w:rsidR="0032031B">
        <w:t xml:space="preserve"> </w:t>
      </w:r>
      <w:r w:rsidR="00BF1AA8">
        <w:t>min</w:t>
      </w:r>
      <w:r w:rsidR="007A0D67">
        <w:t>ute initial simulation</w:t>
      </w:r>
      <w:r w:rsidR="00BF1AA8">
        <w:t>) and from the new simulations at the</w:t>
      </w:r>
      <w:r w:rsidR="006B293F">
        <w:t xml:space="preserve"> initial </w:t>
      </w:r>
      <w:r w:rsidR="00BF1AA8">
        <w:t>time</w:t>
      </w:r>
      <w:r w:rsidR="006B293F">
        <w:t xml:space="preserve"> (0 min)</w:t>
      </w:r>
      <w:r w:rsidR="00BF1AA8">
        <w:t xml:space="preserve">, </w:t>
      </w:r>
      <w:r w:rsidR="00BF1AA8">
        <w:fldChar w:fldCharType="begin"/>
      </w:r>
      <w:r w:rsidR="00BF1AA8">
        <w:instrText xml:space="preserve"> REF _Ref428274630 \h </w:instrText>
      </w:r>
      <w:r w:rsidR="00BF1AA8">
        <w:fldChar w:fldCharType="separate"/>
      </w:r>
      <w:r w:rsidR="002B46D6">
        <w:t xml:space="preserve">Table </w:t>
      </w:r>
      <w:r w:rsidR="002B46D6">
        <w:rPr>
          <w:noProof/>
        </w:rPr>
        <w:t>5</w:t>
      </w:r>
      <w:r w:rsidR="00BF1AA8">
        <w:fldChar w:fldCharType="end"/>
      </w:r>
      <w:r w:rsidR="00BF1AA8">
        <w:t xml:space="preserve"> </w:t>
      </w:r>
      <w:r>
        <w:t xml:space="preserve">is a </w:t>
      </w:r>
      <w:r w:rsidR="0032031B">
        <w:t>compar</w:t>
      </w:r>
      <w:r>
        <w:t>ison of</w:t>
      </w:r>
      <w:r w:rsidR="00BF1AA8">
        <w:t xml:space="preserve"> the maximum values of the radar reflectivity</w:t>
      </w:r>
      <w:r w:rsidR="0032031B">
        <w:t xml:space="preserve"> (RRF)</w:t>
      </w:r>
      <w:r w:rsidR="00BF1AA8">
        <w:t xml:space="preserve"> and the range of </w:t>
      </w:r>
      <w:r w:rsidR="0032031B">
        <w:t>simulated</w:t>
      </w:r>
      <w:r w:rsidR="00BF1AA8">
        <w:t xml:space="preserve"> pressure</w:t>
      </w:r>
      <w:r w:rsidR="0032031B">
        <w:t>s</w:t>
      </w:r>
      <w:r w:rsidR="00BF1AA8">
        <w:t xml:space="preserve"> inside the computational domain. </w:t>
      </w:r>
      <w:r w:rsidR="00F05CC2">
        <w:t xml:space="preserve">Comparing the results between the simulation using the grid </w:t>
      </w:r>
      <w:r w:rsidR="00F058C6">
        <w:t>employ</w:t>
      </w:r>
      <w:r w:rsidR="00F05CC2">
        <w:t xml:space="preserve">ed by Proctor et al (2012) and the simulation using the resized grid, no </w:t>
      </w:r>
      <w:r>
        <w:t xml:space="preserve">appreciable </w:t>
      </w:r>
      <w:r w:rsidR="00F05CC2">
        <w:t>differences</w:t>
      </w:r>
      <w:r w:rsidR="0063757E">
        <w:t xml:space="preserve"> were observed</w:t>
      </w:r>
      <w:r w:rsidR="00F05CC2">
        <w:t xml:space="preserve"> in the </w:t>
      </w:r>
      <w:r w:rsidR="007A0D67">
        <w:t xml:space="preserve">predicted maximum </w:t>
      </w:r>
      <w:r w:rsidR="00F05CC2">
        <w:t>radar reflectivity value</w:t>
      </w:r>
      <w:r>
        <w:t>s,</w:t>
      </w:r>
      <w:r w:rsidR="00F05CC2">
        <w:t xml:space="preserve"> as well as the </w:t>
      </w:r>
      <w:r w:rsidR="007A0D67">
        <w:t xml:space="preserve">associated </w:t>
      </w:r>
      <w:r w:rsidR="00F05CC2">
        <w:t xml:space="preserve">minimum and maximum values of </w:t>
      </w:r>
      <w:r w:rsidR="0063757E">
        <w:t>simulated</w:t>
      </w:r>
      <w:r w:rsidR="00F05CC2">
        <w:t xml:space="preserve"> pressure. This </w:t>
      </w:r>
      <w:r w:rsidR="0063757E">
        <w:t>comparison demonstrat</w:t>
      </w:r>
      <w:r w:rsidR="00F05CC2">
        <w:t>ed that the</w:t>
      </w:r>
      <w:r w:rsidR="0063757E">
        <w:t xml:space="preserve"> simulated</w:t>
      </w:r>
      <w:r w:rsidR="00F05CC2">
        <w:t xml:space="preserve"> storm features </w:t>
      </w:r>
      <w:r w:rsidR="0063757E">
        <w:t>were not altered</w:t>
      </w:r>
      <w:r w:rsidR="00F05CC2">
        <w:t xml:space="preserve"> during the process of resizing the computational domain. There </w:t>
      </w:r>
      <w:r w:rsidR="009A5920">
        <w:t>we</w:t>
      </w:r>
      <w:r w:rsidR="00F05CC2">
        <w:t>re slight difference</w:t>
      </w:r>
      <w:r w:rsidR="0063757E">
        <w:t>s</w:t>
      </w:r>
      <w:r w:rsidR="00F05CC2">
        <w:t xml:space="preserve"> between the average values for the radar reflectivity and pressure</w:t>
      </w:r>
      <w:r w:rsidR="0063757E">
        <w:t>,</w:t>
      </w:r>
      <w:r w:rsidR="00F05CC2">
        <w:t xml:space="preserve"> due to the fact that the </w:t>
      </w:r>
      <w:r w:rsidR="0063757E">
        <w:t>aft portion</w:t>
      </w:r>
      <w:r w:rsidR="00F05CC2">
        <w:t xml:space="preserve"> of the storm </w:t>
      </w:r>
      <w:r w:rsidR="009A5920">
        <w:t>wa</w:t>
      </w:r>
      <w:r w:rsidR="00F05CC2">
        <w:t xml:space="preserve">s </w:t>
      </w:r>
      <w:r w:rsidR="0063757E">
        <w:t>lost</w:t>
      </w:r>
      <w:r w:rsidR="00F05CC2">
        <w:t xml:space="preserve"> during the</w:t>
      </w:r>
      <w:r w:rsidR="0063757E">
        <w:t xml:space="preserve"> convection</w:t>
      </w:r>
      <w:r w:rsidR="00F05CC2">
        <w:t xml:space="preserve"> process (</w:t>
      </w:r>
      <w:r w:rsidR="006B293F">
        <w:fldChar w:fldCharType="begin"/>
      </w:r>
      <w:r w:rsidR="006B293F">
        <w:instrText xml:space="preserve"> REF _Ref429733444 \h </w:instrText>
      </w:r>
      <w:r w:rsidR="006B293F">
        <w:fldChar w:fldCharType="separate"/>
      </w:r>
      <w:r w:rsidR="002B46D6">
        <w:t xml:space="preserve">Figure </w:t>
      </w:r>
      <w:r w:rsidR="002B46D6">
        <w:rPr>
          <w:noProof/>
        </w:rPr>
        <w:t>18</w:t>
      </w:r>
      <w:r w:rsidR="006B293F">
        <w:fldChar w:fldCharType="end"/>
      </w:r>
      <w:r w:rsidR="00F05CC2">
        <w:t xml:space="preserve">). When comparing the </w:t>
      </w:r>
      <w:r w:rsidR="0063757E">
        <w:t xml:space="preserve">interpolated </w:t>
      </w:r>
      <w:r w:rsidR="00F05CC2">
        <w:t>results of the simulations using the resized grid and the refined grid, t</w:t>
      </w:r>
      <w:r w:rsidR="00BF1AA8">
        <w:t xml:space="preserve">he differences </w:t>
      </w:r>
      <w:r w:rsidR="009A5920">
        <w:t>we</w:t>
      </w:r>
      <w:r w:rsidR="00BF1AA8">
        <w:t xml:space="preserve">re </w:t>
      </w:r>
      <w:r w:rsidR="009A5920">
        <w:t xml:space="preserve">observed to be </w:t>
      </w:r>
      <w:r w:rsidR="00BF1AA8">
        <w:t>less than 5%.</w:t>
      </w:r>
    </w:p>
    <w:p w14:paraId="2D169BE0" w14:textId="67405EBA" w:rsidR="008629E2" w:rsidRDefault="006957C0" w:rsidP="006957C0">
      <w:pPr>
        <w:pStyle w:val="Caption"/>
      </w:pPr>
      <w:bookmarkStart w:id="68" w:name="_Toc456001218"/>
      <w:r>
        <w:t xml:space="preserve">Table </w:t>
      </w:r>
      <w:r>
        <w:fldChar w:fldCharType="begin"/>
      </w:r>
      <w:r>
        <w:instrText xml:space="preserve"> SEQ Table \* ARABIC </w:instrText>
      </w:r>
      <w:r>
        <w:fldChar w:fldCharType="separate"/>
      </w:r>
      <w:r>
        <w:t>6</w:t>
      </w:r>
      <w:r>
        <w:fldChar w:fldCharType="end"/>
      </w:r>
      <w:r w:rsidR="008629E2">
        <w:t>. RRF and pressure comparisons between original</w:t>
      </w:r>
      <w:r w:rsidR="00F05CC2">
        <w:t>, resized,</w:t>
      </w:r>
      <w:r w:rsidR="008629E2">
        <w:t xml:space="preserve"> and refined grids</w:t>
      </w:r>
      <w:bookmarkEnd w:id="68"/>
    </w:p>
    <w:tbl>
      <w:tblPr>
        <w:tblStyle w:val="TableGrid"/>
        <w:tblW w:w="0" w:type="auto"/>
        <w:jc w:val="center"/>
        <w:tblLook w:val="04A0" w:firstRow="1" w:lastRow="0" w:firstColumn="1" w:lastColumn="0" w:noHBand="0" w:noVBand="1"/>
      </w:tblPr>
      <w:tblGrid>
        <w:gridCol w:w="1122"/>
        <w:gridCol w:w="2592"/>
        <w:gridCol w:w="1440"/>
        <w:gridCol w:w="1440"/>
        <w:gridCol w:w="1440"/>
      </w:tblGrid>
      <w:tr w:rsidR="000910F3" w14:paraId="58F87537" w14:textId="77777777" w:rsidTr="000910F3">
        <w:trPr>
          <w:jc w:val="center"/>
        </w:trPr>
        <w:tc>
          <w:tcPr>
            <w:tcW w:w="2592" w:type="dxa"/>
            <w:gridSpan w:val="2"/>
            <w:vMerge w:val="restart"/>
            <w:vAlign w:val="center"/>
          </w:tcPr>
          <w:p w14:paraId="4C07840F" w14:textId="77777777" w:rsidR="000910F3" w:rsidRDefault="000910F3" w:rsidP="000910F3">
            <w:pPr>
              <w:pStyle w:val="tableformat"/>
            </w:pPr>
          </w:p>
        </w:tc>
        <w:tc>
          <w:tcPr>
            <w:tcW w:w="1440" w:type="dxa"/>
            <w:shd w:val="clear" w:color="auto" w:fill="8DB3E2" w:themeFill="text2" w:themeFillTint="66"/>
            <w:vAlign w:val="center"/>
          </w:tcPr>
          <w:p w14:paraId="57621767" w14:textId="77777777" w:rsidR="000910F3" w:rsidRDefault="000910F3" w:rsidP="000910F3">
            <w:pPr>
              <w:pStyle w:val="tableformat"/>
            </w:pPr>
            <w:r>
              <w:t>RRF (dBz)</w:t>
            </w:r>
          </w:p>
        </w:tc>
        <w:tc>
          <w:tcPr>
            <w:tcW w:w="1440" w:type="dxa"/>
            <w:gridSpan w:val="2"/>
            <w:shd w:val="clear" w:color="auto" w:fill="8DB3E2" w:themeFill="text2" w:themeFillTint="66"/>
            <w:vAlign w:val="center"/>
          </w:tcPr>
          <w:p w14:paraId="6928B018" w14:textId="77777777" w:rsidR="000910F3" w:rsidRDefault="000910F3" w:rsidP="000910F3">
            <w:pPr>
              <w:pStyle w:val="tableformat"/>
            </w:pPr>
            <w:r>
              <w:t>Pressure (mb)</w:t>
            </w:r>
          </w:p>
        </w:tc>
      </w:tr>
      <w:tr w:rsidR="000910F3" w14:paraId="5B594B18" w14:textId="77777777" w:rsidTr="000910F3">
        <w:trPr>
          <w:jc w:val="center"/>
        </w:trPr>
        <w:tc>
          <w:tcPr>
            <w:tcW w:w="2592" w:type="dxa"/>
            <w:gridSpan w:val="2"/>
            <w:vMerge/>
            <w:vAlign w:val="center"/>
          </w:tcPr>
          <w:p w14:paraId="4EB5996B" w14:textId="77777777" w:rsidR="000910F3" w:rsidRDefault="000910F3" w:rsidP="000910F3">
            <w:pPr>
              <w:pStyle w:val="tableformat"/>
            </w:pPr>
          </w:p>
        </w:tc>
        <w:tc>
          <w:tcPr>
            <w:tcW w:w="1440" w:type="dxa"/>
            <w:shd w:val="clear" w:color="auto" w:fill="8DB3E2" w:themeFill="text2" w:themeFillTint="66"/>
            <w:vAlign w:val="center"/>
          </w:tcPr>
          <w:p w14:paraId="27CB80EE" w14:textId="77777777" w:rsidR="000910F3" w:rsidRDefault="000910F3" w:rsidP="000910F3">
            <w:pPr>
              <w:pStyle w:val="tableformat"/>
            </w:pPr>
            <w:r>
              <w:t>Max</w:t>
            </w:r>
          </w:p>
        </w:tc>
        <w:tc>
          <w:tcPr>
            <w:tcW w:w="1440" w:type="dxa"/>
            <w:shd w:val="clear" w:color="auto" w:fill="8DB3E2" w:themeFill="text2" w:themeFillTint="66"/>
            <w:vAlign w:val="center"/>
          </w:tcPr>
          <w:p w14:paraId="451DE2E2" w14:textId="77777777" w:rsidR="000910F3" w:rsidRDefault="000910F3" w:rsidP="000910F3">
            <w:pPr>
              <w:pStyle w:val="tableformat"/>
            </w:pPr>
            <w:r>
              <w:t>Min</w:t>
            </w:r>
          </w:p>
        </w:tc>
        <w:tc>
          <w:tcPr>
            <w:tcW w:w="1440" w:type="dxa"/>
            <w:shd w:val="clear" w:color="auto" w:fill="8DB3E2" w:themeFill="text2" w:themeFillTint="66"/>
            <w:vAlign w:val="center"/>
          </w:tcPr>
          <w:p w14:paraId="2695C953" w14:textId="77777777" w:rsidR="000910F3" w:rsidRDefault="000910F3" w:rsidP="000910F3">
            <w:pPr>
              <w:pStyle w:val="tableformat"/>
            </w:pPr>
            <w:r>
              <w:t>Max</w:t>
            </w:r>
          </w:p>
        </w:tc>
      </w:tr>
      <w:tr w:rsidR="000910F3" w14:paraId="1979172C" w14:textId="77777777" w:rsidTr="000910F3">
        <w:trPr>
          <w:jc w:val="center"/>
        </w:trPr>
        <w:tc>
          <w:tcPr>
            <w:tcW w:w="1122" w:type="dxa"/>
            <w:vMerge w:val="restart"/>
            <w:vAlign w:val="center"/>
          </w:tcPr>
          <w:p w14:paraId="0BA2BEAC" w14:textId="014D02D6" w:rsidR="000910F3" w:rsidRDefault="00056EFE" w:rsidP="000910F3">
            <w:pPr>
              <w:pStyle w:val="tableformat"/>
            </w:pPr>
            <w:r>
              <w:t>Reference</w:t>
            </w:r>
          </w:p>
        </w:tc>
        <w:tc>
          <w:tcPr>
            <w:tcW w:w="2592" w:type="dxa"/>
            <w:shd w:val="clear" w:color="auto" w:fill="FFFFFF" w:themeFill="background1"/>
            <w:vAlign w:val="center"/>
          </w:tcPr>
          <w:p w14:paraId="7D7995FC" w14:textId="77777777" w:rsidR="000910F3" w:rsidRDefault="000910F3" w:rsidP="000910F3">
            <w:pPr>
              <w:pStyle w:val="tableformat"/>
            </w:pPr>
            <w:r>
              <w:t>Original grid</w:t>
            </w:r>
          </w:p>
        </w:tc>
        <w:tc>
          <w:tcPr>
            <w:tcW w:w="1440" w:type="dxa"/>
            <w:shd w:val="clear" w:color="auto" w:fill="FFFFFF" w:themeFill="background1"/>
            <w:vAlign w:val="center"/>
          </w:tcPr>
          <w:p w14:paraId="3C7BEC05" w14:textId="77777777" w:rsidR="000910F3" w:rsidRDefault="000910F3" w:rsidP="000910F3">
            <w:pPr>
              <w:pStyle w:val="tableformat"/>
            </w:pPr>
            <w:r>
              <w:t>71.2</w:t>
            </w:r>
          </w:p>
        </w:tc>
        <w:tc>
          <w:tcPr>
            <w:tcW w:w="1440" w:type="dxa"/>
            <w:shd w:val="clear" w:color="auto" w:fill="FFFFFF" w:themeFill="background1"/>
            <w:vAlign w:val="center"/>
          </w:tcPr>
          <w:p w14:paraId="791A3EE0" w14:textId="77777777" w:rsidR="000910F3" w:rsidRDefault="000910F3" w:rsidP="000910F3">
            <w:pPr>
              <w:pStyle w:val="tableformat"/>
            </w:pPr>
            <w:r>
              <w:t>-10.68</w:t>
            </w:r>
          </w:p>
        </w:tc>
        <w:tc>
          <w:tcPr>
            <w:tcW w:w="1440" w:type="dxa"/>
            <w:shd w:val="clear" w:color="auto" w:fill="FFFFFF" w:themeFill="background1"/>
            <w:vAlign w:val="center"/>
          </w:tcPr>
          <w:p w14:paraId="7EEB0704" w14:textId="77777777" w:rsidR="000910F3" w:rsidRDefault="000910F3" w:rsidP="000910F3">
            <w:pPr>
              <w:pStyle w:val="tableformat"/>
            </w:pPr>
            <w:r>
              <w:t>1.66</w:t>
            </w:r>
          </w:p>
        </w:tc>
      </w:tr>
      <w:tr w:rsidR="000910F3" w14:paraId="3F8743C2" w14:textId="77777777" w:rsidTr="000910F3">
        <w:trPr>
          <w:jc w:val="center"/>
        </w:trPr>
        <w:tc>
          <w:tcPr>
            <w:tcW w:w="1122" w:type="dxa"/>
            <w:vMerge/>
            <w:vAlign w:val="center"/>
          </w:tcPr>
          <w:p w14:paraId="557AAA0E" w14:textId="77777777" w:rsidR="000910F3" w:rsidRDefault="000910F3" w:rsidP="000910F3">
            <w:pPr>
              <w:pStyle w:val="tableformat"/>
            </w:pPr>
          </w:p>
        </w:tc>
        <w:tc>
          <w:tcPr>
            <w:tcW w:w="2592" w:type="dxa"/>
            <w:shd w:val="clear" w:color="auto" w:fill="FFFFFF" w:themeFill="background1"/>
            <w:vAlign w:val="center"/>
          </w:tcPr>
          <w:p w14:paraId="5DDAC854" w14:textId="77777777" w:rsidR="000910F3" w:rsidRDefault="000910F3" w:rsidP="000910F3">
            <w:pPr>
              <w:pStyle w:val="tableformat"/>
            </w:pPr>
            <w:r>
              <w:t>Resized grid</w:t>
            </w:r>
          </w:p>
        </w:tc>
        <w:tc>
          <w:tcPr>
            <w:tcW w:w="1440" w:type="dxa"/>
            <w:shd w:val="clear" w:color="auto" w:fill="FFFFFF" w:themeFill="background1"/>
            <w:vAlign w:val="center"/>
          </w:tcPr>
          <w:p w14:paraId="2D443847" w14:textId="77777777" w:rsidR="000910F3" w:rsidRDefault="000910F3" w:rsidP="000910F3">
            <w:pPr>
              <w:pStyle w:val="tableformat"/>
            </w:pPr>
            <w:r>
              <w:t>71.2</w:t>
            </w:r>
          </w:p>
        </w:tc>
        <w:tc>
          <w:tcPr>
            <w:tcW w:w="1440" w:type="dxa"/>
            <w:shd w:val="clear" w:color="auto" w:fill="FFFFFF" w:themeFill="background1"/>
            <w:vAlign w:val="center"/>
          </w:tcPr>
          <w:p w14:paraId="2D2FB5A4" w14:textId="77777777" w:rsidR="000910F3" w:rsidRDefault="000910F3" w:rsidP="000910F3">
            <w:pPr>
              <w:pStyle w:val="tableformat"/>
            </w:pPr>
            <w:r>
              <w:t>-10.68</w:t>
            </w:r>
          </w:p>
        </w:tc>
        <w:tc>
          <w:tcPr>
            <w:tcW w:w="1440" w:type="dxa"/>
            <w:shd w:val="clear" w:color="auto" w:fill="FFFFFF" w:themeFill="background1"/>
            <w:vAlign w:val="center"/>
          </w:tcPr>
          <w:p w14:paraId="1A5810C0" w14:textId="77777777" w:rsidR="000910F3" w:rsidRDefault="000910F3" w:rsidP="000910F3">
            <w:pPr>
              <w:pStyle w:val="tableformat"/>
            </w:pPr>
            <w:r>
              <w:t>1.66</w:t>
            </w:r>
          </w:p>
        </w:tc>
      </w:tr>
      <w:tr w:rsidR="000910F3" w14:paraId="75BF83A2" w14:textId="77777777" w:rsidTr="000910F3">
        <w:trPr>
          <w:jc w:val="center"/>
        </w:trPr>
        <w:tc>
          <w:tcPr>
            <w:tcW w:w="1122" w:type="dxa"/>
            <w:vMerge/>
            <w:vAlign w:val="center"/>
          </w:tcPr>
          <w:p w14:paraId="433F312F" w14:textId="77777777" w:rsidR="000910F3" w:rsidRDefault="000910F3" w:rsidP="000910F3">
            <w:pPr>
              <w:pStyle w:val="tableformat"/>
            </w:pPr>
          </w:p>
        </w:tc>
        <w:tc>
          <w:tcPr>
            <w:tcW w:w="2592" w:type="dxa"/>
            <w:shd w:val="clear" w:color="auto" w:fill="B6DDE8" w:themeFill="accent5" w:themeFillTint="66"/>
            <w:vAlign w:val="center"/>
          </w:tcPr>
          <w:p w14:paraId="6A4EAB64" w14:textId="77777777" w:rsidR="000910F3" w:rsidRDefault="000910F3" w:rsidP="000910F3">
            <w:pPr>
              <w:pStyle w:val="tableformat"/>
            </w:pPr>
            <w:r>
              <w:t>Refined grid</w:t>
            </w:r>
          </w:p>
        </w:tc>
        <w:tc>
          <w:tcPr>
            <w:tcW w:w="1440" w:type="dxa"/>
            <w:shd w:val="clear" w:color="auto" w:fill="B6DDE8" w:themeFill="accent5" w:themeFillTint="66"/>
            <w:vAlign w:val="center"/>
          </w:tcPr>
          <w:p w14:paraId="67121AEE" w14:textId="77777777" w:rsidR="000910F3" w:rsidRDefault="000910F3" w:rsidP="000910F3">
            <w:pPr>
              <w:pStyle w:val="tableformat"/>
            </w:pPr>
            <w:r>
              <w:t>72.2</w:t>
            </w:r>
          </w:p>
        </w:tc>
        <w:tc>
          <w:tcPr>
            <w:tcW w:w="1440" w:type="dxa"/>
            <w:shd w:val="clear" w:color="auto" w:fill="B6DDE8" w:themeFill="accent5" w:themeFillTint="66"/>
            <w:vAlign w:val="center"/>
          </w:tcPr>
          <w:p w14:paraId="3CA0031D" w14:textId="77777777" w:rsidR="000910F3" w:rsidRDefault="000910F3" w:rsidP="000910F3">
            <w:pPr>
              <w:pStyle w:val="tableformat"/>
            </w:pPr>
            <w:r>
              <w:t>-11.22</w:t>
            </w:r>
          </w:p>
        </w:tc>
        <w:tc>
          <w:tcPr>
            <w:tcW w:w="1440" w:type="dxa"/>
            <w:shd w:val="clear" w:color="auto" w:fill="B6DDE8" w:themeFill="accent5" w:themeFillTint="66"/>
            <w:vAlign w:val="center"/>
          </w:tcPr>
          <w:p w14:paraId="61A44387" w14:textId="77777777" w:rsidR="000910F3" w:rsidRDefault="000910F3" w:rsidP="000910F3">
            <w:pPr>
              <w:pStyle w:val="tableformat"/>
            </w:pPr>
            <w:r>
              <w:t>1.74</w:t>
            </w:r>
          </w:p>
        </w:tc>
      </w:tr>
      <w:tr w:rsidR="000910F3" w14:paraId="46E8F9A6" w14:textId="77777777" w:rsidTr="000910F3">
        <w:trPr>
          <w:jc w:val="center"/>
        </w:trPr>
        <w:tc>
          <w:tcPr>
            <w:tcW w:w="1122" w:type="dxa"/>
            <w:vMerge w:val="restart"/>
            <w:vAlign w:val="center"/>
          </w:tcPr>
          <w:p w14:paraId="4F29C5C7" w14:textId="77777777" w:rsidR="000910F3" w:rsidRDefault="000910F3" w:rsidP="000910F3">
            <w:pPr>
              <w:pStyle w:val="tableformat"/>
            </w:pPr>
            <w:r>
              <w:t>Wet</w:t>
            </w:r>
          </w:p>
        </w:tc>
        <w:tc>
          <w:tcPr>
            <w:tcW w:w="2592" w:type="dxa"/>
            <w:shd w:val="clear" w:color="auto" w:fill="FFFFFF" w:themeFill="background1"/>
            <w:vAlign w:val="center"/>
          </w:tcPr>
          <w:p w14:paraId="10953ABD" w14:textId="77777777" w:rsidR="000910F3" w:rsidRDefault="000910F3" w:rsidP="000910F3">
            <w:pPr>
              <w:pStyle w:val="tableformat"/>
            </w:pPr>
            <w:r w:rsidRPr="00946C3B">
              <w:t>Original grid</w:t>
            </w:r>
          </w:p>
        </w:tc>
        <w:tc>
          <w:tcPr>
            <w:tcW w:w="1440" w:type="dxa"/>
            <w:shd w:val="clear" w:color="auto" w:fill="FFFFFF" w:themeFill="background1"/>
            <w:vAlign w:val="center"/>
          </w:tcPr>
          <w:p w14:paraId="47FB1729" w14:textId="77777777" w:rsidR="000910F3" w:rsidRDefault="000910F3" w:rsidP="000910F3">
            <w:pPr>
              <w:pStyle w:val="tableformat"/>
            </w:pPr>
            <w:r>
              <w:t>74.2</w:t>
            </w:r>
          </w:p>
        </w:tc>
        <w:tc>
          <w:tcPr>
            <w:tcW w:w="1440" w:type="dxa"/>
            <w:shd w:val="clear" w:color="auto" w:fill="FFFFFF" w:themeFill="background1"/>
            <w:vAlign w:val="center"/>
          </w:tcPr>
          <w:p w14:paraId="06B46A12" w14:textId="77777777" w:rsidR="000910F3" w:rsidRDefault="000910F3" w:rsidP="000910F3">
            <w:pPr>
              <w:pStyle w:val="tableformat"/>
            </w:pPr>
            <w:r>
              <w:t>-7.66</w:t>
            </w:r>
          </w:p>
        </w:tc>
        <w:tc>
          <w:tcPr>
            <w:tcW w:w="1440" w:type="dxa"/>
            <w:shd w:val="clear" w:color="auto" w:fill="FFFFFF" w:themeFill="background1"/>
            <w:vAlign w:val="center"/>
          </w:tcPr>
          <w:p w14:paraId="5255F6C6" w14:textId="77777777" w:rsidR="000910F3" w:rsidRDefault="000910F3" w:rsidP="000910F3">
            <w:pPr>
              <w:pStyle w:val="tableformat"/>
            </w:pPr>
            <w:r>
              <w:t>1.80</w:t>
            </w:r>
          </w:p>
        </w:tc>
      </w:tr>
      <w:tr w:rsidR="000910F3" w14:paraId="09F1D3CB" w14:textId="77777777" w:rsidTr="000910F3">
        <w:trPr>
          <w:jc w:val="center"/>
        </w:trPr>
        <w:tc>
          <w:tcPr>
            <w:tcW w:w="1122" w:type="dxa"/>
            <w:vMerge/>
            <w:vAlign w:val="center"/>
          </w:tcPr>
          <w:p w14:paraId="72BE2879" w14:textId="77777777" w:rsidR="000910F3" w:rsidRDefault="000910F3" w:rsidP="000910F3">
            <w:pPr>
              <w:pStyle w:val="tableformat"/>
            </w:pPr>
          </w:p>
        </w:tc>
        <w:tc>
          <w:tcPr>
            <w:tcW w:w="2592" w:type="dxa"/>
            <w:shd w:val="clear" w:color="auto" w:fill="DAEEF3" w:themeFill="accent5" w:themeFillTint="33"/>
            <w:vAlign w:val="center"/>
          </w:tcPr>
          <w:p w14:paraId="04239BA1" w14:textId="77777777" w:rsidR="000910F3" w:rsidRPr="00946C3B" w:rsidRDefault="000910F3" w:rsidP="000910F3">
            <w:pPr>
              <w:pStyle w:val="tableformat"/>
            </w:pPr>
            <w:r>
              <w:t>Resized grid</w:t>
            </w:r>
          </w:p>
        </w:tc>
        <w:tc>
          <w:tcPr>
            <w:tcW w:w="1440" w:type="dxa"/>
            <w:shd w:val="clear" w:color="auto" w:fill="DAEEF3" w:themeFill="accent5" w:themeFillTint="33"/>
            <w:vAlign w:val="center"/>
          </w:tcPr>
          <w:p w14:paraId="651611BB" w14:textId="77777777" w:rsidR="000910F3" w:rsidRDefault="000910F3" w:rsidP="000910F3">
            <w:pPr>
              <w:pStyle w:val="tableformat"/>
            </w:pPr>
            <w:r>
              <w:t>74.2</w:t>
            </w:r>
          </w:p>
        </w:tc>
        <w:tc>
          <w:tcPr>
            <w:tcW w:w="1440" w:type="dxa"/>
            <w:shd w:val="clear" w:color="auto" w:fill="DAEEF3" w:themeFill="accent5" w:themeFillTint="33"/>
            <w:vAlign w:val="center"/>
          </w:tcPr>
          <w:p w14:paraId="1AB30D26" w14:textId="77777777" w:rsidR="000910F3" w:rsidRDefault="000910F3" w:rsidP="000910F3">
            <w:pPr>
              <w:pStyle w:val="tableformat"/>
            </w:pPr>
            <w:r>
              <w:t>-7.66</w:t>
            </w:r>
          </w:p>
        </w:tc>
        <w:tc>
          <w:tcPr>
            <w:tcW w:w="1440" w:type="dxa"/>
            <w:shd w:val="clear" w:color="auto" w:fill="DAEEF3" w:themeFill="accent5" w:themeFillTint="33"/>
            <w:vAlign w:val="center"/>
          </w:tcPr>
          <w:p w14:paraId="620C38F4" w14:textId="77777777" w:rsidR="000910F3" w:rsidRDefault="000910F3" w:rsidP="000910F3">
            <w:pPr>
              <w:pStyle w:val="tableformat"/>
            </w:pPr>
            <w:r>
              <w:t>1.80</w:t>
            </w:r>
          </w:p>
        </w:tc>
      </w:tr>
      <w:tr w:rsidR="000910F3" w14:paraId="301919AE" w14:textId="77777777" w:rsidTr="000910F3">
        <w:trPr>
          <w:jc w:val="center"/>
        </w:trPr>
        <w:tc>
          <w:tcPr>
            <w:tcW w:w="1122" w:type="dxa"/>
            <w:vMerge/>
            <w:vAlign w:val="center"/>
          </w:tcPr>
          <w:p w14:paraId="1D56BC7C" w14:textId="77777777" w:rsidR="000910F3" w:rsidRDefault="000910F3" w:rsidP="000910F3">
            <w:pPr>
              <w:pStyle w:val="tableformat"/>
            </w:pPr>
          </w:p>
        </w:tc>
        <w:tc>
          <w:tcPr>
            <w:tcW w:w="2592" w:type="dxa"/>
            <w:shd w:val="clear" w:color="auto" w:fill="B6DDE8" w:themeFill="accent5" w:themeFillTint="66"/>
            <w:vAlign w:val="center"/>
          </w:tcPr>
          <w:p w14:paraId="23899B31" w14:textId="77777777" w:rsidR="000910F3" w:rsidRDefault="000910F3" w:rsidP="000910F3">
            <w:pPr>
              <w:pStyle w:val="tableformat"/>
            </w:pPr>
            <w:r w:rsidRPr="00946C3B">
              <w:t>Refined grid</w:t>
            </w:r>
          </w:p>
        </w:tc>
        <w:tc>
          <w:tcPr>
            <w:tcW w:w="1440" w:type="dxa"/>
            <w:shd w:val="clear" w:color="auto" w:fill="B6DDE8" w:themeFill="accent5" w:themeFillTint="66"/>
            <w:vAlign w:val="center"/>
          </w:tcPr>
          <w:p w14:paraId="71137ED7" w14:textId="77777777" w:rsidR="000910F3" w:rsidRDefault="000910F3" w:rsidP="000910F3">
            <w:pPr>
              <w:pStyle w:val="tableformat"/>
            </w:pPr>
            <w:r>
              <w:t>74.4</w:t>
            </w:r>
          </w:p>
        </w:tc>
        <w:tc>
          <w:tcPr>
            <w:tcW w:w="1440" w:type="dxa"/>
            <w:shd w:val="clear" w:color="auto" w:fill="B6DDE8" w:themeFill="accent5" w:themeFillTint="66"/>
            <w:vAlign w:val="center"/>
          </w:tcPr>
          <w:p w14:paraId="13F5E85B" w14:textId="77777777" w:rsidR="000910F3" w:rsidRDefault="000910F3" w:rsidP="000910F3">
            <w:pPr>
              <w:pStyle w:val="tableformat"/>
            </w:pPr>
            <w:r>
              <w:t>-7.93</w:t>
            </w:r>
          </w:p>
        </w:tc>
        <w:tc>
          <w:tcPr>
            <w:tcW w:w="1440" w:type="dxa"/>
            <w:shd w:val="clear" w:color="auto" w:fill="B6DDE8" w:themeFill="accent5" w:themeFillTint="66"/>
            <w:vAlign w:val="center"/>
          </w:tcPr>
          <w:p w14:paraId="5BDFB469" w14:textId="77777777" w:rsidR="000910F3" w:rsidRDefault="000910F3" w:rsidP="000910F3">
            <w:pPr>
              <w:pStyle w:val="tableformat"/>
            </w:pPr>
            <w:r>
              <w:t>1.89</w:t>
            </w:r>
          </w:p>
        </w:tc>
      </w:tr>
      <w:tr w:rsidR="000910F3" w14:paraId="3895B331" w14:textId="77777777" w:rsidTr="000910F3">
        <w:trPr>
          <w:jc w:val="center"/>
        </w:trPr>
        <w:tc>
          <w:tcPr>
            <w:tcW w:w="1122" w:type="dxa"/>
            <w:vMerge w:val="restart"/>
            <w:vAlign w:val="center"/>
          </w:tcPr>
          <w:p w14:paraId="4DFAF383" w14:textId="77777777" w:rsidR="000910F3" w:rsidRDefault="000910F3" w:rsidP="000910F3">
            <w:pPr>
              <w:pStyle w:val="tableformat"/>
            </w:pPr>
            <w:r>
              <w:t>Dry</w:t>
            </w:r>
          </w:p>
        </w:tc>
        <w:tc>
          <w:tcPr>
            <w:tcW w:w="2592" w:type="dxa"/>
            <w:shd w:val="clear" w:color="auto" w:fill="FFFFFF" w:themeFill="background1"/>
            <w:vAlign w:val="center"/>
          </w:tcPr>
          <w:p w14:paraId="2F5CD77C" w14:textId="77777777" w:rsidR="000910F3" w:rsidRDefault="000910F3" w:rsidP="000910F3">
            <w:pPr>
              <w:pStyle w:val="tableformat"/>
            </w:pPr>
            <w:r w:rsidRPr="004033F3">
              <w:t>Original grid</w:t>
            </w:r>
          </w:p>
        </w:tc>
        <w:tc>
          <w:tcPr>
            <w:tcW w:w="1440" w:type="dxa"/>
            <w:shd w:val="clear" w:color="auto" w:fill="FFFFFF" w:themeFill="background1"/>
            <w:vAlign w:val="center"/>
          </w:tcPr>
          <w:p w14:paraId="17C3834C" w14:textId="77777777" w:rsidR="000910F3" w:rsidRDefault="000910F3" w:rsidP="000910F3">
            <w:pPr>
              <w:pStyle w:val="tableformat"/>
            </w:pPr>
            <w:r>
              <w:t>67.6</w:t>
            </w:r>
          </w:p>
        </w:tc>
        <w:tc>
          <w:tcPr>
            <w:tcW w:w="1440" w:type="dxa"/>
            <w:shd w:val="clear" w:color="auto" w:fill="FFFFFF" w:themeFill="background1"/>
            <w:vAlign w:val="center"/>
          </w:tcPr>
          <w:p w14:paraId="4290A684" w14:textId="77777777" w:rsidR="000910F3" w:rsidRDefault="000910F3" w:rsidP="000910F3">
            <w:pPr>
              <w:pStyle w:val="tableformat"/>
            </w:pPr>
            <w:r>
              <w:t>-5.92</w:t>
            </w:r>
          </w:p>
        </w:tc>
        <w:tc>
          <w:tcPr>
            <w:tcW w:w="1440" w:type="dxa"/>
            <w:shd w:val="clear" w:color="auto" w:fill="FFFFFF" w:themeFill="background1"/>
            <w:vAlign w:val="center"/>
          </w:tcPr>
          <w:p w14:paraId="425100BA" w14:textId="77777777" w:rsidR="000910F3" w:rsidRDefault="000910F3" w:rsidP="000910F3">
            <w:pPr>
              <w:pStyle w:val="tableformat"/>
            </w:pPr>
            <w:r>
              <w:t>1.38</w:t>
            </w:r>
          </w:p>
        </w:tc>
      </w:tr>
      <w:tr w:rsidR="000910F3" w14:paraId="5F309092" w14:textId="77777777" w:rsidTr="000910F3">
        <w:trPr>
          <w:jc w:val="center"/>
        </w:trPr>
        <w:tc>
          <w:tcPr>
            <w:tcW w:w="1122" w:type="dxa"/>
            <w:vMerge/>
            <w:vAlign w:val="center"/>
          </w:tcPr>
          <w:p w14:paraId="62082D8C" w14:textId="77777777" w:rsidR="000910F3" w:rsidRDefault="000910F3" w:rsidP="000910F3">
            <w:pPr>
              <w:pStyle w:val="tableformat"/>
            </w:pPr>
          </w:p>
        </w:tc>
        <w:tc>
          <w:tcPr>
            <w:tcW w:w="2592" w:type="dxa"/>
            <w:shd w:val="clear" w:color="auto" w:fill="DAEEF3" w:themeFill="accent5" w:themeFillTint="33"/>
            <w:vAlign w:val="center"/>
          </w:tcPr>
          <w:p w14:paraId="6EC85063" w14:textId="77777777" w:rsidR="000910F3" w:rsidRPr="004033F3" w:rsidRDefault="000910F3" w:rsidP="000910F3">
            <w:pPr>
              <w:pStyle w:val="tableformat"/>
            </w:pPr>
            <w:r>
              <w:t>Resized grid</w:t>
            </w:r>
          </w:p>
        </w:tc>
        <w:tc>
          <w:tcPr>
            <w:tcW w:w="1440" w:type="dxa"/>
            <w:shd w:val="clear" w:color="auto" w:fill="DAEEF3" w:themeFill="accent5" w:themeFillTint="33"/>
            <w:vAlign w:val="center"/>
          </w:tcPr>
          <w:p w14:paraId="15C0E1D3" w14:textId="77777777" w:rsidR="000910F3" w:rsidRDefault="000910F3" w:rsidP="000910F3">
            <w:pPr>
              <w:pStyle w:val="tableformat"/>
            </w:pPr>
            <w:r>
              <w:t>67.6</w:t>
            </w:r>
          </w:p>
        </w:tc>
        <w:tc>
          <w:tcPr>
            <w:tcW w:w="1440" w:type="dxa"/>
            <w:shd w:val="clear" w:color="auto" w:fill="DAEEF3" w:themeFill="accent5" w:themeFillTint="33"/>
            <w:vAlign w:val="center"/>
          </w:tcPr>
          <w:p w14:paraId="23A418DF" w14:textId="77777777" w:rsidR="000910F3" w:rsidRDefault="000910F3" w:rsidP="000910F3">
            <w:pPr>
              <w:pStyle w:val="tableformat"/>
            </w:pPr>
            <w:r>
              <w:t>-5.92</w:t>
            </w:r>
          </w:p>
        </w:tc>
        <w:tc>
          <w:tcPr>
            <w:tcW w:w="1440" w:type="dxa"/>
            <w:shd w:val="clear" w:color="auto" w:fill="DAEEF3" w:themeFill="accent5" w:themeFillTint="33"/>
            <w:vAlign w:val="center"/>
          </w:tcPr>
          <w:p w14:paraId="695AE5D8" w14:textId="77777777" w:rsidR="000910F3" w:rsidRDefault="000910F3" w:rsidP="000910F3">
            <w:pPr>
              <w:pStyle w:val="tableformat"/>
            </w:pPr>
            <w:r>
              <w:t>1.38</w:t>
            </w:r>
          </w:p>
        </w:tc>
      </w:tr>
      <w:tr w:rsidR="000910F3" w14:paraId="65A1D1E5" w14:textId="77777777" w:rsidTr="000910F3">
        <w:trPr>
          <w:jc w:val="center"/>
        </w:trPr>
        <w:tc>
          <w:tcPr>
            <w:tcW w:w="1122" w:type="dxa"/>
            <w:vMerge/>
            <w:vAlign w:val="center"/>
          </w:tcPr>
          <w:p w14:paraId="6527099A" w14:textId="77777777" w:rsidR="000910F3" w:rsidRDefault="000910F3" w:rsidP="000910F3">
            <w:pPr>
              <w:pStyle w:val="tableformat"/>
            </w:pPr>
          </w:p>
        </w:tc>
        <w:tc>
          <w:tcPr>
            <w:tcW w:w="2592" w:type="dxa"/>
            <w:shd w:val="clear" w:color="auto" w:fill="B6DDE8" w:themeFill="accent5" w:themeFillTint="66"/>
            <w:vAlign w:val="center"/>
          </w:tcPr>
          <w:p w14:paraId="25A84D9C" w14:textId="77777777" w:rsidR="000910F3" w:rsidRDefault="000910F3" w:rsidP="000910F3">
            <w:pPr>
              <w:pStyle w:val="tableformat"/>
            </w:pPr>
            <w:r w:rsidRPr="004033F3">
              <w:t>Refined grid</w:t>
            </w:r>
          </w:p>
        </w:tc>
        <w:tc>
          <w:tcPr>
            <w:tcW w:w="1440" w:type="dxa"/>
            <w:shd w:val="clear" w:color="auto" w:fill="B6DDE8" w:themeFill="accent5" w:themeFillTint="66"/>
            <w:vAlign w:val="center"/>
          </w:tcPr>
          <w:p w14:paraId="44B62C65" w14:textId="77777777" w:rsidR="000910F3" w:rsidRDefault="000910F3" w:rsidP="000910F3">
            <w:pPr>
              <w:pStyle w:val="tableformat"/>
            </w:pPr>
            <w:r>
              <w:t>68.4</w:t>
            </w:r>
          </w:p>
        </w:tc>
        <w:tc>
          <w:tcPr>
            <w:tcW w:w="1440" w:type="dxa"/>
            <w:shd w:val="clear" w:color="auto" w:fill="B6DDE8" w:themeFill="accent5" w:themeFillTint="66"/>
            <w:vAlign w:val="center"/>
          </w:tcPr>
          <w:p w14:paraId="1BD1E68D" w14:textId="77777777" w:rsidR="000910F3" w:rsidRDefault="000910F3" w:rsidP="000910F3">
            <w:pPr>
              <w:pStyle w:val="tableformat"/>
            </w:pPr>
            <w:r>
              <w:t>-6.18</w:t>
            </w:r>
          </w:p>
        </w:tc>
        <w:tc>
          <w:tcPr>
            <w:tcW w:w="1440" w:type="dxa"/>
            <w:shd w:val="clear" w:color="auto" w:fill="B6DDE8" w:themeFill="accent5" w:themeFillTint="66"/>
            <w:vAlign w:val="center"/>
          </w:tcPr>
          <w:p w14:paraId="5E866A1D" w14:textId="77777777" w:rsidR="000910F3" w:rsidRDefault="000910F3" w:rsidP="000910F3">
            <w:pPr>
              <w:pStyle w:val="tableformat"/>
            </w:pPr>
            <w:r>
              <w:t>1.44</w:t>
            </w:r>
          </w:p>
        </w:tc>
      </w:tr>
    </w:tbl>
    <w:p w14:paraId="2FF5052C" w14:textId="77777777" w:rsidR="000910F3" w:rsidRDefault="000910F3" w:rsidP="00F05CC2"/>
    <w:p w14:paraId="0C4A12EF" w14:textId="588CD2F5" w:rsidR="00B917C3" w:rsidRDefault="006B293F" w:rsidP="00F05CC2">
      <w:r>
        <w:fldChar w:fldCharType="begin"/>
      </w:r>
      <w:r>
        <w:instrText xml:space="preserve"> REF _Ref429733444 \h </w:instrText>
      </w:r>
      <w:r>
        <w:fldChar w:fldCharType="separate"/>
      </w:r>
      <w:r w:rsidR="002B46D6">
        <w:t xml:space="preserve">Figure </w:t>
      </w:r>
      <w:r w:rsidR="002B46D6">
        <w:rPr>
          <w:noProof/>
        </w:rPr>
        <w:t>18</w:t>
      </w:r>
      <w:r>
        <w:fldChar w:fldCharType="end"/>
      </w:r>
      <w:r w:rsidR="00F91F1F">
        <w:t xml:space="preserve"> </w:t>
      </w:r>
      <w:r w:rsidR="00AB0C5E">
        <w:t>is a simulated</w:t>
      </w:r>
      <w:r w:rsidR="000646E3">
        <w:t xml:space="preserve"> radar reflecti</w:t>
      </w:r>
      <w:r w:rsidR="007911E8">
        <w:t>vity</w:t>
      </w:r>
      <w:r w:rsidR="00AB0C5E">
        <w:t xml:space="preserve"> pattern</w:t>
      </w:r>
      <w:r w:rsidR="007911E8">
        <w:t xml:space="preserve"> at 400 m</w:t>
      </w:r>
      <w:r w:rsidR="00CA0405">
        <w:t>,</w:t>
      </w:r>
      <w:r w:rsidR="007911E8">
        <w:t xml:space="preserve"> </w:t>
      </w:r>
      <w:r w:rsidR="009A5920">
        <w:t xml:space="preserve">corresponding with the conditions observed </w:t>
      </w:r>
      <w:r w:rsidR="007911E8">
        <w:t xml:space="preserve">for the </w:t>
      </w:r>
      <w:r w:rsidR="00F05CC2">
        <w:t xml:space="preserve">actual </w:t>
      </w:r>
      <w:r w:rsidR="0063757E">
        <w:t xml:space="preserve">Raleigh </w:t>
      </w:r>
      <w:r w:rsidR="007911E8">
        <w:t xml:space="preserve">case. </w:t>
      </w:r>
      <w:r>
        <w:fldChar w:fldCharType="begin"/>
      </w:r>
      <w:r>
        <w:instrText xml:space="preserve"> REF _Ref429733444 \h </w:instrText>
      </w:r>
      <w:r>
        <w:fldChar w:fldCharType="separate"/>
      </w:r>
      <w:r w:rsidR="002B46D6">
        <w:t xml:space="preserve">Figure </w:t>
      </w:r>
      <w:r w:rsidR="002B46D6">
        <w:rPr>
          <w:noProof/>
        </w:rPr>
        <w:t>18</w:t>
      </w:r>
      <w:r>
        <w:fldChar w:fldCharType="end"/>
      </w:r>
      <w:r w:rsidR="00F05CC2">
        <w:t xml:space="preserve"> (a) </w:t>
      </w:r>
      <w:r w:rsidR="0063757E">
        <w:t>wa</w:t>
      </w:r>
      <w:r w:rsidR="007911E8">
        <w:t xml:space="preserve">s produced using the TASS output file written at the same simulation time </w:t>
      </w:r>
      <w:r w:rsidR="00AB0C5E">
        <w:t>as</w:t>
      </w:r>
      <w:r w:rsidR="007911E8">
        <w:t xml:space="preserve"> the restart file</w:t>
      </w:r>
      <w:r w:rsidR="00AB0C5E">
        <w:t xml:space="preserve"> </w:t>
      </w:r>
      <w:r w:rsidR="007911E8">
        <w:t xml:space="preserve">selected to generate the new grid and to extrapolate the variables. </w:t>
      </w:r>
      <w:r w:rsidR="00F05CC2">
        <w:t xml:space="preserve"> </w:t>
      </w:r>
      <w:r>
        <w:fldChar w:fldCharType="begin"/>
      </w:r>
      <w:r>
        <w:instrText xml:space="preserve"> REF _Ref429733444 \h </w:instrText>
      </w:r>
      <w:r>
        <w:fldChar w:fldCharType="separate"/>
      </w:r>
      <w:r w:rsidR="002B46D6">
        <w:t xml:space="preserve">Figure </w:t>
      </w:r>
      <w:r w:rsidR="002B46D6">
        <w:rPr>
          <w:noProof/>
        </w:rPr>
        <w:t>18</w:t>
      </w:r>
      <w:r>
        <w:fldChar w:fldCharType="end"/>
      </w:r>
      <w:r w:rsidR="00F05CC2">
        <w:t xml:space="preserve"> (b) </w:t>
      </w:r>
      <w:r w:rsidR="007911E8">
        <w:t xml:space="preserve">represents the storm in the </w:t>
      </w:r>
      <w:r w:rsidR="007C5154">
        <w:t>cut</w:t>
      </w:r>
      <w:r w:rsidR="0063757E">
        <w:t>,</w:t>
      </w:r>
      <w:r w:rsidR="007911E8">
        <w:t xml:space="preserve"> non-refined domain. The South-North and West-East ax</w:t>
      </w:r>
      <w:r w:rsidR="00AB0C5E">
        <w:t>e</w:t>
      </w:r>
      <w:r w:rsidR="007911E8">
        <w:t xml:space="preserve">s differ </w:t>
      </w:r>
      <w:r w:rsidR="009A5920">
        <w:t>because</w:t>
      </w:r>
      <w:r w:rsidR="007C5154">
        <w:t xml:space="preserve"> the pre-processing code redefined the ax</w:t>
      </w:r>
      <w:r w:rsidR="00AB0C5E">
        <w:t>e</w:t>
      </w:r>
      <w:r w:rsidR="007C5154">
        <w:t xml:space="preserve">s </w:t>
      </w:r>
      <w:r w:rsidR="00AB0C5E">
        <w:t>with respect to</w:t>
      </w:r>
      <w:r w:rsidR="007C5154">
        <w:t xml:space="preserve"> the center of the storm, where the wind </w:t>
      </w:r>
      <w:r w:rsidR="0063757E">
        <w:t>wa</w:t>
      </w:r>
      <w:r w:rsidR="007C5154">
        <w:t>s maximum.</w:t>
      </w:r>
      <w:r w:rsidR="00F05A3F">
        <w:t xml:space="preserve"> </w:t>
      </w:r>
      <w:r w:rsidR="007C5154">
        <w:t xml:space="preserve">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F05CC2">
        <w:t xml:space="preserve">(c) </w:t>
      </w:r>
      <w:r w:rsidR="007C5154">
        <w:t>represents the</w:t>
      </w:r>
      <w:r w:rsidR="009A5920">
        <w:t xml:space="preserve"> simulated radar reflectivity pattern for the</w:t>
      </w:r>
      <w:r w:rsidR="007C5154">
        <w:t xml:space="preserve"> storm after refining the grid.</w:t>
      </w:r>
      <w:r w:rsidR="00F05CC2">
        <w:t xml:space="preserve">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F05CC2">
        <w:t>(b) is a zoom</w:t>
      </w:r>
      <w:r w:rsidR="0063757E">
        <w:t>ed in version</w:t>
      </w:r>
      <w:r w:rsidR="00F05CC2">
        <w:t xml:space="preserve"> of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F05CC2">
        <w:t xml:space="preserve">(a) and shows that the process of resizing </w:t>
      </w:r>
      <w:r w:rsidR="0063757E">
        <w:t xml:space="preserve">the </w:t>
      </w:r>
      <w:r w:rsidR="00F05CC2">
        <w:t>domain d</w:t>
      </w:r>
      <w:r w:rsidR="0063757E">
        <w:t>id</w:t>
      </w:r>
      <w:r w:rsidR="00F05CC2">
        <w:t xml:space="preserve"> not modify the storm.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E966D3">
        <w:t xml:space="preserve">(b) and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E966D3">
        <w:t>(c) are quasi</w:t>
      </w:r>
      <w:r w:rsidR="0063757E">
        <w:t>-</w:t>
      </w:r>
      <w:r w:rsidR="00E966D3">
        <w:t>similar with small differences due</w:t>
      </w:r>
      <w:r w:rsidR="0063757E">
        <w:t xml:space="preserve"> primarily</w:t>
      </w:r>
      <w:r w:rsidR="00E966D3">
        <w:t xml:space="preserve"> to the interpolation method. One </w:t>
      </w:r>
      <w:r w:rsidR="0063757E">
        <w:t>such</w:t>
      </w:r>
      <w:r w:rsidR="00E966D3">
        <w:t xml:space="preserve"> differences is </w:t>
      </w:r>
      <w:r w:rsidR="0063757E">
        <w:t>highligh</w:t>
      </w:r>
      <w:r w:rsidR="00E966D3">
        <w:t xml:space="preserve">ted on </w:t>
      </w:r>
      <w:r>
        <w:fldChar w:fldCharType="begin"/>
      </w:r>
      <w:r>
        <w:instrText xml:space="preserve"> REF _Ref429555414 \h </w:instrText>
      </w:r>
      <w:r>
        <w:fldChar w:fldCharType="separate"/>
      </w:r>
      <w:r w:rsidR="002B46D6">
        <w:t xml:space="preserve">Figure </w:t>
      </w:r>
      <w:r w:rsidR="002B46D6">
        <w:rPr>
          <w:noProof/>
        </w:rPr>
        <w:t>19</w:t>
      </w:r>
      <w:r>
        <w:fldChar w:fldCharType="end"/>
      </w:r>
      <w:r w:rsidR="00E966D3">
        <w:t>.</w:t>
      </w:r>
      <w:r w:rsidR="008721E5">
        <w:t xml:space="preserve">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represents the radar reflectivity at 400</w:t>
      </w:r>
      <w:r w:rsidR="002F6E64">
        <w:t xml:space="preserve"> </w:t>
      </w:r>
      <w:r w:rsidR="001509E3">
        <w:t xml:space="preserve">m for the reference case.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(a) </w:t>
      </w:r>
      <w:r w:rsidR="00CA0405">
        <w:t>represents</w:t>
      </w:r>
      <w:r w:rsidR="001509E3">
        <w:t xml:space="preserve"> the solution for the non-refined grid whereas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(b) </w:t>
      </w:r>
      <w:r w:rsidR="00CA0405">
        <w:t>represents</w:t>
      </w:r>
      <w:r w:rsidR="001509E3">
        <w:t xml:space="preserve"> the</w:t>
      </w:r>
      <w:r w:rsidR="00CA0405">
        <w:t xml:space="preserve"> simulation</w:t>
      </w:r>
      <w:r w:rsidR="001509E3">
        <w:t xml:space="preserve"> solution for the finest grid. The two plots showed that the storms are similar in shape and rain intensity. However</w:t>
      </w:r>
      <w:r w:rsidR="00CA0405">
        <w:t>,</w:t>
      </w:r>
      <w:r w:rsidR="001509E3">
        <w:t xml:space="preserve"> in some location</w:t>
      </w:r>
      <w:r w:rsidR="00CA0405">
        <w:t>s</w:t>
      </w:r>
      <w:r w:rsidR="001509E3">
        <w:t xml:space="preserve"> </w:t>
      </w:r>
      <w:r w:rsidR="002F6E64">
        <w:t>with</w:t>
      </w:r>
      <w:r w:rsidR="001509E3">
        <w:t xml:space="preserve">in the storms there are differences, as pointed in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w:t>
      </w:r>
      <w:r w:rsidR="000020E7">
        <w:t>The differences are due to the interpolation routine.</w:t>
      </w:r>
    </w:p>
    <w:p w14:paraId="1618E7C0" w14:textId="08F13DB8" w:rsidR="00174F1E" w:rsidRPr="00174F1E" w:rsidRDefault="00784E79" w:rsidP="00174F1E">
      <w:r>
        <w:rPr>
          <w:noProof/>
        </w:rPr>
        <w:lastRenderedPageBreak/>
        <w:drawing>
          <wp:inline distT="0" distB="0" distL="0" distR="0" wp14:anchorId="2752E24E" wp14:editId="218F13A4">
            <wp:extent cx="5943600" cy="5555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utting_refinin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555615"/>
                    </a:xfrm>
                    <a:prstGeom prst="rect">
                      <a:avLst/>
                    </a:prstGeom>
                  </pic:spPr>
                </pic:pic>
              </a:graphicData>
            </a:graphic>
          </wp:inline>
        </w:drawing>
      </w:r>
    </w:p>
    <w:p w14:paraId="62AE55DE" w14:textId="7DE5A43A" w:rsidR="00F91F1F" w:rsidRDefault="00ED5248" w:rsidP="00ED5248">
      <w:pPr>
        <w:pStyle w:val="Caption"/>
      </w:pPr>
      <w:bookmarkStart w:id="69" w:name="_Ref429733444"/>
      <w:bookmarkStart w:id="70" w:name="_Toc456340754"/>
      <w:r>
        <w:t xml:space="preserve">Figure </w:t>
      </w:r>
      <w:r>
        <w:fldChar w:fldCharType="begin"/>
      </w:r>
      <w:r>
        <w:instrText xml:space="preserve"> SEQ Figure \* ARABIC </w:instrText>
      </w:r>
      <w:r>
        <w:fldChar w:fldCharType="separate"/>
      </w:r>
      <w:r w:rsidR="00F02701">
        <w:t>18</w:t>
      </w:r>
      <w:r>
        <w:fldChar w:fldCharType="end"/>
      </w:r>
      <w:bookmarkEnd w:id="69"/>
      <w:r w:rsidR="00F91F1F">
        <w:t xml:space="preserve">. </w:t>
      </w:r>
      <w:r w:rsidR="00AB0C5E">
        <w:t xml:space="preserve">Simulated </w:t>
      </w:r>
      <w:r w:rsidR="00F91F1F" w:rsidRPr="00F91F1F">
        <w:t>Radar Reflectivity at 400</w:t>
      </w:r>
      <w:r w:rsidR="002F6E64">
        <w:t xml:space="preserve"> </w:t>
      </w:r>
      <w:r w:rsidR="00F91F1F" w:rsidRPr="00F91F1F">
        <w:t>m</w:t>
      </w:r>
      <w:r w:rsidR="00AB0C5E">
        <w:t>, from left to right,</w:t>
      </w:r>
      <w:r w:rsidR="00F91F1F" w:rsidRPr="00F91F1F">
        <w:t xml:space="preserve"> </w:t>
      </w:r>
      <w:r w:rsidR="00F91F1F">
        <w:t xml:space="preserve">for </w:t>
      </w:r>
      <w:r w:rsidR="00050D7C">
        <w:t xml:space="preserve">(a) </w:t>
      </w:r>
      <w:r w:rsidR="00F91F1F">
        <w:t xml:space="preserve">the </w:t>
      </w:r>
      <w:r w:rsidR="00056EFE">
        <w:t>reference</w:t>
      </w:r>
      <w:r w:rsidR="00174F1E">
        <w:t xml:space="preserve"> </w:t>
      </w:r>
      <w:r w:rsidR="00F91F1F">
        <w:t>case with</w:t>
      </w:r>
      <w:r w:rsidR="00AB0C5E">
        <w:t xml:space="preserve"> the</w:t>
      </w:r>
      <w:r w:rsidR="00F91F1F">
        <w:t xml:space="preserve"> original grid</w:t>
      </w:r>
      <w:r w:rsidR="00050D7C">
        <w:t xml:space="preserve"> a</w:t>
      </w:r>
      <w:r w:rsidR="002F6E64">
        <w:t>f</w:t>
      </w:r>
      <w:r w:rsidR="00050D7C">
        <w:t>t</w:t>
      </w:r>
      <w:r w:rsidR="002F6E64">
        <w:t>er</w:t>
      </w:r>
      <w:r w:rsidR="00050D7C">
        <w:t xml:space="preserve"> 40 min of original simulation</w:t>
      </w:r>
      <w:r w:rsidR="00F91F1F">
        <w:t xml:space="preserve">, </w:t>
      </w:r>
      <w:r w:rsidR="00050D7C">
        <w:t xml:space="preserve">(b) </w:t>
      </w:r>
      <w:r w:rsidR="00AB0C5E">
        <w:t xml:space="preserve">the </w:t>
      </w:r>
      <w:r w:rsidR="00F91F1F">
        <w:t>cut grid, and</w:t>
      </w:r>
      <w:r w:rsidR="00AB0C5E">
        <w:t xml:space="preserve"> </w:t>
      </w:r>
      <w:r w:rsidR="00050D7C">
        <w:t xml:space="preserve">(c) </w:t>
      </w:r>
      <w:r w:rsidR="00AB0C5E">
        <w:t>the</w:t>
      </w:r>
      <w:r w:rsidR="00F91F1F">
        <w:t xml:space="preserve"> refine</w:t>
      </w:r>
      <w:r w:rsidR="00AB0C5E">
        <w:t>d</w:t>
      </w:r>
      <w:r w:rsidR="00F91F1F">
        <w:t xml:space="preserve"> </w:t>
      </w:r>
      <w:r w:rsidR="00F91F1F" w:rsidRPr="00F91F1F">
        <w:t>grid</w:t>
      </w:r>
      <w:r w:rsidR="00050D7C">
        <w:t xml:space="preserve"> at</w:t>
      </w:r>
      <w:r w:rsidR="00AD308E">
        <w:t xml:space="preserve"> </w:t>
      </w:r>
      <w:r w:rsidR="007C5154">
        <w:t>0</w:t>
      </w:r>
      <w:r w:rsidR="00AB0C5E">
        <w:t xml:space="preserve"> </w:t>
      </w:r>
      <w:r w:rsidR="007C5154">
        <w:t>min</w:t>
      </w:r>
      <w:r w:rsidR="002F6E64">
        <w:t>,</w:t>
      </w:r>
      <w:r w:rsidR="000646E3" w:rsidRPr="000646E3">
        <w:t xml:space="preserve"> </w:t>
      </w:r>
      <w:r w:rsidR="002F6E64">
        <w:t>for</w:t>
      </w:r>
      <w:r w:rsidR="00050D7C" w:rsidRPr="000646E3">
        <w:t xml:space="preserve"> </w:t>
      </w:r>
      <w:r w:rsidR="000646E3" w:rsidRPr="000646E3">
        <w:t>the new simulation</w:t>
      </w:r>
      <w:r w:rsidR="00AB0C5E">
        <w:t>s</w:t>
      </w:r>
      <w:r w:rsidR="000646E3" w:rsidRPr="000646E3">
        <w:t>.</w:t>
      </w:r>
      <w:bookmarkEnd w:id="70"/>
    </w:p>
    <w:p w14:paraId="55210C86" w14:textId="6F1E5461" w:rsidR="00F91F1F" w:rsidRDefault="00E966D3" w:rsidP="00F91F1F">
      <w:r>
        <w:rPr>
          <w:noProof/>
        </w:rPr>
        <w:lastRenderedPageBreak/>
        <w:drawing>
          <wp:inline distT="0" distB="0" distL="0" distR="0" wp14:anchorId="17ACB393" wp14:editId="492156BD">
            <wp:extent cx="5943600" cy="4751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tting_refining_diff.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751070"/>
                    </a:xfrm>
                    <a:prstGeom prst="rect">
                      <a:avLst/>
                    </a:prstGeom>
                  </pic:spPr>
                </pic:pic>
              </a:graphicData>
            </a:graphic>
          </wp:inline>
        </w:drawing>
      </w:r>
    </w:p>
    <w:p w14:paraId="08F8D8B7" w14:textId="6DDA4A4A" w:rsidR="00E966D3" w:rsidRDefault="00ED5248" w:rsidP="00ED5248">
      <w:pPr>
        <w:pStyle w:val="Caption"/>
      </w:pPr>
      <w:bookmarkStart w:id="71" w:name="_Ref429555414"/>
      <w:bookmarkStart w:id="72" w:name="_Toc456340755"/>
      <w:r>
        <w:t xml:space="preserve">Figure </w:t>
      </w:r>
      <w:r>
        <w:fldChar w:fldCharType="begin"/>
      </w:r>
      <w:r>
        <w:instrText xml:space="preserve"> SEQ Figure \* ARABIC </w:instrText>
      </w:r>
      <w:r>
        <w:fldChar w:fldCharType="separate"/>
      </w:r>
      <w:r w:rsidR="00F02701">
        <w:t>19</w:t>
      </w:r>
      <w:r>
        <w:fldChar w:fldCharType="end"/>
      </w:r>
      <w:bookmarkEnd w:id="71"/>
      <w:r w:rsidR="00E966D3">
        <w:t>. Zoom</w:t>
      </w:r>
      <w:r w:rsidR="002F6E64">
        <w:t>ed in views</w:t>
      </w:r>
      <w:r w:rsidR="00E966D3">
        <w:t xml:space="preserve"> o</w:t>
      </w:r>
      <w:r w:rsidR="002F6E64">
        <w:t>f</w:t>
      </w:r>
      <w:r w:rsidR="00E966D3">
        <w:t xml:space="preserve"> difference</w:t>
      </w:r>
      <w:r w:rsidR="002F6E64">
        <w:t>s</w:t>
      </w:r>
      <w:r w:rsidR="00E966D3">
        <w:t xml:space="preserve"> between solutions using</w:t>
      </w:r>
      <w:r w:rsidR="002F6E64">
        <w:t xml:space="preserve"> the</w:t>
      </w:r>
      <w:r w:rsidR="00E966D3">
        <w:t xml:space="preserve"> resized </w:t>
      </w:r>
      <w:r w:rsidR="002F6E64">
        <w:t xml:space="preserve">computational </w:t>
      </w:r>
      <w:r w:rsidR="00E966D3">
        <w:t xml:space="preserve">domain (a) and </w:t>
      </w:r>
      <w:r w:rsidR="002F6E64">
        <w:t xml:space="preserve">the </w:t>
      </w:r>
      <w:r w:rsidR="00E966D3">
        <w:t>refined domain (b).</w:t>
      </w:r>
      <w:bookmarkEnd w:id="72"/>
    </w:p>
    <w:p w14:paraId="107A4E0F" w14:textId="77777777" w:rsidR="003B27FA" w:rsidRPr="00F91F1F" w:rsidRDefault="003B27FA" w:rsidP="00F91F1F"/>
    <w:p w14:paraId="6FEA5994" w14:textId="77777777" w:rsidR="007573E1" w:rsidRDefault="007573E1" w:rsidP="007573E1">
      <w:pPr>
        <w:pStyle w:val="Heading2"/>
      </w:pPr>
      <w:bookmarkStart w:id="73" w:name="_Toc456001160"/>
      <w:r>
        <w:t>Post-processing</w:t>
      </w:r>
      <w:bookmarkEnd w:id="73"/>
    </w:p>
    <w:p w14:paraId="0A7BD114" w14:textId="2C08991B" w:rsidR="00C503ED" w:rsidRDefault="00D34882" w:rsidP="00680D5C">
      <w:r>
        <w:t xml:space="preserve">Once the simulations were run, </w:t>
      </w:r>
      <w:r w:rsidR="00AB0C5E">
        <w:t>it was necessary to</w:t>
      </w:r>
      <w:r>
        <w:t xml:space="preserve"> extract the information </w:t>
      </w:r>
      <w:r w:rsidR="00AB0C5E">
        <w:t>required</w:t>
      </w:r>
      <w:r>
        <w:t xml:space="preserve"> for</w:t>
      </w:r>
      <w:r w:rsidR="007D4914">
        <w:t xml:space="preserve"> interpretation of</w:t>
      </w:r>
      <w:r>
        <w:t xml:space="preserve"> </w:t>
      </w:r>
      <w:r w:rsidR="00AB0C5E">
        <w:t>this</w:t>
      </w:r>
      <w:r>
        <w:t xml:space="preserve"> research. </w:t>
      </w:r>
      <w:r w:rsidR="00C94EEA">
        <w:t xml:space="preserve">After generating the new grid incorporating the data from the 40-minute restart file for all three cases, </w:t>
      </w:r>
      <w:r w:rsidR="00C503ED">
        <w:t>TASS was run for 20 min of simulation</w:t>
      </w:r>
      <w:r w:rsidR="002F6E64">
        <w:t>,</w:t>
      </w:r>
      <w:r w:rsidR="00C94EEA">
        <w:t xml:space="preserve"> </w:t>
      </w:r>
      <w:r w:rsidR="00C503ED">
        <w:t>outputting a graph file every 30 seconds. In other words 41 graph files per simulation were generated. The size of e</w:t>
      </w:r>
      <w:r w:rsidR="000020E7">
        <w:t>ach</w:t>
      </w:r>
      <w:r w:rsidR="00A653DA">
        <w:t xml:space="preserve"> </w:t>
      </w:r>
      <w:r w:rsidR="000020E7">
        <w:t>graph file</w:t>
      </w:r>
      <w:r w:rsidR="00C503ED">
        <w:t xml:space="preserve"> was </w:t>
      </w:r>
      <w:r w:rsidR="00C503ED" w:rsidRPr="00C503ED">
        <w:t>17.3 Gbytes</w:t>
      </w:r>
      <w:r w:rsidR="000020E7">
        <w:t xml:space="preserve"> </w:t>
      </w:r>
      <w:r w:rsidR="00C503ED">
        <w:t>and was</w:t>
      </w:r>
      <w:r w:rsidR="00A653DA">
        <w:t xml:space="preserve"> a three-dimensional data</w:t>
      </w:r>
      <w:r w:rsidR="005E41E1">
        <w:t xml:space="preserve"> field, made up</w:t>
      </w:r>
      <w:r w:rsidR="00A653DA">
        <w:t xml:space="preserve"> of 29 variables</w:t>
      </w:r>
      <w:r w:rsidR="005E41E1">
        <w:t xml:space="preserve"> at each location,</w:t>
      </w:r>
      <w:r w:rsidR="00A653DA">
        <w:t xml:space="preserve"> including the coordinates. Those graph files </w:t>
      </w:r>
      <w:r w:rsidR="005E41E1">
        <w:t>we</w:t>
      </w:r>
      <w:r w:rsidR="00A653DA">
        <w:t>re too massive to be post-</w:t>
      </w:r>
      <w:r w:rsidR="00A653DA">
        <w:lastRenderedPageBreak/>
        <w:t xml:space="preserve">processed directly </w:t>
      </w:r>
      <w:r w:rsidR="002F6E64">
        <w:t>for purposes of</w:t>
      </w:r>
      <w:r w:rsidR="00A653DA">
        <w:t xml:space="preserve"> analyz</w:t>
      </w:r>
      <w:r w:rsidR="002F6E64">
        <w:t>ing</w:t>
      </w:r>
      <w:r w:rsidR="00A653DA">
        <w:t xml:space="preserve"> and visualize the solutions. </w:t>
      </w:r>
      <w:r w:rsidR="002F6E64">
        <w:t>D</w:t>
      </w:r>
      <w:r w:rsidR="00C503ED" w:rsidRPr="00C503ED">
        <w:t>ue to the quantity of data and file sizes, a very efficient file processing procedure was required</w:t>
      </w:r>
      <w:r w:rsidR="00C503ED">
        <w:t xml:space="preserve">. </w:t>
      </w:r>
      <w:r w:rsidR="00C503ED" w:rsidRPr="00C503ED">
        <w:t xml:space="preserve"> </w:t>
      </w:r>
      <w:r w:rsidR="00A653DA">
        <w:t>The</w:t>
      </w:r>
      <w:r w:rsidR="00B95EF1">
        <w:t xml:space="preserve"> desired</w:t>
      </w:r>
      <w:r w:rsidR="00A653DA">
        <w:t xml:space="preserve"> post-process</w:t>
      </w:r>
      <w:r w:rsidR="00B95EF1">
        <w:t>ing</w:t>
      </w:r>
      <w:r w:rsidR="00A653DA">
        <w:t xml:space="preserve"> procedure </w:t>
      </w:r>
      <w:r w:rsidR="00B95EF1">
        <w:t xml:space="preserve">had to </w:t>
      </w:r>
      <w:r w:rsidR="00A653DA">
        <w:t>allow select</w:t>
      </w:r>
      <w:r w:rsidR="005E41E1">
        <w:t>ion of</w:t>
      </w:r>
      <w:r w:rsidR="00A653DA">
        <w:t xml:space="preserve"> </w:t>
      </w:r>
      <w:r w:rsidR="00B95EF1">
        <w:t>desired</w:t>
      </w:r>
      <w:r w:rsidR="00A653DA">
        <w:t xml:space="preserve"> </w:t>
      </w:r>
      <w:r w:rsidR="00B95EF1">
        <w:t xml:space="preserve">study </w:t>
      </w:r>
      <w:r w:rsidR="00A653DA">
        <w:t>variables,</w:t>
      </w:r>
      <w:r w:rsidR="005E41E1">
        <w:t xml:space="preserve"> in order</w:t>
      </w:r>
      <w:r w:rsidR="00A653DA">
        <w:t xml:space="preserve"> to reduce the size of the data</w:t>
      </w:r>
      <w:r w:rsidR="005E41E1">
        <w:t xml:space="preserve"> files</w:t>
      </w:r>
      <w:r w:rsidR="00B95EF1">
        <w:t xml:space="preserve"> (29 values per point)</w:t>
      </w:r>
      <w:r w:rsidR="00A653DA">
        <w:t xml:space="preserve"> into </w:t>
      </w:r>
      <w:r w:rsidR="005E41E1">
        <w:t>more</w:t>
      </w:r>
      <w:r w:rsidR="00A653DA">
        <w:t xml:space="preserve"> manageable </w:t>
      </w:r>
      <w:r w:rsidR="005E41E1">
        <w:t>sizes</w:t>
      </w:r>
      <w:r w:rsidR="00A653DA">
        <w:t xml:space="preserve">. </w:t>
      </w:r>
    </w:p>
    <w:p w14:paraId="70462B7C" w14:textId="3B5D9C59" w:rsidR="006564D6" w:rsidRDefault="00D34882" w:rsidP="00680D5C">
      <w:r>
        <w:t xml:space="preserve">One of the </w:t>
      </w:r>
      <w:r w:rsidR="00AB0C5E">
        <w:t xml:space="preserve">TASS </w:t>
      </w:r>
      <w:r>
        <w:t>post-processing code</w:t>
      </w:r>
      <w:r w:rsidR="00AB0C5E">
        <w:t>s</w:t>
      </w:r>
      <w:r>
        <w:t xml:space="preserve"> is called </w:t>
      </w:r>
      <w:r w:rsidRPr="00175C9A">
        <w:rPr>
          <w:i/>
        </w:rPr>
        <w:t>Tecmz</w:t>
      </w:r>
      <w:r w:rsidR="00AB0C5E">
        <w:t>,</w:t>
      </w:r>
      <w:r w:rsidR="002A5AAE">
        <w:t xml:space="preserve"> written in FORTRAN</w:t>
      </w:r>
      <w:r>
        <w:t>. Th</w:t>
      </w:r>
      <w:r w:rsidR="00AB0C5E">
        <w:t>at</w:t>
      </w:r>
      <w:r>
        <w:t xml:space="preserve"> code extract</w:t>
      </w:r>
      <w:r w:rsidR="00AB0C5E">
        <w:t>s</w:t>
      </w:r>
      <w:r>
        <w:t xml:space="preserve"> the </w:t>
      </w:r>
      <w:r w:rsidR="00AB0C5E">
        <w:t xml:space="preserve">numerical </w:t>
      </w:r>
      <w:r>
        <w:t xml:space="preserve">values of the variables for each graph file generated during the simulations. The output files can either be </w:t>
      </w:r>
      <w:r w:rsidR="007D4914">
        <w:t xml:space="preserve">stored </w:t>
      </w:r>
      <w:r>
        <w:t>in Excel or Tecplot format</w:t>
      </w:r>
      <w:r w:rsidR="00F85639">
        <w:t>s</w:t>
      </w:r>
      <w:r>
        <w:t xml:space="preserve">. </w:t>
      </w:r>
      <w:r w:rsidR="00F85639">
        <w:t xml:space="preserve"> T</w:t>
      </w:r>
      <w:r>
        <w:t>he Tecplot format</w:t>
      </w:r>
      <w:r w:rsidR="00F85639">
        <w:t xml:space="preserve"> was selected for this research</w:t>
      </w:r>
      <w:r>
        <w:t xml:space="preserve"> because </w:t>
      </w:r>
      <w:r w:rsidR="00F85639">
        <w:t>the simulations have been performed in a</w:t>
      </w:r>
      <w:r>
        <w:t xml:space="preserve"> UNIX </w:t>
      </w:r>
      <w:r w:rsidR="00F85639">
        <w:t>environment</w:t>
      </w:r>
      <w:r w:rsidR="00E8308B">
        <w:t xml:space="preserve"> and Excel is incompatible with UNIX environment. If the outputs are written in Excel format, a large amount of data has to be transfer from UNIX system to the local computer. Due to the large files, the transfer will take a large amount of time and it will be too time consuming</w:t>
      </w:r>
      <w:r w:rsidR="00C94EEA">
        <w:t xml:space="preserve">. Other reasons to use Tecplot was that Tecplot can manage bigger files than Excel, and </w:t>
      </w:r>
      <w:r w:rsidR="00B95EF1">
        <w:t>there are</w:t>
      </w:r>
      <w:r w:rsidR="00C94EEA">
        <w:t xml:space="preserve"> numerous tool</w:t>
      </w:r>
      <w:r w:rsidR="00B95EF1">
        <w:t>s</w:t>
      </w:r>
      <w:r w:rsidR="00C94EEA">
        <w:t xml:space="preserve"> to better</w:t>
      </w:r>
      <w:r w:rsidR="00B95EF1">
        <w:t>-</w:t>
      </w:r>
      <w:r w:rsidR="00C94EEA">
        <w:t>visualize the flow field data</w:t>
      </w:r>
      <w:r>
        <w:t>.</w:t>
      </w:r>
      <w:r w:rsidR="00C503ED">
        <w:t xml:space="preserve"> </w:t>
      </w:r>
      <w:r w:rsidR="00941667">
        <w:t>Subsequently,</w:t>
      </w:r>
      <w:r w:rsidR="00C503ED">
        <w:t xml:space="preserve"> the size of the solution files </w:t>
      </w:r>
      <w:r w:rsidR="00941667">
        <w:t>was</w:t>
      </w:r>
      <w:r w:rsidR="00C503ED">
        <w:t xml:space="preserve"> a</w:t>
      </w:r>
      <w:r w:rsidR="005E41E1">
        <w:t>pproximately</w:t>
      </w:r>
      <w:r w:rsidR="00C503ED">
        <w:t xml:space="preserve"> 300 Mbytes</w:t>
      </w:r>
      <w:r w:rsidR="005E64A4">
        <w:t xml:space="preserve">. </w:t>
      </w:r>
      <w:r w:rsidR="007D4914">
        <w:t xml:space="preserve">The </w:t>
      </w:r>
      <w:r w:rsidR="005E64A4">
        <w:t>Perl</w:t>
      </w:r>
      <w:r w:rsidR="007D4914">
        <w:t xml:space="preserve"> programming language was selected for</w:t>
      </w:r>
      <w:r w:rsidR="00941667">
        <w:t xml:space="preserve"> manipulating the Tecplot files in</w:t>
      </w:r>
      <w:r w:rsidR="007D4914">
        <w:t xml:space="preserve"> this study</w:t>
      </w:r>
      <w:r w:rsidR="005E64A4">
        <w:t xml:space="preserve">. Perl is an interpreted programming language, which </w:t>
      </w:r>
      <w:r w:rsidR="007D4914">
        <w:t>does n</w:t>
      </w:r>
      <w:r w:rsidR="00A739BC">
        <w:t>o</w:t>
      </w:r>
      <w:r w:rsidR="007D4914">
        <w:t>t require</w:t>
      </w:r>
      <w:r w:rsidR="00A739BC">
        <w:t xml:space="preserve"> compilation</w:t>
      </w:r>
      <w:r w:rsidR="00D260B6">
        <w:t>, enabling direct implementation</w:t>
      </w:r>
      <w:r w:rsidR="00A739BC">
        <w:t xml:space="preserve">. </w:t>
      </w:r>
      <w:r w:rsidR="006B293F">
        <w:t>Perl c</w:t>
      </w:r>
      <w:r w:rsidR="00A739BC">
        <w:t>oding is derived from the C language, but also u</w:t>
      </w:r>
      <w:r w:rsidR="00D260B6">
        <w:t>tilizes</w:t>
      </w:r>
      <w:r w:rsidR="00A739BC">
        <w:t xml:space="preserve"> features from </w:t>
      </w:r>
      <w:r w:rsidR="00E8308B">
        <w:t xml:space="preserve">a </w:t>
      </w:r>
      <w:r w:rsidR="00A739BC">
        <w:t>shell programming</w:t>
      </w:r>
      <w:r w:rsidR="00E8308B">
        <w:t xml:space="preserve"> environment</w:t>
      </w:r>
      <w:r w:rsidR="006B293F">
        <w:t xml:space="preserve">, which </w:t>
      </w:r>
      <w:r w:rsidR="005E41E1">
        <w:t>makes</w:t>
      </w:r>
      <w:r w:rsidR="006B293F">
        <w:t xml:space="preserve"> use of UNIX commands</w:t>
      </w:r>
      <w:r w:rsidR="00A739BC">
        <w:t xml:space="preserve">. </w:t>
      </w:r>
      <w:r w:rsidR="00941667">
        <w:t xml:space="preserve">The </w:t>
      </w:r>
      <w:r w:rsidR="00A739BC">
        <w:t xml:space="preserve">Perl language </w:t>
      </w:r>
      <w:r w:rsidR="00D260B6">
        <w:t>wa</w:t>
      </w:r>
      <w:r w:rsidR="00A739BC">
        <w:t>s ideal for processing and manipulating</w:t>
      </w:r>
      <w:r w:rsidR="00D260B6">
        <w:t xml:space="preserve"> the</w:t>
      </w:r>
      <w:r w:rsidR="00A739BC">
        <w:t xml:space="preserve"> large data files</w:t>
      </w:r>
      <w:r w:rsidR="00D260B6">
        <w:t xml:space="preserve"> produced by these simulations</w:t>
      </w:r>
      <w:r w:rsidR="00A739BC">
        <w:t xml:space="preserve">. </w:t>
      </w:r>
      <w:r w:rsidR="0031669C">
        <w:t>The Perl codes, also called scripts, are</w:t>
      </w:r>
      <w:r w:rsidR="005E64A4">
        <w:t xml:space="preserve"> </w:t>
      </w:r>
      <w:r w:rsidR="0031669C">
        <w:t xml:space="preserve">more compact and </w:t>
      </w:r>
      <w:r w:rsidR="00D260B6">
        <w:t>permit linkages with</w:t>
      </w:r>
      <w:r w:rsidR="0031669C">
        <w:t xml:space="preserve"> other systems a</w:t>
      </w:r>
      <w:r w:rsidR="0088469C">
        <w:t>nd interfaces</w:t>
      </w:r>
      <w:r w:rsidR="00DE4AB7">
        <w:t xml:space="preserve"> (Schwartz et al., 2011)</w:t>
      </w:r>
      <w:r w:rsidR="0088469C">
        <w:t xml:space="preserve">. </w:t>
      </w:r>
      <w:r w:rsidR="00D260B6">
        <w:t xml:space="preserve"> It was on the basis of these characteristics that Perl was selected for the simulation</w:t>
      </w:r>
      <w:r w:rsidR="0088469C">
        <w:t xml:space="preserve"> post-process</w:t>
      </w:r>
      <w:r w:rsidR="00D260B6">
        <w:t>ing study</w:t>
      </w:r>
      <w:r w:rsidR="0088469C">
        <w:t xml:space="preserve">. </w:t>
      </w:r>
      <w:r>
        <w:t xml:space="preserve"> </w:t>
      </w:r>
      <w:r w:rsidR="00D260B6">
        <w:t>T</w:t>
      </w:r>
      <w:r w:rsidR="0088469C">
        <w:t>wo main Perl scripts</w:t>
      </w:r>
      <w:r w:rsidR="00D260B6">
        <w:t xml:space="preserve"> were written</w:t>
      </w:r>
      <w:r w:rsidR="00C624D1">
        <w:t xml:space="preserve"> and run to post-process and </w:t>
      </w:r>
      <w:r w:rsidR="005E41E1">
        <w:t xml:space="preserve">then </w:t>
      </w:r>
      <w:r w:rsidR="00C624D1">
        <w:t>visualize the data</w:t>
      </w:r>
      <w:r w:rsidR="0088469C">
        <w:t xml:space="preserve">. The first </w:t>
      </w:r>
      <w:r w:rsidR="00D260B6">
        <w:t>script</w:t>
      </w:r>
      <w:r w:rsidR="0088469C">
        <w:t xml:space="preserve"> extract</w:t>
      </w:r>
      <w:r w:rsidR="00D260B6">
        <w:t>ed</w:t>
      </w:r>
      <w:r w:rsidR="0088469C">
        <w:t xml:space="preserve"> the data from the TASS output files by </w:t>
      </w:r>
      <w:r w:rsidR="008B1457">
        <w:t>runnin</w:t>
      </w:r>
      <w:r w:rsidR="0088469C">
        <w:t>g the executable for Tecmz</w:t>
      </w:r>
      <w:r w:rsidR="00D260B6">
        <w:t>.  The second script</w:t>
      </w:r>
      <w:r w:rsidR="0088469C">
        <w:t xml:space="preserve"> </w:t>
      </w:r>
      <w:r w:rsidR="00D260B6">
        <w:t>enabled</w:t>
      </w:r>
      <w:r w:rsidR="0088469C">
        <w:t xml:space="preserve"> visualiz</w:t>
      </w:r>
      <w:r w:rsidR="00D260B6">
        <w:t>ation of</w:t>
      </w:r>
      <w:r w:rsidR="0088469C">
        <w:t xml:space="preserve"> </w:t>
      </w:r>
      <w:r w:rsidR="008B1457">
        <w:t>the results by running Tecplot. The scripts</w:t>
      </w:r>
      <w:r w:rsidR="002A5AAE">
        <w:t xml:space="preserve"> help</w:t>
      </w:r>
      <w:r w:rsidR="00D260B6">
        <w:t>ed</w:t>
      </w:r>
      <w:r w:rsidR="002A5AAE">
        <w:t xml:space="preserve"> increase the</w:t>
      </w:r>
      <w:r w:rsidR="00D260B6">
        <w:t xml:space="preserve"> overall simulation</w:t>
      </w:r>
      <w:r w:rsidR="002A5AAE">
        <w:t xml:space="preserve"> efficiency </w:t>
      </w:r>
      <w:r w:rsidR="008B1457">
        <w:t>b</w:t>
      </w:r>
      <w:r w:rsidR="00D260B6">
        <w:t>y automating the post-processing</w:t>
      </w:r>
      <w:r w:rsidR="008B1457">
        <w:t xml:space="preserve"> process</w:t>
      </w:r>
      <w:r w:rsidR="00C624D1">
        <w:t xml:space="preserve">. </w:t>
      </w:r>
      <w:r w:rsidR="00C624D1">
        <w:fldChar w:fldCharType="begin"/>
      </w:r>
      <w:r w:rsidR="00C624D1">
        <w:instrText xml:space="preserve"> REF _Ref430592523 \h </w:instrText>
      </w:r>
      <w:r w:rsidR="00C624D1">
        <w:fldChar w:fldCharType="separate"/>
      </w:r>
      <w:r w:rsidR="002B46D6">
        <w:t xml:space="preserve">Figure </w:t>
      </w:r>
      <w:r w:rsidR="002B46D6">
        <w:rPr>
          <w:noProof/>
        </w:rPr>
        <w:t>20</w:t>
      </w:r>
      <w:r w:rsidR="00C624D1">
        <w:fldChar w:fldCharType="end"/>
      </w:r>
      <w:r w:rsidR="00C624D1">
        <w:t xml:space="preserve"> </w:t>
      </w:r>
      <w:r w:rsidR="00941667">
        <w:t>is a schematic of</w:t>
      </w:r>
      <w:r w:rsidR="00C624D1">
        <w:t xml:space="preserve"> the flowchart </w:t>
      </w:r>
      <w:r w:rsidR="00941667">
        <w:t>for</w:t>
      </w:r>
      <w:r w:rsidR="00C624D1">
        <w:t xml:space="preserve"> the TASS s</w:t>
      </w:r>
      <w:r w:rsidR="00941667">
        <w:t>imu</w:t>
      </w:r>
      <w:r w:rsidR="00C624D1">
        <w:t>l</w:t>
      </w:r>
      <w:r w:rsidR="00941667">
        <w:t>a</w:t>
      </w:r>
      <w:r w:rsidR="00C624D1">
        <w:t xml:space="preserve">tion </w:t>
      </w:r>
      <w:r w:rsidR="00941667">
        <w:t xml:space="preserve">file </w:t>
      </w:r>
      <w:r w:rsidR="00C624D1">
        <w:t xml:space="preserve">post-processing. </w:t>
      </w:r>
    </w:p>
    <w:p w14:paraId="6B3D7F45" w14:textId="418ADD37" w:rsidR="00C624D1" w:rsidRDefault="00C624D1" w:rsidP="00C624D1">
      <w:pPr>
        <w:jc w:val="center"/>
      </w:pPr>
      <w:r>
        <w:rPr>
          <w:noProof/>
        </w:rPr>
        <w:lastRenderedPageBreak/>
        <w:drawing>
          <wp:inline distT="0" distB="0" distL="0" distR="0" wp14:anchorId="07555702" wp14:editId="6B3CFC5A">
            <wp:extent cx="4295145"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lowchar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5145" cy="2743200"/>
                    </a:xfrm>
                    <a:prstGeom prst="rect">
                      <a:avLst/>
                    </a:prstGeom>
                  </pic:spPr>
                </pic:pic>
              </a:graphicData>
            </a:graphic>
          </wp:inline>
        </w:drawing>
      </w:r>
    </w:p>
    <w:p w14:paraId="45F4628C" w14:textId="65CA44BA" w:rsidR="00C624D1" w:rsidRDefault="00C624D1" w:rsidP="00C624D1">
      <w:pPr>
        <w:pStyle w:val="Caption"/>
      </w:pPr>
      <w:bookmarkStart w:id="74" w:name="_Ref430592523"/>
      <w:bookmarkStart w:id="75" w:name="_Toc456340756"/>
      <w:r>
        <w:t xml:space="preserve">Figure </w:t>
      </w:r>
      <w:r>
        <w:fldChar w:fldCharType="begin"/>
      </w:r>
      <w:r>
        <w:instrText xml:space="preserve"> SEQ Figure \* ARABIC </w:instrText>
      </w:r>
      <w:r>
        <w:fldChar w:fldCharType="separate"/>
      </w:r>
      <w:r w:rsidR="00F02701">
        <w:t>20</w:t>
      </w:r>
      <w:r>
        <w:fldChar w:fldCharType="end"/>
      </w:r>
      <w:bookmarkEnd w:id="74"/>
      <w:r>
        <w:t>. Post-processing flowchart</w:t>
      </w:r>
      <w:bookmarkEnd w:id="75"/>
    </w:p>
    <w:p w14:paraId="5B7D4498" w14:textId="0E34C399" w:rsidR="00306A3F" w:rsidRDefault="00F85639" w:rsidP="006564D6">
      <w:r>
        <w:t>This research</w:t>
      </w:r>
      <w:r w:rsidR="006564D6">
        <w:t xml:space="preserve"> also </w:t>
      </w:r>
      <w:r>
        <w:t>developed</w:t>
      </w:r>
      <w:r w:rsidR="006564D6">
        <w:t xml:space="preserve"> a FORTRAN code</w:t>
      </w:r>
      <w:r w:rsidR="00941667">
        <w:t xml:space="preserve"> to</w:t>
      </w:r>
      <w:r w:rsidR="006564D6">
        <w:t xml:space="preserve"> allow</w:t>
      </w:r>
      <w:r>
        <w:t xml:space="preserve"> users</w:t>
      </w:r>
      <w:r w:rsidR="006564D6">
        <w:t xml:space="preserve"> to follow the</w:t>
      </w:r>
      <w:r>
        <w:t xml:space="preserve"> trajectories of</w:t>
      </w:r>
      <w:r w:rsidR="006564D6">
        <w:t xml:space="preserve"> </w:t>
      </w:r>
      <w:r w:rsidR="00E370F3">
        <w:t>imaginary</w:t>
      </w:r>
      <w:r w:rsidR="00D260B6">
        <w:t>,</w:t>
      </w:r>
      <w:r w:rsidR="00E370F3">
        <w:t xml:space="preserve"> massless particles released in the </w:t>
      </w:r>
      <w:r w:rsidR="00D260B6">
        <w:t>“</w:t>
      </w:r>
      <w:r w:rsidR="00E370F3">
        <w:t>air</w:t>
      </w:r>
      <w:r w:rsidR="00D260B6">
        <w:t>” at arbitrary locations</w:t>
      </w:r>
      <w:r w:rsidR="00E370F3">
        <w:t xml:space="preserve"> </w:t>
      </w:r>
      <w:r w:rsidR="00941667">
        <w:t>within</w:t>
      </w:r>
      <w:r w:rsidR="006564D6">
        <w:t xml:space="preserve"> the </w:t>
      </w:r>
      <w:r>
        <w:t xml:space="preserve">computational </w:t>
      </w:r>
      <w:r w:rsidR="006564D6">
        <w:t>domain.</w:t>
      </w:r>
      <w:r w:rsidR="00E370F3">
        <w:t xml:space="preserve"> </w:t>
      </w:r>
      <w:r w:rsidR="00D260B6">
        <w:t>T</w:t>
      </w:r>
      <w:r w:rsidR="00E370F3">
        <w:t xml:space="preserve">hose </w:t>
      </w:r>
      <w:r w:rsidR="00D260B6">
        <w:t xml:space="preserve">massless </w:t>
      </w:r>
      <w:r w:rsidR="00E370F3">
        <w:t>particles</w:t>
      </w:r>
      <w:r w:rsidR="00D260B6">
        <w:t xml:space="preserve"> have been called</w:t>
      </w:r>
      <w:r w:rsidR="00E370F3">
        <w:t xml:space="preserve"> “air particles”. </w:t>
      </w:r>
      <w:r w:rsidR="006564D6">
        <w:t xml:space="preserve">Using the </w:t>
      </w:r>
      <w:r w:rsidR="00810A37">
        <w:t>outputs of the velocity components</w:t>
      </w:r>
      <w:r w:rsidR="00BA692C">
        <w:t xml:space="preserve"> (u, v, and w)</w:t>
      </w:r>
      <w:r w:rsidR="00F64BF5">
        <w:t xml:space="preserve"> extracted from the TASS over</w:t>
      </w:r>
      <w:r w:rsidR="00D260B6">
        <w:t xml:space="preserve"> the simulation</w:t>
      </w:r>
      <w:r w:rsidR="00F64BF5">
        <w:t xml:space="preserve"> time</w:t>
      </w:r>
      <w:r w:rsidR="00306A3F">
        <w:t xml:space="preserve"> </w:t>
      </w:r>
      <w:r w:rsidR="00BA692C">
        <w:t xml:space="preserve">and written in </w:t>
      </w:r>
      <w:r w:rsidR="00306A3F">
        <w:t>the</w:t>
      </w:r>
      <w:r w:rsidR="00F64BF5">
        <w:t xml:space="preserve"> </w:t>
      </w:r>
      <w:r w:rsidR="00810A37">
        <w:t>Tecmz</w:t>
      </w:r>
      <w:r w:rsidR="00306A3F">
        <w:t xml:space="preserve"> output files</w:t>
      </w:r>
      <w:r w:rsidR="00BA692C">
        <w:t xml:space="preserve">, the particle paths for these air particles </w:t>
      </w:r>
      <w:r w:rsidR="00306A3F">
        <w:t xml:space="preserve">were </w:t>
      </w:r>
      <w:r w:rsidR="00F64BF5">
        <w:t>generate</w:t>
      </w:r>
      <w:r w:rsidR="00BA692C">
        <w:t>d and written onto a Tecplot format</w:t>
      </w:r>
      <w:r w:rsidR="00810A37">
        <w:t>.</w:t>
      </w:r>
    </w:p>
    <w:p w14:paraId="7D0C2152" w14:textId="5BF27F7A" w:rsidR="009419D8" w:rsidRDefault="00AE1AF6" w:rsidP="00323327">
      <w:pPr>
        <w:pStyle w:val="Heading1"/>
      </w:pPr>
      <w:bookmarkStart w:id="76" w:name="_Toc456001161"/>
      <w:r>
        <w:t>Results</w:t>
      </w:r>
      <w:r w:rsidR="00C503ED">
        <w:t xml:space="preserve"> of the simulations</w:t>
      </w:r>
      <w:bookmarkEnd w:id="76"/>
    </w:p>
    <w:p w14:paraId="55674A5D" w14:textId="77777777" w:rsidR="006E097A" w:rsidRDefault="00090AB9" w:rsidP="006E097A">
      <w:r>
        <w:t>This section presents the results of the three simulations.</w:t>
      </w:r>
    </w:p>
    <w:p w14:paraId="769CAA1F" w14:textId="5423663B" w:rsidR="00090AB9" w:rsidRDefault="001B31E6" w:rsidP="006564D6">
      <w:pPr>
        <w:pStyle w:val="Heading2"/>
      </w:pPr>
      <w:bookmarkStart w:id="77" w:name="_Toc456001162"/>
      <w:r>
        <w:t xml:space="preserve">Domain </w:t>
      </w:r>
      <w:r w:rsidR="00035F5A">
        <w:t>size importance</w:t>
      </w:r>
      <w:bookmarkEnd w:id="77"/>
    </w:p>
    <w:p w14:paraId="774626DC" w14:textId="64F25EBD" w:rsidR="00CE777F" w:rsidRDefault="00E874E4" w:rsidP="00CE777F">
      <w:r>
        <w:t>During th</w:t>
      </w:r>
      <w:r w:rsidR="00B519EA">
        <w:t>is</w:t>
      </w:r>
      <w:r>
        <w:t xml:space="preserve"> study, it was </w:t>
      </w:r>
      <w:r w:rsidR="00B519EA">
        <w:t>demonstrated</w:t>
      </w:r>
      <w:r>
        <w:t xml:space="preserve"> that the computational domain ha</w:t>
      </w:r>
      <w:r w:rsidR="00B519EA">
        <w:t>d</w:t>
      </w:r>
      <w:r>
        <w:t xml:space="preserve"> to be large enough to simulate an overall storm. Indeed, if the computed storm </w:t>
      </w:r>
      <w:r w:rsidR="00B519EA">
        <w:t>wa</w:t>
      </w:r>
      <w:r>
        <w:t>s initialized in a</w:t>
      </w:r>
      <w:r w:rsidR="00B519EA">
        <w:t xml:space="preserve"> horizontal domain</w:t>
      </w:r>
      <w:r w:rsidR="00CA3080">
        <w:t xml:space="preserve"> area</w:t>
      </w:r>
      <w:r w:rsidR="00B519EA">
        <w:t xml:space="preserve"> that was too</w:t>
      </w:r>
      <w:r>
        <w:t xml:space="preserve"> small, in this case</w:t>
      </w:r>
      <w:r w:rsidR="002A29C5">
        <w:t>, a fixed</w:t>
      </w:r>
      <w:r>
        <w:t xml:space="preserve"> 40 km x 40 km, the </w:t>
      </w:r>
      <w:r w:rsidR="00B519EA">
        <w:t>resulting</w:t>
      </w:r>
      <w:r>
        <w:t xml:space="preserve"> storm</w:t>
      </w:r>
      <w:r w:rsidR="00B519EA">
        <w:t xml:space="preserve"> simulation</w:t>
      </w:r>
      <w:r>
        <w:t xml:space="preserve"> </w:t>
      </w:r>
      <w:r w:rsidR="00B519EA">
        <w:t>wa</w:t>
      </w:r>
      <w:r>
        <w:t xml:space="preserve">s smaller, weaker, </w:t>
      </w:r>
      <w:r w:rsidR="00B519EA">
        <w:t xml:space="preserve">and </w:t>
      </w:r>
      <w:r>
        <w:t>d</w:t>
      </w:r>
      <w:r w:rsidR="00B519EA">
        <w:t>id</w:t>
      </w:r>
      <w:r>
        <w:t xml:space="preserve"> not produce the same </w:t>
      </w:r>
      <w:r w:rsidR="002A29C5">
        <w:t>quantities</w:t>
      </w:r>
      <w:r>
        <w:t xml:space="preserve"> of rain</w:t>
      </w:r>
      <w:r w:rsidR="00B519EA">
        <w:t>.  The smaller simulation</w:t>
      </w:r>
      <w:r>
        <w:t xml:space="preserve"> </w:t>
      </w:r>
      <w:r w:rsidR="00B519EA">
        <w:t>region</w:t>
      </w:r>
      <w:r>
        <w:t xml:space="preserve"> d</w:t>
      </w:r>
      <w:r w:rsidR="00B519EA">
        <w:t>id</w:t>
      </w:r>
      <w:r>
        <w:t xml:space="preserve"> not represent </w:t>
      </w:r>
      <w:r w:rsidR="00B519EA">
        <w:t>adequately the</w:t>
      </w:r>
      <w:r>
        <w:t xml:space="preserve"> </w:t>
      </w:r>
      <w:r w:rsidR="00056EFE">
        <w:t>reference</w:t>
      </w:r>
      <w:r>
        <w:t xml:space="preserve"> storm</w:t>
      </w:r>
      <w:r w:rsidR="001862B8">
        <w:t>.</w:t>
      </w:r>
    </w:p>
    <w:p w14:paraId="460F761B" w14:textId="59199C58" w:rsidR="00126823" w:rsidRDefault="00FA5BED" w:rsidP="00126823">
      <w:r>
        <w:lastRenderedPageBreak/>
        <w:t xml:space="preserve">The overall extent of the computational volume employed to simulate tornado-spawning storms is an important consideration.  </w:t>
      </w:r>
      <w:r w:rsidR="009903BB">
        <w:fldChar w:fldCharType="begin"/>
      </w:r>
      <w:r w:rsidR="009903BB">
        <w:instrText xml:space="preserve"> REF _Ref430589282 \h </w:instrText>
      </w:r>
      <w:r w:rsidR="009903BB">
        <w:fldChar w:fldCharType="separate"/>
      </w:r>
      <w:r w:rsidR="002B46D6">
        <w:t xml:space="preserve">Figure </w:t>
      </w:r>
      <w:r w:rsidR="002B46D6">
        <w:rPr>
          <w:noProof/>
        </w:rPr>
        <w:t>23</w:t>
      </w:r>
      <w:r w:rsidR="009903BB">
        <w:fldChar w:fldCharType="end"/>
      </w:r>
      <w:r w:rsidR="000910F3">
        <w:t xml:space="preserve"> </w:t>
      </w:r>
      <w:r w:rsidR="005A38E8" w:rsidRPr="00BE0586">
        <w:t xml:space="preserve">demonstrates the need to utilize </w:t>
      </w:r>
      <w:r w:rsidR="00BE0586" w:rsidRPr="00BE0586">
        <w:t xml:space="preserve">initially </w:t>
      </w:r>
      <w:r w:rsidR="005A38E8" w:rsidRPr="00BE0586">
        <w:t>a substantially larger computational domain, even if it utilizes a coarse grid, in order to permit the use of a smaller, moving grid.</w:t>
      </w:r>
      <w:r w:rsidR="005A38E8">
        <w:rPr>
          <w:color w:val="FF0000"/>
        </w:rPr>
        <w:t xml:space="preserve">  </w:t>
      </w:r>
      <w:r w:rsidR="00BE0586">
        <w:rPr>
          <w:color w:val="FF0000"/>
        </w:rPr>
        <w:fldChar w:fldCharType="begin"/>
      </w:r>
      <w:r w:rsidR="00BE0586">
        <w:rPr>
          <w:color w:val="FF0000"/>
        </w:rPr>
        <w:instrText xml:space="preserve"> REF _Ref430589282 \h </w:instrText>
      </w:r>
      <w:r w:rsidR="00BE0586">
        <w:rPr>
          <w:color w:val="FF0000"/>
        </w:rPr>
      </w:r>
      <w:r w:rsidR="00BE0586">
        <w:rPr>
          <w:color w:val="FF0000"/>
        </w:rPr>
        <w:fldChar w:fldCharType="separate"/>
      </w:r>
      <w:r w:rsidR="002B46D6">
        <w:t xml:space="preserve">Figure </w:t>
      </w:r>
      <w:r w:rsidR="002B46D6">
        <w:rPr>
          <w:noProof/>
        </w:rPr>
        <w:t>23</w:t>
      </w:r>
      <w:r w:rsidR="00BE0586">
        <w:rPr>
          <w:color w:val="FF0000"/>
        </w:rPr>
        <w:fldChar w:fldCharType="end"/>
      </w:r>
      <w:r w:rsidR="00BE0586">
        <w:rPr>
          <w:color w:val="FF0000"/>
        </w:rPr>
        <w:t xml:space="preserve"> </w:t>
      </w:r>
      <w:r w:rsidR="002A29C5">
        <w:t>show</w:t>
      </w:r>
      <w:r w:rsidR="00CA3080">
        <w:t>s</w:t>
      </w:r>
      <w:r w:rsidR="0015584A">
        <w:t>, at equivalent computation</w:t>
      </w:r>
      <w:r>
        <w:t>al simulation</w:t>
      </w:r>
      <w:r w:rsidR="0015584A">
        <w:t xml:space="preserve"> time</w:t>
      </w:r>
      <w:r>
        <w:t>s</w:t>
      </w:r>
      <w:r w:rsidR="0015584A">
        <w:t xml:space="preserve">, </w:t>
      </w:r>
      <w:r w:rsidR="00126823">
        <w:t>the</w:t>
      </w:r>
      <w:r w:rsidR="002A29C5">
        <w:t xml:space="preserve"> simulated</w:t>
      </w:r>
      <w:r w:rsidR="00126823">
        <w:t xml:space="preserve"> radar reflectivity at 400</w:t>
      </w:r>
      <w:r w:rsidR="002A29C5">
        <w:t xml:space="preserve"> </w:t>
      </w:r>
      <w:r w:rsidR="00126823">
        <w:t>m f</w:t>
      </w:r>
      <w:r w:rsidR="00050D7C">
        <w:t>or</w:t>
      </w:r>
      <w:r w:rsidR="00126823">
        <w:t xml:space="preserve"> </w:t>
      </w:r>
      <w:r w:rsidR="00F523BD">
        <w:t xml:space="preserve">three grids; </w:t>
      </w:r>
      <w:r w:rsidR="00F523BD">
        <w:fldChar w:fldCharType="begin"/>
      </w:r>
      <w:r w:rsidR="00F523BD">
        <w:instrText xml:space="preserve"> REF _Ref430589282 \h </w:instrText>
      </w:r>
      <w:r w:rsidR="00F523BD">
        <w:fldChar w:fldCharType="separate"/>
      </w:r>
      <w:r w:rsidR="00F523BD">
        <w:t xml:space="preserve">Figure </w:t>
      </w:r>
      <w:r w:rsidR="00F523BD">
        <w:rPr>
          <w:noProof/>
        </w:rPr>
        <w:t>23</w:t>
      </w:r>
      <w:r w:rsidR="00F523BD">
        <w:fldChar w:fldCharType="end"/>
      </w:r>
      <w:r w:rsidR="00F523BD">
        <w:t xml:space="preserve"> (a) shows the radar reflectivity of the solution of the original</w:t>
      </w:r>
      <w:r w:rsidR="00126823">
        <w:t xml:space="preserve"> 80 km x 80 km</w:t>
      </w:r>
      <w:r>
        <w:t xml:space="preserve"> grid</w:t>
      </w:r>
      <w:r w:rsidR="00F523BD">
        <w:t xml:space="preserve">, </w:t>
      </w:r>
      <w:r w:rsidR="00126823">
        <w:t xml:space="preserve"> </w:t>
      </w:r>
      <w:r w:rsidR="00F523BD">
        <w:fldChar w:fldCharType="begin"/>
      </w:r>
      <w:r w:rsidR="00F523BD">
        <w:instrText xml:space="preserve"> REF _Ref430589282 \h </w:instrText>
      </w:r>
      <w:r w:rsidR="00F523BD">
        <w:fldChar w:fldCharType="separate"/>
      </w:r>
      <w:r w:rsidR="00F523BD">
        <w:t xml:space="preserve">Figure </w:t>
      </w:r>
      <w:r w:rsidR="00F523BD">
        <w:rPr>
          <w:noProof/>
        </w:rPr>
        <w:t>23</w:t>
      </w:r>
      <w:r w:rsidR="00F523BD">
        <w:fldChar w:fldCharType="end"/>
      </w:r>
      <w:r w:rsidR="00F523BD">
        <w:t xml:space="preserve"> (b) is the solution for the 40 km x 40 km grid  initialized only with the sounding data but without the 40-minute, CFD-conditioning restart file, generated from the original simulation, and finally  </w:t>
      </w:r>
      <w:r w:rsidR="00F523BD">
        <w:fldChar w:fldCharType="begin"/>
      </w:r>
      <w:r w:rsidR="00F523BD">
        <w:instrText xml:space="preserve"> REF _Ref430589282 \h </w:instrText>
      </w:r>
      <w:r w:rsidR="00F523BD">
        <w:fldChar w:fldCharType="separate"/>
      </w:r>
      <w:r w:rsidR="00F523BD">
        <w:t xml:space="preserve">Figure </w:t>
      </w:r>
      <w:r w:rsidR="00F523BD">
        <w:rPr>
          <w:noProof/>
        </w:rPr>
        <w:t>23</w:t>
      </w:r>
      <w:r w:rsidR="00F523BD">
        <w:fldChar w:fldCharType="end"/>
      </w:r>
      <w:r w:rsidR="00F523BD">
        <w:t xml:space="preserve"> (c) is the solution for the 40 km x 40 km grid initialized with the sounding data and with the conditioning restart file. </w:t>
      </w:r>
      <w:r w:rsidR="00126823">
        <w:t xml:space="preserve">When comparing the three simulated storms at an equivalent computation time, </w:t>
      </w:r>
      <w:r w:rsidR="002A29C5">
        <w:t>it was</w:t>
      </w:r>
      <w:r w:rsidR="00126823">
        <w:t xml:space="preserve"> </w:t>
      </w:r>
      <w:r w:rsidR="006C6FD5">
        <w:t>determined</w:t>
      </w:r>
      <w:r w:rsidR="00126823">
        <w:t xml:space="preserve"> that the simulation represented by </w:t>
      </w:r>
      <w:r w:rsidR="00EE7174">
        <w:fldChar w:fldCharType="begin"/>
      </w:r>
      <w:r w:rsidR="00EE7174">
        <w:instrText xml:space="preserve"> REF _Ref430589282 \h </w:instrText>
      </w:r>
      <w:r w:rsidR="00EE7174">
        <w:fldChar w:fldCharType="separate"/>
      </w:r>
      <w:r w:rsidR="002B46D6">
        <w:t xml:space="preserve">Figure </w:t>
      </w:r>
      <w:r w:rsidR="002B46D6">
        <w:rPr>
          <w:noProof/>
        </w:rPr>
        <w:t>23</w:t>
      </w:r>
      <w:r w:rsidR="00EE7174">
        <w:fldChar w:fldCharType="end"/>
      </w:r>
      <w:r w:rsidR="00056EFE">
        <w:t xml:space="preserve"> (b)</w:t>
      </w:r>
      <w:r w:rsidR="00126823">
        <w:t xml:space="preserve"> failed to reproduce the size and strength of the </w:t>
      </w:r>
      <w:r w:rsidR="00056EFE">
        <w:t>reference</w:t>
      </w:r>
      <w:r w:rsidR="00126823">
        <w:t xml:space="preserve"> storm. It was also </w:t>
      </w:r>
      <w:r w:rsidR="002A29C5">
        <w:t>observ</w:t>
      </w:r>
      <w:r w:rsidR="00126823">
        <w:t xml:space="preserve">ed that at a later time, when the </w:t>
      </w:r>
      <w:r w:rsidR="00056EFE">
        <w:t>reference</w:t>
      </w:r>
      <w:r w:rsidR="00126823">
        <w:t xml:space="preserve"> storm had formed and was producing tornadoes</w:t>
      </w:r>
      <w:r w:rsidR="002A29C5">
        <w:t>, as</w:t>
      </w:r>
      <w:r w:rsidR="00126823">
        <w:t xml:space="preserve"> reproduced utilizing the 80 km x 80 km footprint storm, the </w:t>
      </w:r>
      <w:r w:rsidR="006C6FD5">
        <w:t xml:space="preserve">unconditioned </w:t>
      </w:r>
      <w:r w:rsidR="00126823">
        <w:t xml:space="preserve">small-grid storm </w:t>
      </w:r>
      <w:r w:rsidR="002A29C5">
        <w:t xml:space="preserve">simulation </w:t>
      </w:r>
      <w:r w:rsidR="00126823">
        <w:t>had nearly dissipated.</w:t>
      </w:r>
      <w:r w:rsidR="0015584A">
        <w:t xml:space="preserve"> Those results showed that </w:t>
      </w:r>
      <w:r w:rsidR="0015584A" w:rsidRPr="0015584A">
        <w:t>the</w:t>
      </w:r>
      <w:r w:rsidR="0015584A">
        <w:t xml:space="preserve"> size of the </w:t>
      </w:r>
      <w:r w:rsidR="0015584A" w:rsidRPr="0015584A">
        <w:t>computational domain</w:t>
      </w:r>
      <w:r w:rsidR="00990252">
        <w:t>,</w:t>
      </w:r>
      <w:r w:rsidR="0015584A">
        <w:t xml:space="preserve"> coupled with the initialization of the simulation is primordial</w:t>
      </w:r>
      <w:r w:rsidR="0015584A" w:rsidRPr="0015584A">
        <w:t>.</w:t>
      </w:r>
      <w:r w:rsidR="0015584A">
        <w:t xml:space="preserve"> Indeed the supercell simulation is sensitive to the</w:t>
      </w:r>
      <w:r w:rsidR="00661FCC">
        <w:t xml:space="preserve"> size of the</w:t>
      </w:r>
      <w:r w:rsidR="0015584A">
        <w:t xml:space="preserve"> computational </w:t>
      </w:r>
      <w:r w:rsidR="00661FCC">
        <w:t xml:space="preserve">domain combined with the </w:t>
      </w:r>
      <w:r w:rsidR="00A33A56">
        <w:t xml:space="preserve">method of </w:t>
      </w:r>
      <w:r w:rsidR="00661FCC">
        <w:t xml:space="preserve">initialization. </w:t>
      </w:r>
      <w:r w:rsidR="006C6FD5" w:rsidRPr="00BE0586">
        <w:t>Utilization of a smaller, moving computational domain is only possible when those simulations are conditioned using a restart file</w:t>
      </w:r>
      <w:r w:rsidR="00BE0586" w:rsidRPr="00BE0586">
        <w:t xml:space="preserve">, that contains data </w:t>
      </w:r>
      <w:r w:rsidR="00990252">
        <w:t>representing</w:t>
      </w:r>
      <w:r w:rsidR="00BE0586" w:rsidRPr="00BE0586">
        <w:t xml:space="preserve"> a fully-develop storm</w:t>
      </w:r>
      <w:r w:rsidR="00990252">
        <w:t>, as</w:t>
      </w:r>
      <w:r w:rsidR="00BE0586" w:rsidRPr="00BE0586">
        <w:t xml:space="preserve"> generated by a larger-domain simulation</w:t>
      </w:r>
      <w:r w:rsidR="006C6FD5" w:rsidRPr="00BE0586">
        <w:t>.  The restart file is necessary, in order to properly impose the inflow and outflow conditions associate</w:t>
      </w:r>
      <w:r w:rsidR="005A38E8" w:rsidRPr="00BE0586">
        <w:t>d</w:t>
      </w:r>
      <w:r w:rsidR="006C6FD5" w:rsidRPr="00BE0586">
        <w:t xml:space="preserve"> with the larger storm.  </w:t>
      </w:r>
      <w:r w:rsidR="005A38E8" w:rsidRPr="00BE0586">
        <w:t>In that way, as the domain move</w:t>
      </w:r>
      <w:r w:rsidR="00990252">
        <w:t>s</w:t>
      </w:r>
      <w:r w:rsidR="005A38E8" w:rsidRPr="00BE0586">
        <w:t xml:space="preserve"> forward, the appropriate boundary specifications are maintained.  </w:t>
      </w:r>
      <w:r w:rsidR="00A33A56">
        <w:t>Combining a</w:t>
      </w:r>
      <w:r w:rsidR="00990252">
        <w:t xml:space="preserve"> domain that is</w:t>
      </w:r>
      <w:r w:rsidR="00A33A56">
        <w:t xml:space="preserve"> too small with </w:t>
      </w:r>
      <w:r w:rsidR="006647D3">
        <w:t xml:space="preserve">only </w:t>
      </w:r>
      <w:r w:rsidR="00A33A56">
        <w:t xml:space="preserve">the vertical sounding of the atmosphere </w:t>
      </w:r>
      <w:r w:rsidR="00990252">
        <w:t>for initialization</w:t>
      </w:r>
      <w:r w:rsidR="00A33A56">
        <w:t xml:space="preserve"> of the simulation affects the mechanism</w:t>
      </w:r>
      <w:r w:rsidR="006647D3">
        <w:t>s</w:t>
      </w:r>
      <w:r w:rsidR="00A33A56">
        <w:t xml:space="preserve"> </w:t>
      </w:r>
      <w:r w:rsidR="00990252">
        <w:t>that propel</w:t>
      </w:r>
      <w:r w:rsidR="006647D3">
        <w:t xml:space="preserve"> the supercell storm. Not only</w:t>
      </w:r>
      <w:r w:rsidR="00990252">
        <w:t xml:space="preserve"> is it not possible to decouple</w:t>
      </w:r>
      <w:r w:rsidR="006647D3">
        <w:t xml:space="preserve"> the tornado from its supercell storm</w:t>
      </w:r>
      <w:r w:rsidR="00990252">
        <w:t xml:space="preserve"> host</w:t>
      </w:r>
      <w:r w:rsidR="006647D3">
        <w:t xml:space="preserve"> (Fiedler, 1995)</w:t>
      </w:r>
      <w:r w:rsidR="00990252">
        <w:t>,</w:t>
      </w:r>
      <w:r w:rsidR="006647D3">
        <w:t xml:space="preserve"> but </w:t>
      </w:r>
      <w:r w:rsidR="00BC0EDC">
        <w:t xml:space="preserve">when the supercell storm is </w:t>
      </w:r>
      <w:r w:rsidR="00990252">
        <w:t>in</w:t>
      </w:r>
      <w:r w:rsidR="00BC0EDC">
        <w:t xml:space="preserve"> its early </w:t>
      </w:r>
      <w:r w:rsidR="00990252">
        <w:t>st</w:t>
      </w:r>
      <w:r w:rsidR="00BC0EDC">
        <w:t>age of formation, it cannot be decoupled from its environment, or else the storm los</w:t>
      </w:r>
      <w:r w:rsidR="00990252">
        <w:t>es</w:t>
      </w:r>
      <w:r w:rsidR="00BC0EDC">
        <w:t xml:space="preserve"> its intensity.</w:t>
      </w:r>
    </w:p>
    <w:p w14:paraId="5723A287" w14:textId="0579B8A3" w:rsidR="002F4B20" w:rsidRDefault="000910F3" w:rsidP="002F4B20">
      <w:pPr>
        <w:jc w:val="center"/>
      </w:pPr>
      <w:r>
        <w:rPr>
          <w:noProof/>
        </w:rPr>
        <w:lastRenderedPageBreak/>
        <w:drawing>
          <wp:inline distT="0" distB="0" distL="0" distR="0" wp14:anchorId="29ACFBD7" wp14:editId="5BA0C392">
            <wp:extent cx="5943600" cy="5591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ization_newpic.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591810"/>
                    </a:xfrm>
                    <a:prstGeom prst="rect">
                      <a:avLst/>
                    </a:prstGeom>
                  </pic:spPr>
                </pic:pic>
              </a:graphicData>
            </a:graphic>
          </wp:inline>
        </w:drawing>
      </w:r>
    </w:p>
    <w:p w14:paraId="306C27D6" w14:textId="14C7874D" w:rsidR="00570A8E" w:rsidRDefault="002F4B20" w:rsidP="002F4B20">
      <w:pPr>
        <w:pStyle w:val="Caption"/>
      </w:pPr>
      <w:bookmarkStart w:id="78" w:name="_Ref430589282"/>
      <w:bookmarkStart w:id="79" w:name="_Toc456340757"/>
      <w:r>
        <w:t xml:space="preserve">Figure </w:t>
      </w:r>
      <w:r>
        <w:fldChar w:fldCharType="begin"/>
      </w:r>
      <w:r>
        <w:instrText xml:space="preserve"> SEQ Figure \* ARABIC </w:instrText>
      </w:r>
      <w:r>
        <w:fldChar w:fldCharType="separate"/>
      </w:r>
      <w:r w:rsidR="00F02701">
        <w:t>21</w:t>
      </w:r>
      <w:r>
        <w:fldChar w:fldCharType="end"/>
      </w:r>
      <w:bookmarkEnd w:id="78"/>
      <w:r>
        <w:t xml:space="preserve">. </w:t>
      </w:r>
      <w:r w:rsidR="00AD308E">
        <w:t>Radar reflectivity r</w:t>
      </w:r>
      <w:r w:rsidR="00CE777F">
        <w:t>esults</w:t>
      </w:r>
      <w:r w:rsidR="00AD308E">
        <w:t xml:space="preserve"> </w:t>
      </w:r>
      <w:r w:rsidR="00CE777F">
        <w:t>showing the importance of the computational domain</w:t>
      </w:r>
      <w:r w:rsidR="006B278C">
        <w:t xml:space="preserve"> with the right initialization</w:t>
      </w:r>
      <w:r w:rsidR="00050D7C">
        <w:t xml:space="preserve"> for</w:t>
      </w:r>
      <w:r w:rsidR="00AD308E">
        <w:t xml:space="preserve"> (a) </w:t>
      </w:r>
      <w:r w:rsidR="00AD308E" w:rsidRPr="00AD308E">
        <w:t xml:space="preserve">the original </w:t>
      </w:r>
      <w:r w:rsidR="00AD308E">
        <w:t>simulation</w:t>
      </w:r>
      <w:commentRangeStart w:id="80"/>
      <w:commentRangeStart w:id="81"/>
      <w:r w:rsidR="00050D7C">
        <w:t>,</w:t>
      </w:r>
      <w:r w:rsidR="00AD308E">
        <w:t xml:space="preserve"> (b) </w:t>
      </w:r>
      <w:r w:rsidR="00050D7C">
        <w:t xml:space="preserve"> the </w:t>
      </w:r>
      <w:r w:rsidR="00AD308E">
        <w:t xml:space="preserve">simulation for a </w:t>
      </w:r>
      <w:r w:rsidR="00AD308E" w:rsidRPr="00AD308E">
        <w:t xml:space="preserve">40 km x 40 km grid </w:t>
      </w:r>
      <w:r w:rsidR="00AD308E">
        <w:t xml:space="preserve">and </w:t>
      </w:r>
      <w:r w:rsidR="00AD308E" w:rsidRPr="00AD308E">
        <w:t>initialized with the sounding data, but without the restart fil</w:t>
      </w:r>
      <w:r w:rsidR="00AD308E">
        <w:t>e</w:t>
      </w:r>
      <w:r w:rsidR="00050D7C">
        <w:t xml:space="preserve">, and </w:t>
      </w:r>
      <w:r w:rsidR="00AD308E">
        <w:t>(c)</w:t>
      </w:r>
      <w:r w:rsidR="00050D7C">
        <w:t xml:space="preserve"> the</w:t>
      </w:r>
      <w:r w:rsidR="00AD308E">
        <w:t xml:space="preserve"> </w:t>
      </w:r>
      <w:r w:rsidR="00AD308E" w:rsidRPr="00AD308E">
        <w:t xml:space="preserve">simulation for a 40 km x 40 km grid and </w:t>
      </w:r>
      <w:r w:rsidR="00050D7C" w:rsidRPr="00050D7C">
        <w:t xml:space="preserve">initialized </w:t>
      </w:r>
      <w:r w:rsidR="00050D7C">
        <w:t xml:space="preserve">with </w:t>
      </w:r>
      <w:r w:rsidR="00AD308E">
        <w:t>the restart file</w:t>
      </w:r>
      <w:commentRangeEnd w:id="80"/>
      <w:r w:rsidR="00FA5BED">
        <w:rPr>
          <w:rStyle w:val="CommentReference"/>
          <w:rFonts w:eastAsia="Calibri"/>
          <w:noProof w:val="0"/>
        </w:rPr>
        <w:commentReference w:id="80"/>
      </w:r>
      <w:commentRangeEnd w:id="81"/>
      <w:r w:rsidR="006B278C">
        <w:rPr>
          <w:rStyle w:val="CommentReference"/>
          <w:rFonts w:eastAsia="Calibri"/>
          <w:noProof w:val="0"/>
        </w:rPr>
        <w:commentReference w:id="81"/>
      </w:r>
      <w:r w:rsidR="00AD308E">
        <w:t>.</w:t>
      </w:r>
      <w:bookmarkEnd w:id="79"/>
    </w:p>
    <w:p w14:paraId="2E27A5E1" w14:textId="17396CA9" w:rsidR="00090AB9" w:rsidRDefault="00090AB9" w:rsidP="00056EFE">
      <w:r>
        <w:t xml:space="preserve">Comparing the radar reflectivity for the three refined simulations </w:t>
      </w:r>
      <w:r w:rsidR="00990252">
        <w:t>with</w:t>
      </w:r>
      <w:r>
        <w:t xml:space="preserve"> the </w:t>
      </w:r>
      <w:r w:rsidR="00990252">
        <w:t>earlier study</w:t>
      </w:r>
      <w:r>
        <w:t xml:space="preserve"> (</w:t>
      </w:r>
      <w:r w:rsidR="00EE7174">
        <w:fldChar w:fldCharType="begin"/>
      </w:r>
      <w:r w:rsidR="00EE7174">
        <w:instrText xml:space="preserve"> REF _Ref430589424 \h </w:instrText>
      </w:r>
      <w:r w:rsidR="00EE7174">
        <w:fldChar w:fldCharType="separate"/>
      </w:r>
      <w:r w:rsidR="002E12C6">
        <w:t>Figure 22</w:t>
      </w:r>
      <w:r w:rsidR="00EE7174">
        <w:fldChar w:fldCharType="end"/>
      </w:r>
      <w:r w:rsidR="00EA1FE5">
        <w:t xml:space="preserve">, </w:t>
      </w:r>
      <w:r w:rsidR="00EE7174">
        <w:fldChar w:fldCharType="begin"/>
      </w:r>
      <w:r w:rsidR="00EE7174">
        <w:instrText xml:space="preserve"> REF _Ref430589431 \h </w:instrText>
      </w:r>
      <w:r w:rsidR="00EE7174">
        <w:fldChar w:fldCharType="separate"/>
      </w:r>
      <w:r w:rsidR="002E12C6">
        <w:t>Figure 23</w:t>
      </w:r>
      <w:r w:rsidR="00EE7174">
        <w:fldChar w:fldCharType="end"/>
      </w:r>
      <w:r w:rsidR="00EA1FE5">
        <w:t xml:space="preserve">, and </w:t>
      </w:r>
      <w:r w:rsidR="00EE7174">
        <w:fldChar w:fldCharType="begin"/>
      </w:r>
      <w:r w:rsidR="00EE7174">
        <w:instrText xml:space="preserve"> REF _Ref430589439 \h </w:instrText>
      </w:r>
      <w:r w:rsidR="00EE7174">
        <w:fldChar w:fldCharType="separate"/>
      </w:r>
      <w:r w:rsidR="002E12C6">
        <w:t>Figure 24</w:t>
      </w:r>
      <w:r w:rsidR="00EE7174">
        <w:fldChar w:fldCharType="end"/>
      </w:r>
      <w:r>
        <w:t xml:space="preserve">), </w:t>
      </w:r>
      <w:r w:rsidR="000701CE">
        <w:t>it can be seen</w:t>
      </w:r>
      <w:r w:rsidR="00E874E4">
        <w:t xml:space="preserve"> that the</w:t>
      </w:r>
      <w:r w:rsidR="00990252">
        <w:t xml:space="preserve"> high fidelity</w:t>
      </w:r>
      <w:r w:rsidR="00E874E4">
        <w:t xml:space="preserve"> storm simulations preserved the same</w:t>
      </w:r>
      <w:r w:rsidR="002A29C5">
        <w:t xml:space="preserve"> gross</w:t>
      </w:r>
      <w:r w:rsidR="00E874E4">
        <w:t xml:space="preserve"> characteristic </w:t>
      </w:r>
      <w:r w:rsidR="00990252">
        <w:t>feature</w:t>
      </w:r>
      <w:r w:rsidR="00E874E4">
        <w:t xml:space="preserve">s, and strengths as the </w:t>
      </w:r>
      <w:r w:rsidR="00056EFE">
        <w:t>reference</w:t>
      </w:r>
      <w:r w:rsidR="00E874E4">
        <w:t xml:space="preserve"> storm, but provided more detail.</w:t>
      </w:r>
    </w:p>
    <w:p w14:paraId="5F8C7B24" w14:textId="77777777" w:rsidR="009D06CC" w:rsidRDefault="00AB56FF" w:rsidP="001A06F3">
      <w:pPr>
        <w:pStyle w:val="Caption"/>
      </w:pPr>
      <w:r>
        <w:lastRenderedPageBreak/>
        <w:drawing>
          <wp:inline distT="0" distB="0" distL="0" distR="0" wp14:anchorId="0537A898" wp14:editId="469F1243">
            <wp:extent cx="4992624" cy="640079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ACTUAL_400m.png"/>
                    <pic:cNvPicPr/>
                  </pic:nvPicPr>
                  <pic:blipFill>
                    <a:blip r:embed="rId32">
                      <a:extLst>
                        <a:ext uri="{28A0092B-C50C-407E-A947-70E740481C1C}">
                          <a14:useLocalDpi xmlns:a14="http://schemas.microsoft.com/office/drawing/2010/main" val="0"/>
                        </a:ext>
                      </a:extLst>
                    </a:blip>
                    <a:stretch>
                      <a:fillRect/>
                    </a:stretch>
                  </pic:blipFill>
                  <pic:spPr>
                    <a:xfrm>
                      <a:off x="0" y="0"/>
                      <a:ext cx="4992624" cy="6400799"/>
                    </a:xfrm>
                    <a:prstGeom prst="rect">
                      <a:avLst/>
                    </a:prstGeom>
                  </pic:spPr>
                </pic:pic>
              </a:graphicData>
            </a:graphic>
          </wp:inline>
        </w:drawing>
      </w:r>
      <w:bookmarkStart w:id="82" w:name="_Ref409775832"/>
    </w:p>
    <w:p w14:paraId="019C3868" w14:textId="16FE430A" w:rsidR="008F5911" w:rsidRDefault="00EA1FE5" w:rsidP="001A06F3">
      <w:pPr>
        <w:pStyle w:val="Caption"/>
      </w:pPr>
      <w:bookmarkStart w:id="83" w:name="_Ref430589424"/>
      <w:bookmarkStart w:id="84" w:name="_Toc456340758"/>
      <w:r>
        <w:t xml:space="preserve">Figure </w:t>
      </w:r>
      <w:r w:rsidR="0070336E">
        <w:fldChar w:fldCharType="begin"/>
      </w:r>
      <w:r w:rsidR="0070336E">
        <w:instrText xml:space="preserve"> SEQ Figure \* ARABIC </w:instrText>
      </w:r>
      <w:r w:rsidR="0070336E">
        <w:fldChar w:fldCharType="separate"/>
      </w:r>
      <w:r w:rsidR="00F02701">
        <w:t>22</w:t>
      </w:r>
      <w:r w:rsidR="0070336E">
        <w:fldChar w:fldCharType="end"/>
      </w:r>
      <w:bookmarkEnd w:id="82"/>
      <w:bookmarkEnd w:id="83"/>
      <w:r>
        <w:t xml:space="preserve">. </w:t>
      </w:r>
      <w:r w:rsidR="008F5911">
        <w:t xml:space="preserve">Radar Reflectivity for the </w:t>
      </w:r>
      <w:r w:rsidR="00056EFE">
        <w:t>reference</w:t>
      </w:r>
      <w:r w:rsidR="00E874E4">
        <w:t xml:space="preserve"> case at an elevation</w:t>
      </w:r>
      <w:r w:rsidR="008F5911">
        <w:t xml:space="preserve"> of 400</w:t>
      </w:r>
      <w:r w:rsidR="00990252">
        <w:t xml:space="preserve"> </w:t>
      </w:r>
      <w:r w:rsidR="008F5911">
        <w:t>m</w:t>
      </w:r>
      <w:r w:rsidR="00E874E4">
        <w:t xml:space="preserve"> </w:t>
      </w:r>
      <w:r w:rsidR="00990252">
        <w:t>AGL</w:t>
      </w:r>
      <w:r w:rsidR="008F5911">
        <w:t>. The original gr</w:t>
      </w:r>
      <w:r w:rsidR="00E874E4">
        <w:t>id is represented on the left</w:t>
      </w:r>
      <w:r w:rsidR="008F5911">
        <w:t xml:space="preserve"> and the refine</w:t>
      </w:r>
      <w:r w:rsidR="004C0C4A">
        <w:t>d</w:t>
      </w:r>
      <w:r w:rsidR="008F5911">
        <w:t xml:space="preserve"> grid on the right. From top to bottom, the time</w:t>
      </w:r>
      <w:r w:rsidR="004C0C4A">
        <w:t>s are</w:t>
      </w:r>
      <w:r w:rsidR="008F5911">
        <w:t xml:space="preserve"> t=40</w:t>
      </w:r>
      <w:r w:rsidR="00990252">
        <w:t xml:space="preserve"> </w:t>
      </w:r>
      <w:r w:rsidR="008F5911">
        <w:t>min, t=50</w:t>
      </w:r>
      <w:r w:rsidR="00990252">
        <w:t xml:space="preserve"> </w:t>
      </w:r>
      <w:r w:rsidR="008F5911">
        <w:t>min, and t=60</w:t>
      </w:r>
      <w:r w:rsidR="00990252">
        <w:t xml:space="preserve"> </w:t>
      </w:r>
      <w:r w:rsidR="008F5911">
        <w:t>min for the original simulation and t=0, t=10</w:t>
      </w:r>
      <w:r w:rsidR="00990252">
        <w:t xml:space="preserve"> </w:t>
      </w:r>
      <w:r w:rsidR="008F5911">
        <w:t>min, t=20</w:t>
      </w:r>
      <w:r w:rsidR="00990252">
        <w:t xml:space="preserve"> </w:t>
      </w:r>
      <w:r w:rsidR="008F5911">
        <w:t>min for the new simulation.</w:t>
      </w:r>
      <w:bookmarkEnd w:id="84"/>
    </w:p>
    <w:p w14:paraId="7F459124" w14:textId="77777777" w:rsidR="009D06CC" w:rsidRDefault="00AF606A" w:rsidP="001A06F3">
      <w:pPr>
        <w:pStyle w:val="Caption"/>
      </w:pPr>
      <w:r>
        <w:lastRenderedPageBreak/>
        <w:drawing>
          <wp:inline distT="0" distB="0" distL="0" distR="0" wp14:anchorId="7F11568D" wp14:editId="43751F7B">
            <wp:extent cx="4992624"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WETpwd_400m.png"/>
                    <pic:cNvPicPr/>
                  </pic:nvPicPr>
                  <pic:blipFill>
                    <a:blip r:embed="rId33">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85" w:name="_Ref409775844"/>
    </w:p>
    <w:p w14:paraId="612CA633" w14:textId="335E9187" w:rsidR="006E097A" w:rsidRDefault="00EA1FE5" w:rsidP="001A06F3">
      <w:pPr>
        <w:pStyle w:val="Caption"/>
      </w:pPr>
      <w:bookmarkStart w:id="86" w:name="_Ref430589431"/>
      <w:bookmarkStart w:id="87" w:name="_Toc456340759"/>
      <w:r>
        <w:t xml:space="preserve">Figure </w:t>
      </w:r>
      <w:r w:rsidR="0070336E">
        <w:fldChar w:fldCharType="begin"/>
      </w:r>
      <w:r w:rsidR="0070336E">
        <w:instrText xml:space="preserve"> SEQ Figure \* ARABIC </w:instrText>
      </w:r>
      <w:r w:rsidR="0070336E">
        <w:fldChar w:fldCharType="separate"/>
      </w:r>
      <w:r w:rsidR="00F02701">
        <w:t>23</w:t>
      </w:r>
      <w:r w:rsidR="0070336E">
        <w:fldChar w:fldCharType="end"/>
      </w:r>
      <w:bookmarkEnd w:id="85"/>
      <w:bookmarkEnd w:id="86"/>
      <w:r>
        <w:t xml:space="preserve">. </w:t>
      </w:r>
      <w:r w:rsidR="008F5911" w:rsidRPr="008F5911">
        <w:t xml:space="preserve">Radar Reflectivity for the </w:t>
      </w:r>
      <w:r w:rsidR="00EE7174">
        <w:t>wet</w:t>
      </w:r>
      <w:r w:rsidR="008F5911" w:rsidRPr="008F5911">
        <w:t xml:space="preserve"> case at an </w:t>
      </w:r>
      <w:r w:rsidR="005A39EE">
        <w:t>elevation of 400</w:t>
      </w:r>
      <w:r w:rsidR="00990252">
        <w:t xml:space="preserve"> </w:t>
      </w:r>
      <w:r w:rsidR="005A39EE">
        <w:t xml:space="preserve">m </w:t>
      </w:r>
      <w:r w:rsidR="00990252">
        <w:t>AGL</w:t>
      </w:r>
      <w:r w:rsidR="005A39EE">
        <w:t xml:space="preserve">. The original grid is represented on the left and the refined grid on the right. </w:t>
      </w:r>
      <w:r w:rsidR="008F5911" w:rsidRPr="008F5911">
        <w:t xml:space="preserve">From top to bottom, the </w:t>
      </w:r>
      <w:r w:rsidR="004C0C4A">
        <w:t>times are</w:t>
      </w:r>
      <w:r w:rsidR="008F5911" w:rsidRPr="008F5911">
        <w:t xml:space="preserve"> t=40</w:t>
      </w:r>
      <w:r w:rsidR="00990252">
        <w:t xml:space="preserve"> </w:t>
      </w:r>
      <w:r w:rsidR="008F5911" w:rsidRPr="008F5911">
        <w:t>min, t=50</w:t>
      </w:r>
      <w:r w:rsidR="00990252">
        <w:t xml:space="preserve"> </w:t>
      </w:r>
      <w:r w:rsidR="008F5911" w:rsidRPr="008F5911">
        <w:t>min, and t=60</w:t>
      </w:r>
      <w:r w:rsidR="00990252">
        <w:t xml:space="preserve"> </w:t>
      </w:r>
      <w:r w:rsidR="008F5911" w:rsidRPr="008F5911">
        <w:t>min for the original simulation and t=0, t=10</w:t>
      </w:r>
      <w:r w:rsidR="00990252">
        <w:t xml:space="preserve"> </w:t>
      </w:r>
      <w:r w:rsidR="008F5911" w:rsidRPr="008F5911">
        <w:t>min, t=20</w:t>
      </w:r>
      <w:r w:rsidR="00990252">
        <w:t xml:space="preserve"> </w:t>
      </w:r>
      <w:r w:rsidR="008F5911" w:rsidRPr="008F5911">
        <w:t>min for the new simulation.</w:t>
      </w:r>
      <w:bookmarkEnd w:id="87"/>
    </w:p>
    <w:p w14:paraId="687940C2" w14:textId="77777777" w:rsidR="009D06CC" w:rsidRDefault="003D3A72" w:rsidP="001A06F3">
      <w:pPr>
        <w:pStyle w:val="Caption"/>
      </w:pPr>
      <w:r>
        <w:lastRenderedPageBreak/>
        <w:drawing>
          <wp:inline distT="0" distB="0" distL="0" distR="0" wp14:anchorId="76F03D8B" wp14:editId="3C2B6973">
            <wp:extent cx="4992624" cy="640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DRY_400m.png"/>
                    <pic:cNvPicPr/>
                  </pic:nvPicPr>
                  <pic:blipFill>
                    <a:blip r:embed="rId34">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88" w:name="_Ref409775898"/>
      <w:bookmarkStart w:id="89" w:name="_Ref414537340"/>
    </w:p>
    <w:p w14:paraId="08F0EA1E" w14:textId="601CB3FF" w:rsidR="008F5911" w:rsidRDefault="00EA1FE5" w:rsidP="001A06F3">
      <w:pPr>
        <w:pStyle w:val="Caption"/>
      </w:pPr>
      <w:bookmarkStart w:id="90" w:name="_Ref430589439"/>
      <w:bookmarkStart w:id="91" w:name="_Toc456340760"/>
      <w:r>
        <w:t xml:space="preserve">Figure </w:t>
      </w:r>
      <w:r w:rsidR="0070336E">
        <w:fldChar w:fldCharType="begin"/>
      </w:r>
      <w:r w:rsidR="0070336E">
        <w:instrText xml:space="preserve"> SEQ Figure \* ARABIC </w:instrText>
      </w:r>
      <w:r w:rsidR="0070336E">
        <w:fldChar w:fldCharType="separate"/>
      </w:r>
      <w:r w:rsidR="00F02701">
        <w:t>24</w:t>
      </w:r>
      <w:r w:rsidR="0070336E">
        <w:fldChar w:fldCharType="end"/>
      </w:r>
      <w:bookmarkEnd w:id="88"/>
      <w:bookmarkEnd w:id="90"/>
      <w:r>
        <w:t xml:space="preserve">. </w:t>
      </w:r>
      <w:r w:rsidR="008F5911" w:rsidRPr="008F5911">
        <w:t xml:space="preserve">Radar Reflectivity for the </w:t>
      </w:r>
      <w:r w:rsidR="008F5911">
        <w:t>dry</w:t>
      </w:r>
      <w:r w:rsidR="008F5911" w:rsidRPr="008F5911">
        <w:t xml:space="preserve"> case at an </w:t>
      </w:r>
      <w:r w:rsidR="005A39EE">
        <w:t>elevation of 400</w:t>
      </w:r>
      <w:r w:rsidR="00DB322C">
        <w:t xml:space="preserve"> </w:t>
      </w:r>
      <w:r w:rsidR="005A39EE">
        <w:t xml:space="preserve">m </w:t>
      </w:r>
      <w:r w:rsidR="00DB322C">
        <w:t>AGL</w:t>
      </w:r>
      <w:r w:rsidR="005A39EE">
        <w:t xml:space="preserve">. The original grid is represented on the left and the refined grid on the right. </w:t>
      </w:r>
      <w:r w:rsidR="008F5911" w:rsidRPr="008F5911">
        <w:t>From top to bottom, the time</w:t>
      </w:r>
      <w:r w:rsidR="004C0C4A">
        <w:t>s are</w:t>
      </w:r>
      <w:r w:rsidR="008F5911" w:rsidRPr="008F5911">
        <w:t xml:space="preserve"> t=40</w:t>
      </w:r>
      <w:r w:rsidR="00BA40AC">
        <w:t xml:space="preserve"> </w:t>
      </w:r>
      <w:r w:rsidR="008F5911" w:rsidRPr="008F5911">
        <w:t>min, t=50</w:t>
      </w:r>
      <w:r w:rsidR="00BA40AC">
        <w:t xml:space="preserve"> </w:t>
      </w:r>
      <w:r w:rsidR="008F5911" w:rsidRPr="008F5911">
        <w:t>min, and t=60</w:t>
      </w:r>
      <w:r w:rsidR="00BA40AC">
        <w:t xml:space="preserve"> </w:t>
      </w:r>
      <w:r w:rsidR="008F5911" w:rsidRPr="008F5911">
        <w:t>min for the original simulation and t=0, t=10</w:t>
      </w:r>
      <w:r w:rsidR="00BA40AC">
        <w:t xml:space="preserve"> </w:t>
      </w:r>
      <w:r w:rsidR="008F5911" w:rsidRPr="008F5911">
        <w:t>min, t=20</w:t>
      </w:r>
      <w:r w:rsidR="00BA40AC">
        <w:t xml:space="preserve"> </w:t>
      </w:r>
      <w:r w:rsidR="008F5911" w:rsidRPr="008F5911">
        <w:t>min for the new simulation.</w:t>
      </w:r>
      <w:bookmarkEnd w:id="89"/>
      <w:bookmarkEnd w:id="91"/>
    </w:p>
    <w:p w14:paraId="1D523BF2" w14:textId="77777777" w:rsidR="00D74664" w:rsidRDefault="00D74664" w:rsidP="008F5911">
      <w:pPr>
        <w:jc w:val="left"/>
      </w:pPr>
    </w:p>
    <w:p w14:paraId="76D26B7B" w14:textId="77777777" w:rsidR="00D74664" w:rsidRDefault="00D74664" w:rsidP="008F5911">
      <w:pPr>
        <w:jc w:val="left"/>
      </w:pPr>
    </w:p>
    <w:p w14:paraId="01725336" w14:textId="77777777" w:rsidR="000F5B40" w:rsidRDefault="00090AB9" w:rsidP="006564D6">
      <w:pPr>
        <w:pStyle w:val="Heading2"/>
      </w:pPr>
      <w:bookmarkStart w:id="92" w:name="_Toc456001163"/>
      <w:r>
        <w:lastRenderedPageBreak/>
        <w:t>General results</w:t>
      </w:r>
      <w:bookmarkEnd w:id="92"/>
    </w:p>
    <w:p w14:paraId="19EEE61B" w14:textId="306CFC56" w:rsidR="002D035A" w:rsidRDefault="00DB322C" w:rsidP="008F5911">
      <w:pPr>
        <w:jc w:val="left"/>
      </w:pPr>
      <w:r>
        <w:t>Essentially</w:t>
      </w:r>
      <w:r w:rsidR="005A39EE">
        <w:t>, the three simulated storms resembled the observed Raleigh storm</w:t>
      </w:r>
      <w:r w:rsidR="002D035A">
        <w:t xml:space="preserve">. </w:t>
      </w:r>
      <w:r w:rsidR="007E763C">
        <w:fldChar w:fldCharType="begin"/>
      </w:r>
      <w:r w:rsidR="007E763C">
        <w:instrText xml:space="preserve"> REF _Ref430594692 \h </w:instrText>
      </w:r>
      <w:r w:rsidR="007E763C">
        <w:fldChar w:fldCharType="separate"/>
      </w:r>
      <w:r w:rsidR="002B46D6">
        <w:t xml:space="preserve">Table </w:t>
      </w:r>
      <w:r w:rsidR="002B46D6">
        <w:rPr>
          <w:noProof/>
        </w:rPr>
        <w:t>7</w:t>
      </w:r>
      <w:r w:rsidR="007E763C">
        <w:fldChar w:fldCharType="end"/>
      </w:r>
      <w:r w:rsidR="002D035A">
        <w:t xml:space="preserve"> </w:t>
      </w:r>
      <w:r w:rsidR="005A39EE">
        <w:t>synthesizes some of those characteristics</w:t>
      </w:r>
      <w:r w:rsidR="002D035A">
        <w:t>.</w:t>
      </w:r>
    </w:p>
    <w:p w14:paraId="7CFE6915" w14:textId="05092680" w:rsidR="00AC3F1C" w:rsidRDefault="00126823" w:rsidP="00126823">
      <w:pPr>
        <w:pStyle w:val="Caption"/>
      </w:pPr>
      <w:bookmarkStart w:id="93" w:name="_Ref430594692"/>
      <w:bookmarkStart w:id="94" w:name="_Ref434816344"/>
      <w:bookmarkStart w:id="95" w:name="_Toc456001219"/>
      <w:r>
        <w:t xml:space="preserve">Table </w:t>
      </w:r>
      <w:r>
        <w:fldChar w:fldCharType="begin"/>
      </w:r>
      <w:r>
        <w:instrText xml:space="preserve"> SEQ Table \* ARABIC </w:instrText>
      </w:r>
      <w:r>
        <w:fldChar w:fldCharType="separate"/>
      </w:r>
      <w:r w:rsidR="006957C0">
        <w:t>7</w:t>
      </w:r>
      <w:r>
        <w:fldChar w:fldCharType="end"/>
      </w:r>
      <w:bookmarkEnd w:id="93"/>
      <w:r w:rsidR="00AC3F1C">
        <w:t>. Comparison of TASS results with observation</w:t>
      </w:r>
      <w:bookmarkEnd w:id="94"/>
      <w:bookmarkEnd w:id="95"/>
    </w:p>
    <w:tbl>
      <w:tblPr>
        <w:tblStyle w:val="TableGrid"/>
        <w:tblW w:w="0" w:type="auto"/>
        <w:jc w:val="center"/>
        <w:tblLook w:val="04A0" w:firstRow="1" w:lastRow="0" w:firstColumn="1" w:lastColumn="0" w:noHBand="0" w:noVBand="1"/>
      </w:tblPr>
      <w:tblGrid>
        <w:gridCol w:w="1398"/>
        <w:gridCol w:w="1402"/>
        <w:gridCol w:w="1455"/>
        <w:gridCol w:w="1306"/>
        <w:gridCol w:w="1444"/>
      </w:tblGrid>
      <w:tr w:rsidR="00EE49D8" w14:paraId="59AEABD3" w14:textId="77777777" w:rsidTr="00EE49D8">
        <w:trPr>
          <w:trHeight w:val="475"/>
          <w:jc w:val="center"/>
        </w:trPr>
        <w:tc>
          <w:tcPr>
            <w:tcW w:w="1398" w:type="dxa"/>
            <w:shd w:val="clear" w:color="auto" w:fill="95B3D7" w:themeFill="accent1" w:themeFillTint="99"/>
            <w:vAlign w:val="center"/>
          </w:tcPr>
          <w:p w14:paraId="471236B6" w14:textId="77777777" w:rsidR="00EE49D8" w:rsidRPr="008D42C3" w:rsidRDefault="00EE49D8" w:rsidP="008D42C3">
            <w:pPr>
              <w:pStyle w:val="tableformat"/>
              <w:rPr>
                <w:b/>
              </w:rPr>
            </w:pPr>
            <w:r w:rsidRPr="008D42C3">
              <w:rPr>
                <w:b/>
              </w:rPr>
              <w:t>Case</w:t>
            </w:r>
          </w:p>
        </w:tc>
        <w:tc>
          <w:tcPr>
            <w:tcW w:w="1402" w:type="dxa"/>
            <w:shd w:val="clear" w:color="auto" w:fill="95B3D7" w:themeFill="accent1" w:themeFillTint="99"/>
            <w:vAlign w:val="center"/>
          </w:tcPr>
          <w:p w14:paraId="20C9D1E4" w14:textId="77777777" w:rsidR="00EE49D8" w:rsidRPr="008D42C3" w:rsidRDefault="00EE49D8" w:rsidP="008D42C3">
            <w:pPr>
              <w:pStyle w:val="tableformat"/>
              <w:rPr>
                <w:b/>
              </w:rPr>
            </w:pPr>
            <w:r w:rsidRPr="008D42C3">
              <w:rPr>
                <w:b/>
              </w:rPr>
              <w:t>Storm speed (m/s)</w:t>
            </w:r>
          </w:p>
        </w:tc>
        <w:tc>
          <w:tcPr>
            <w:tcW w:w="1455" w:type="dxa"/>
            <w:shd w:val="clear" w:color="auto" w:fill="95B3D7" w:themeFill="accent1" w:themeFillTint="99"/>
            <w:vAlign w:val="center"/>
          </w:tcPr>
          <w:p w14:paraId="7985CF46" w14:textId="77777777" w:rsidR="00EE49D8" w:rsidRPr="008D42C3" w:rsidRDefault="00EE49D8" w:rsidP="008D42C3">
            <w:pPr>
              <w:pStyle w:val="tableformat"/>
              <w:rPr>
                <w:b/>
              </w:rPr>
            </w:pPr>
            <w:r w:rsidRPr="008D42C3">
              <w:rPr>
                <w:b/>
              </w:rPr>
              <w:t>Direction (</w:t>
            </w:r>
            <w:r w:rsidRPr="008D42C3">
              <w:rPr>
                <w:rFonts w:ascii="Arial" w:hAnsi="Arial" w:cs="Arial"/>
                <w:b/>
              </w:rPr>
              <w:t>°</w:t>
            </w:r>
            <w:r w:rsidRPr="008D42C3">
              <w:rPr>
                <w:b/>
              </w:rPr>
              <w:t>)</w:t>
            </w:r>
          </w:p>
        </w:tc>
        <w:tc>
          <w:tcPr>
            <w:tcW w:w="1306" w:type="dxa"/>
            <w:shd w:val="clear" w:color="auto" w:fill="95B3D7" w:themeFill="accent1" w:themeFillTint="99"/>
            <w:vAlign w:val="center"/>
          </w:tcPr>
          <w:p w14:paraId="1D6D9A28" w14:textId="77777777" w:rsidR="00EE49D8" w:rsidRPr="008D42C3" w:rsidRDefault="00EE49D8" w:rsidP="008D42C3">
            <w:pPr>
              <w:pStyle w:val="tableformat"/>
              <w:rPr>
                <w:b/>
              </w:rPr>
            </w:pPr>
            <w:r w:rsidRPr="008D42C3">
              <w:rPr>
                <w:b/>
              </w:rPr>
              <w:t>Mesocyclone</w:t>
            </w:r>
          </w:p>
        </w:tc>
        <w:tc>
          <w:tcPr>
            <w:tcW w:w="1444" w:type="dxa"/>
            <w:shd w:val="clear" w:color="auto" w:fill="95B3D7" w:themeFill="accent1" w:themeFillTint="99"/>
            <w:vAlign w:val="center"/>
          </w:tcPr>
          <w:p w14:paraId="10BFAF66" w14:textId="6019300E" w:rsidR="00EE49D8" w:rsidRPr="008D42C3" w:rsidRDefault="00EE49D8" w:rsidP="008D42C3">
            <w:pPr>
              <w:pStyle w:val="tableformat"/>
              <w:rPr>
                <w:b/>
              </w:rPr>
            </w:pPr>
            <w:r w:rsidRPr="008D42C3">
              <w:rPr>
                <w:b/>
              </w:rPr>
              <w:t>Torn</w:t>
            </w:r>
            <w:r w:rsidR="00DB322C">
              <w:rPr>
                <w:b/>
              </w:rPr>
              <w:t>a</w:t>
            </w:r>
            <w:r w:rsidRPr="008D42C3">
              <w:rPr>
                <w:b/>
              </w:rPr>
              <w:t>do producer</w:t>
            </w:r>
          </w:p>
        </w:tc>
      </w:tr>
      <w:tr w:rsidR="00EE49D8" w14:paraId="6F2A01EA" w14:textId="77777777" w:rsidTr="00EE49D8">
        <w:trPr>
          <w:trHeight w:val="475"/>
          <w:jc w:val="center"/>
        </w:trPr>
        <w:tc>
          <w:tcPr>
            <w:tcW w:w="1398" w:type="dxa"/>
            <w:vAlign w:val="center"/>
          </w:tcPr>
          <w:p w14:paraId="1D029E76" w14:textId="77777777" w:rsidR="00EE49D8" w:rsidRDefault="00EE49D8" w:rsidP="008D42C3">
            <w:pPr>
              <w:pStyle w:val="tableformat"/>
            </w:pPr>
            <w:r>
              <w:t>Observed</w:t>
            </w:r>
          </w:p>
        </w:tc>
        <w:tc>
          <w:tcPr>
            <w:tcW w:w="1402" w:type="dxa"/>
            <w:vAlign w:val="center"/>
          </w:tcPr>
          <w:p w14:paraId="0885E26C" w14:textId="77777777" w:rsidR="00EE49D8" w:rsidRDefault="00EE49D8" w:rsidP="008D42C3">
            <w:pPr>
              <w:pStyle w:val="tableformat"/>
            </w:pPr>
            <w:r>
              <w:t>23</w:t>
            </w:r>
          </w:p>
        </w:tc>
        <w:tc>
          <w:tcPr>
            <w:tcW w:w="1455" w:type="dxa"/>
            <w:vAlign w:val="center"/>
          </w:tcPr>
          <w:p w14:paraId="134BFCA3" w14:textId="77777777" w:rsidR="00EE49D8" w:rsidRDefault="00EE49D8" w:rsidP="008D42C3">
            <w:pPr>
              <w:pStyle w:val="tableformat"/>
            </w:pPr>
            <w:r>
              <w:t>230</w:t>
            </w:r>
          </w:p>
        </w:tc>
        <w:tc>
          <w:tcPr>
            <w:tcW w:w="1306" w:type="dxa"/>
            <w:vAlign w:val="center"/>
          </w:tcPr>
          <w:p w14:paraId="6527C3EB" w14:textId="77777777" w:rsidR="00EE49D8" w:rsidRDefault="00EE49D8" w:rsidP="008D42C3">
            <w:pPr>
              <w:pStyle w:val="tableformat"/>
            </w:pPr>
            <w:r>
              <w:t>Yes</w:t>
            </w:r>
          </w:p>
        </w:tc>
        <w:tc>
          <w:tcPr>
            <w:tcW w:w="1444" w:type="dxa"/>
            <w:vAlign w:val="center"/>
          </w:tcPr>
          <w:p w14:paraId="4193EBE2" w14:textId="77777777" w:rsidR="00EE49D8" w:rsidRDefault="00EE49D8" w:rsidP="008D42C3">
            <w:pPr>
              <w:pStyle w:val="tableformat"/>
            </w:pPr>
            <w:r>
              <w:t>Yes</w:t>
            </w:r>
          </w:p>
        </w:tc>
      </w:tr>
      <w:tr w:rsidR="00EE49D8" w14:paraId="53812D3F" w14:textId="77777777" w:rsidTr="00EE49D8">
        <w:trPr>
          <w:trHeight w:val="475"/>
          <w:jc w:val="center"/>
        </w:trPr>
        <w:tc>
          <w:tcPr>
            <w:tcW w:w="1398" w:type="dxa"/>
            <w:shd w:val="clear" w:color="auto" w:fill="DAEEF3" w:themeFill="accent5" w:themeFillTint="33"/>
            <w:vAlign w:val="center"/>
          </w:tcPr>
          <w:p w14:paraId="39984E97" w14:textId="65C98A17" w:rsidR="00EE49D8" w:rsidRDefault="00EE49D8" w:rsidP="008D42C3">
            <w:pPr>
              <w:pStyle w:val="tableformat"/>
            </w:pPr>
            <w:r>
              <w:t>Reference</w:t>
            </w:r>
          </w:p>
        </w:tc>
        <w:tc>
          <w:tcPr>
            <w:tcW w:w="1402" w:type="dxa"/>
            <w:shd w:val="clear" w:color="auto" w:fill="DAEEF3" w:themeFill="accent5" w:themeFillTint="33"/>
            <w:vAlign w:val="center"/>
          </w:tcPr>
          <w:p w14:paraId="230BD5F1" w14:textId="77777777" w:rsidR="00EE49D8" w:rsidRDefault="00EE49D8" w:rsidP="008D42C3">
            <w:pPr>
              <w:pStyle w:val="tableformat"/>
            </w:pPr>
            <w:r>
              <w:t>22</w:t>
            </w:r>
          </w:p>
        </w:tc>
        <w:tc>
          <w:tcPr>
            <w:tcW w:w="1455" w:type="dxa"/>
            <w:shd w:val="clear" w:color="auto" w:fill="DAEEF3" w:themeFill="accent5" w:themeFillTint="33"/>
            <w:vAlign w:val="center"/>
          </w:tcPr>
          <w:p w14:paraId="181B4549" w14:textId="77777777" w:rsidR="00EE49D8" w:rsidRDefault="00EE49D8" w:rsidP="008D42C3">
            <w:pPr>
              <w:pStyle w:val="tableformat"/>
            </w:pPr>
            <w:r>
              <w:t>220</w:t>
            </w:r>
          </w:p>
        </w:tc>
        <w:tc>
          <w:tcPr>
            <w:tcW w:w="1306" w:type="dxa"/>
            <w:shd w:val="clear" w:color="auto" w:fill="DAEEF3" w:themeFill="accent5" w:themeFillTint="33"/>
            <w:vAlign w:val="center"/>
          </w:tcPr>
          <w:p w14:paraId="693DC6FA" w14:textId="77777777" w:rsidR="00EE49D8" w:rsidRDefault="00EE49D8" w:rsidP="008D42C3">
            <w:pPr>
              <w:pStyle w:val="tableformat"/>
            </w:pPr>
            <w:r>
              <w:t>Yes</w:t>
            </w:r>
          </w:p>
        </w:tc>
        <w:tc>
          <w:tcPr>
            <w:tcW w:w="1444" w:type="dxa"/>
            <w:shd w:val="clear" w:color="auto" w:fill="DAEEF3" w:themeFill="accent5" w:themeFillTint="33"/>
            <w:vAlign w:val="center"/>
          </w:tcPr>
          <w:p w14:paraId="02074D46" w14:textId="77777777" w:rsidR="00EE49D8" w:rsidRDefault="00EE49D8" w:rsidP="008D42C3">
            <w:pPr>
              <w:pStyle w:val="tableformat"/>
            </w:pPr>
            <w:r>
              <w:t>Yes</w:t>
            </w:r>
          </w:p>
        </w:tc>
      </w:tr>
      <w:tr w:rsidR="00EE49D8" w14:paraId="2F433579" w14:textId="77777777" w:rsidTr="00EE49D8">
        <w:trPr>
          <w:trHeight w:val="475"/>
          <w:jc w:val="center"/>
        </w:trPr>
        <w:tc>
          <w:tcPr>
            <w:tcW w:w="1398" w:type="dxa"/>
            <w:vAlign w:val="center"/>
          </w:tcPr>
          <w:p w14:paraId="1DB1AB85" w14:textId="77777777" w:rsidR="00EE49D8" w:rsidRDefault="00EE49D8" w:rsidP="008D42C3">
            <w:pPr>
              <w:pStyle w:val="tableformat"/>
            </w:pPr>
            <w:r>
              <w:t>Wet</w:t>
            </w:r>
          </w:p>
        </w:tc>
        <w:tc>
          <w:tcPr>
            <w:tcW w:w="1402" w:type="dxa"/>
            <w:vAlign w:val="center"/>
          </w:tcPr>
          <w:p w14:paraId="440DDACB" w14:textId="77777777" w:rsidR="00EE49D8" w:rsidRDefault="00EE49D8" w:rsidP="008D42C3">
            <w:pPr>
              <w:pStyle w:val="tableformat"/>
            </w:pPr>
            <w:r>
              <w:t>22</w:t>
            </w:r>
          </w:p>
        </w:tc>
        <w:tc>
          <w:tcPr>
            <w:tcW w:w="1455" w:type="dxa"/>
            <w:vAlign w:val="center"/>
          </w:tcPr>
          <w:p w14:paraId="628F708A" w14:textId="77777777" w:rsidR="00EE49D8" w:rsidRDefault="00EE49D8" w:rsidP="008D42C3">
            <w:pPr>
              <w:pStyle w:val="tableformat"/>
            </w:pPr>
            <w:r>
              <w:t>220</w:t>
            </w:r>
          </w:p>
        </w:tc>
        <w:tc>
          <w:tcPr>
            <w:tcW w:w="1306" w:type="dxa"/>
            <w:vAlign w:val="center"/>
          </w:tcPr>
          <w:p w14:paraId="33DD5352" w14:textId="77777777" w:rsidR="00EE49D8" w:rsidRDefault="00EE49D8" w:rsidP="008D42C3">
            <w:pPr>
              <w:pStyle w:val="tableformat"/>
            </w:pPr>
            <w:r>
              <w:t>Yes</w:t>
            </w:r>
          </w:p>
        </w:tc>
        <w:tc>
          <w:tcPr>
            <w:tcW w:w="1444" w:type="dxa"/>
            <w:vAlign w:val="center"/>
          </w:tcPr>
          <w:p w14:paraId="4CD24DED" w14:textId="77777777" w:rsidR="00EE49D8" w:rsidRDefault="00EE49D8" w:rsidP="008D42C3">
            <w:pPr>
              <w:pStyle w:val="tableformat"/>
            </w:pPr>
            <w:r>
              <w:t>Yes</w:t>
            </w:r>
          </w:p>
        </w:tc>
      </w:tr>
      <w:tr w:rsidR="00EE49D8" w14:paraId="2BD4EC19" w14:textId="77777777" w:rsidTr="00EE49D8">
        <w:trPr>
          <w:trHeight w:val="475"/>
          <w:jc w:val="center"/>
        </w:trPr>
        <w:tc>
          <w:tcPr>
            <w:tcW w:w="1398" w:type="dxa"/>
            <w:shd w:val="clear" w:color="auto" w:fill="DAEEF3" w:themeFill="accent5" w:themeFillTint="33"/>
            <w:vAlign w:val="center"/>
          </w:tcPr>
          <w:p w14:paraId="406741AB" w14:textId="77777777" w:rsidR="00EE49D8" w:rsidRDefault="00EE49D8" w:rsidP="008D42C3">
            <w:pPr>
              <w:pStyle w:val="tableformat"/>
            </w:pPr>
            <w:r>
              <w:t>Dry</w:t>
            </w:r>
          </w:p>
        </w:tc>
        <w:tc>
          <w:tcPr>
            <w:tcW w:w="1402" w:type="dxa"/>
            <w:shd w:val="clear" w:color="auto" w:fill="DAEEF3" w:themeFill="accent5" w:themeFillTint="33"/>
            <w:vAlign w:val="center"/>
          </w:tcPr>
          <w:p w14:paraId="544F0760" w14:textId="77777777" w:rsidR="00EE49D8" w:rsidRDefault="00EE49D8" w:rsidP="008D42C3">
            <w:pPr>
              <w:pStyle w:val="tableformat"/>
            </w:pPr>
            <w:r>
              <w:t>25</w:t>
            </w:r>
          </w:p>
        </w:tc>
        <w:tc>
          <w:tcPr>
            <w:tcW w:w="1455" w:type="dxa"/>
            <w:shd w:val="clear" w:color="auto" w:fill="DAEEF3" w:themeFill="accent5" w:themeFillTint="33"/>
            <w:vAlign w:val="center"/>
          </w:tcPr>
          <w:p w14:paraId="76DAC7F0" w14:textId="77777777" w:rsidR="00EE49D8" w:rsidRDefault="00EE49D8" w:rsidP="008D42C3">
            <w:pPr>
              <w:pStyle w:val="tableformat"/>
            </w:pPr>
            <w:r>
              <w:t>210</w:t>
            </w:r>
          </w:p>
        </w:tc>
        <w:tc>
          <w:tcPr>
            <w:tcW w:w="1306" w:type="dxa"/>
            <w:shd w:val="clear" w:color="auto" w:fill="DAEEF3" w:themeFill="accent5" w:themeFillTint="33"/>
            <w:vAlign w:val="center"/>
          </w:tcPr>
          <w:p w14:paraId="423528C4" w14:textId="77777777" w:rsidR="00EE49D8" w:rsidRDefault="00EE49D8" w:rsidP="008D42C3">
            <w:pPr>
              <w:pStyle w:val="tableformat"/>
            </w:pPr>
            <w:r>
              <w:t>Yes</w:t>
            </w:r>
          </w:p>
        </w:tc>
        <w:tc>
          <w:tcPr>
            <w:tcW w:w="1444" w:type="dxa"/>
            <w:shd w:val="clear" w:color="auto" w:fill="DAEEF3" w:themeFill="accent5" w:themeFillTint="33"/>
            <w:vAlign w:val="center"/>
          </w:tcPr>
          <w:p w14:paraId="0C69B44F" w14:textId="77777777" w:rsidR="00EE49D8" w:rsidRDefault="00EE49D8" w:rsidP="008D42C3">
            <w:pPr>
              <w:pStyle w:val="tableformat"/>
            </w:pPr>
            <w:r>
              <w:t>No</w:t>
            </w:r>
          </w:p>
        </w:tc>
      </w:tr>
    </w:tbl>
    <w:p w14:paraId="22725659" w14:textId="77777777" w:rsidR="00CD6E15" w:rsidRDefault="00CD6E15" w:rsidP="008F5911">
      <w:pPr>
        <w:jc w:val="left"/>
      </w:pPr>
    </w:p>
    <w:p w14:paraId="502BDE90" w14:textId="713BE159" w:rsidR="009A0427" w:rsidRDefault="00DB322C" w:rsidP="008F5911">
      <w:pPr>
        <w:jc w:val="left"/>
      </w:pPr>
      <w:r>
        <w:t>As</w:t>
      </w:r>
      <w:r w:rsidR="009A0427" w:rsidRPr="009A0427">
        <w:t xml:space="preserve"> summarized in Table 7, this research showed that the dryer atmosphere simulation case did not produce tornadoes, while the reference case produced some, and the wet case produced a larger number</w:t>
      </w:r>
      <w:r>
        <w:t xml:space="preserve"> of tornadoes</w:t>
      </w:r>
      <w:r w:rsidR="009A0427" w:rsidRPr="009A0427">
        <w:t>. The results of the refined simulations confirmed many of the results from Proctor et al (2012), such as the storm</w:t>
      </w:r>
      <w:r>
        <w:t xml:space="preserve"> trajectories</w:t>
      </w:r>
      <w:r w:rsidR="009A0427" w:rsidRPr="009A0427">
        <w:t xml:space="preserve"> from the Southwest direction, and they </w:t>
      </w:r>
      <w:r>
        <w:t>produced simulated</w:t>
      </w:r>
      <w:r w:rsidR="009A0427" w:rsidRPr="009A0427">
        <w:t xml:space="preserve"> radar hook echo</w:t>
      </w:r>
      <w:r>
        <w:t>s</w:t>
      </w:r>
      <w:r w:rsidR="009A0427" w:rsidRPr="009A0427">
        <w:t xml:space="preserve"> and mesocyclones. However, one of the differences</w:t>
      </w:r>
      <w:r>
        <w:t xml:space="preserve"> between the new simulations and the previous study</w:t>
      </w:r>
      <w:r w:rsidR="009A0427" w:rsidRPr="009A0427">
        <w:t xml:space="preserve"> was that the dry case did not produce overshooting storm top, </w:t>
      </w:r>
      <w:r>
        <w:t>represented by</w:t>
      </w:r>
      <w:r w:rsidR="009A0427" w:rsidRPr="009A0427">
        <w:t xml:space="preserve"> a dome-like protrusion at the top of the </w:t>
      </w:r>
      <w:commentRangeStart w:id="96"/>
      <w:commentRangeStart w:id="97"/>
      <w:r w:rsidR="009A0427" w:rsidRPr="009A0427">
        <w:t>cloud</w:t>
      </w:r>
      <w:commentRangeEnd w:id="96"/>
      <w:r>
        <w:rPr>
          <w:rStyle w:val="CommentReference"/>
        </w:rPr>
        <w:commentReference w:id="96"/>
      </w:r>
      <w:commentRangeEnd w:id="97"/>
      <w:r w:rsidR="00281F38">
        <w:rPr>
          <w:rStyle w:val="CommentReference"/>
        </w:rPr>
        <w:commentReference w:id="97"/>
      </w:r>
      <w:r w:rsidR="009A0427" w:rsidRPr="009A0427">
        <w:t>. An examination of the diverse parameters that resulted in the three substantially-different simulation cases follows.</w:t>
      </w:r>
      <w:r w:rsidR="009A0427">
        <w:t xml:space="preserve"> </w:t>
      </w:r>
    </w:p>
    <w:p w14:paraId="71995217" w14:textId="77777777" w:rsidR="00090AB9" w:rsidRDefault="000B54D0" w:rsidP="006564D6">
      <w:pPr>
        <w:pStyle w:val="Heading3"/>
      </w:pPr>
      <w:bookmarkStart w:id="98" w:name="_Toc456001164"/>
      <w:r>
        <w:t>Pressure</w:t>
      </w:r>
      <w:bookmarkEnd w:id="98"/>
    </w:p>
    <w:p w14:paraId="21EF3810" w14:textId="216582F5" w:rsidR="00200186" w:rsidRDefault="009A0427" w:rsidP="009A0427">
      <w:r w:rsidRPr="009A0427">
        <w:t>Table 8 summarize</w:t>
      </w:r>
      <w:r w:rsidR="000101E5">
        <w:t>s</w:t>
      </w:r>
      <w:r w:rsidRPr="009A0427">
        <w:t xml:space="preserve"> the minimum and the maximum pressures, the surface pressure and the storm pressure, for the three simulation cases. Clearly we can see that for the wet case the minimum surface pressure and the maximum storm pressure have </w:t>
      </w:r>
      <w:r w:rsidR="000101E5" w:rsidRPr="009A0427">
        <w:t>large</w:t>
      </w:r>
      <w:r w:rsidR="000101E5">
        <w:t>r</w:t>
      </w:r>
      <w:r w:rsidR="000101E5" w:rsidRPr="009A0427">
        <w:t xml:space="preserve"> </w:t>
      </w:r>
      <w:r w:rsidRPr="009A0427">
        <w:t>amplitudes than for the two other cases</w:t>
      </w:r>
      <w:r w:rsidR="004076AF">
        <w:t xml:space="preserve">. </w:t>
      </w:r>
      <w:r w:rsidR="00200186">
        <w:t xml:space="preserve"> </w:t>
      </w:r>
    </w:p>
    <w:p w14:paraId="71469374" w14:textId="0D3DA079" w:rsidR="00AC3F1C" w:rsidRDefault="00126823" w:rsidP="00126823">
      <w:pPr>
        <w:pStyle w:val="Caption"/>
      </w:pPr>
      <w:bookmarkStart w:id="99" w:name="_Ref430594714"/>
      <w:bookmarkStart w:id="100" w:name="_Toc456001220"/>
      <w:r>
        <w:t xml:space="preserve">Table </w:t>
      </w:r>
      <w:r>
        <w:fldChar w:fldCharType="begin"/>
      </w:r>
      <w:r>
        <w:instrText xml:space="preserve"> SEQ Table \* ARABIC </w:instrText>
      </w:r>
      <w:r>
        <w:fldChar w:fldCharType="separate"/>
      </w:r>
      <w:r w:rsidR="006957C0">
        <w:t>8</w:t>
      </w:r>
      <w:r>
        <w:fldChar w:fldCharType="end"/>
      </w:r>
      <w:bookmarkEnd w:id="99"/>
      <w:r w:rsidR="00AC3F1C">
        <w:t xml:space="preserve">. Minimum </w:t>
      </w:r>
      <w:r w:rsidR="007D056B">
        <w:t xml:space="preserve">and Maximum </w:t>
      </w:r>
      <w:r w:rsidR="00AC3F1C">
        <w:t>Pressure at the</w:t>
      </w:r>
      <w:r w:rsidR="007D056B">
        <w:t xml:space="preserve"> surface and in the domain</w:t>
      </w:r>
      <w:r w:rsidR="00AC3F1C">
        <w:t>for the three cases.</w:t>
      </w:r>
      <w:bookmarkEnd w:id="100"/>
    </w:p>
    <w:tbl>
      <w:tblPr>
        <w:tblStyle w:val="TableGrid"/>
        <w:tblW w:w="0" w:type="auto"/>
        <w:jc w:val="center"/>
        <w:tblLayout w:type="fixed"/>
        <w:tblLook w:val="04A0" w:firstRow="1" w:lastRow="0" w:firstColumn="1" w:lastColumn="0" w:noHBand="0" w:noVBand="1"/>
      </w:tblPr>
      <w:tblGrid>
        <w:gridCol w:w="1246"/>
        <w:gridCol w:w="1181"/>
        <w:gridCol w:w="1181"/>
        <w:gridCol w:w="1181"/>
        <w:gridCol w:w="1181"/>
      </w:tblGrid>
      <w:tr w:rsidR="001800F3" w14:paraId="5BB80627" w14:textId="77777777" w:rsidTr="007D056B">
        <w:trPr>
          <w:trHeight w:val="577"/>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3B93BA95" w14:textId="77777777" w:rsidR="001800F3" w:rsidRPr="002143BE" w:rsidRDefault="001800F3" w:rsidP="008D42C3">
            <w:pPr>
              <w:pStyle w:val="tableformat"/>
            </w:pPr>
            <w:r w:rsidRPr="002143BE">
              <w:lastRenderedPageBreak/>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hideMark/>
          </w:tcPr>
          <w:p w14:paraId="2D69C045" w14:textId="32081BA4" w:rsidR="001800F3" w:rsidRPr="00A372F0" w:rsidRDefault="001800F3" w:rsidP="008D42C3">
            <w:pPr>
              <w:pStyle w:val="tableformat"/>
            </w:pPr>
            <w:r>
              <w:t>Surface Pressure (</w:t>
            </w:r>
            <w:r w:rsidR="00AC3F1C">
              <w:t>mb</w:t>
            </w:r>
            <w:r>
              <w:t>)</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4D01DE3F" w14:textId="702F7B08" w:rsidR="001800F3" w:rsidRPr="00A372F0" w:rsidRDefault="001800F3" w:rsidP="008D42C3">
            <w:pPr>
              <w:pStyle w:val="tableformat"/>
            </w:pPr>
            <w:r>
              <w:t>Storm Pressure (</w:t>
            </w:r>
            <w:r w:rsidR="00AC3F1C">
              <w:t>mb</w:t>
            </w:r>
            <w:r>
              <w:t>)</w:t>
            </w:r>
          </w:p>
        </w:tc>
      </w:tr>
      <w:tr w:rsidR="001800F3" w14:paraId="5E315695" w14:textId="77777777" w:rsidTr="00AC3F1C">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hideMark/>
          </w:tcPr>
          <w:p w14:paraId="3DD0FC41" w14:textId="77777777" w:rsidR="001800F3" w:rsidRPr="00A372F0" w:rsidRDefault="001800F3" w:rsidP="008D42C3">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156A2DA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tcPr>
          <w:p w14:paraId="2565D93A" w14:textId="77777777" w:rsidR="001800F3" w:rsidRPr="00A372F0" w:rsidRDefault="001800F3" w:rsidP="008D42C3">
            <w:pPr>
              <w:pStyle w:val="tableformat"/>
            </w:pPr>
            <w:r w:rsidRPr="00A372F0">
              <w:t>max</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4F4B481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16192872" w14:textId="6F7E182D" w:rsidR="001800F3" w:rsidRPr="00A372F0" w:rsidRDefault="007D056B" w:rsidP="008D42C3">
            <w:pPr>
              <w:pStyle w:val="tableformat"/>
            </w:pPr>
            <w:r>
              <w:t>m</w:t>
            </w:r>
            <w:r w:rsidRPr="00A372F0">
              <w:t>ax</w:t>
            </w:r>
          </w:p>
        </w:tc>
      </w:tr>
      <w:tr w:rsidR="007F36D0" w:rsidRPr="007F36D0" w14:paraId="30FA3A40"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D382AC" w14:textId="4A6ACB93" w:rsidR="007F36D0" w:rsidRPr="007F36D0" w:rsidRDefault="00056EFE" w:rsidP="008D42C3">
            <w:pPr>
              <w:pStyle w:val="tableformat"/>
              <w:rPr>
                <w:bCs/>
                <w:szCs w:val="24"/>
              </w:rPr>
            </w:pPr>
            <w:r>
              <w:t>Reference</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3E48D395" w14:textId="77777777" w:rsidR="007F36D0" w:rsidRPr="007F36D0" w:rsidRDefault="00B63AFE" w:rsidP="008D42C3">
            <w:pPr>
              <w:pStyle w:val="tableformat"/>
            </w:pPr>
            <w:r>
              <w:t>-8.4</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E9BF78" w14:textId="7C262062" w:rsidR="007F36D0" w:rsidRPr="007F36D0" w:rsidRDefault="007D056B" w:rsidP="008D42C3">
            <w:pPr>
              <w:pStyle w:val="tableformat"/>
            </w:pPr>
            <w:r>
              <w:t>1.3</w:t>
            </w:r>
          </w:p>
        </w:tc>
        <w:tc>
          <w:tcPr>
            <w:tcW w:w="1181" w:type="dxa"/>
            <w:tcBorders>
              <w:left w:val="single" w:sz="4" w:space="0" w:color="000000"/>
              <w:bottom w:val="single" w:sz="4" w:space="0" w:color="000000"/>
              <w:right w:val="single" w:sz="4" w:space="0" w:color="000000"/>
            </w:tcBorders>
            <w:vAlign w:val="center"/>
          </w:tcPr>
          <w:p w14:paraId="446304E2" w14:textId="77777777" w:rsidR="007F36D0" w:rsidRPr="007F36D0" w:rsidRDefault="00B63AFE" w:rsidP="008D42C3">
            <w:pPr>
              <w:pStyle w:val="tableformat"/>
            </w:pPr>
            <w:r>
              <w:t>-18.9</w:t>
            </w:r>
          </w:p>
        </w:tc>
        <w:tc>
          <w:tcPr>
            <w:tcW w:w="1181" w:type="dxa"/>
            <w:tcBorders>
              <w:left w:val="single" w:sz="4" w:space="0" w:color="000000"/>
              <w:bottom w:val="single" w:sz="4" w:space="0" w:color="000000"/>
              <w:right w:val="single" w:sz="4" w:space="0" w:color="000000"/>
            </w:tcBorders>
            <w:vAlign w:val="center"/>
          </w:tcPr>
          <w:p w14:paraId="25BF24F9" w14:textId="40A62492" w:rsidR="007F36D0" w:rsidRPr="007F36D0" w:rsidRDefault="007D056B" w:rsidP="008D42C3">
            <w:pPr>
              <w:pStyle w:val="tableformat"/>
            </w:pPr>
            <w:r>
              <w:t>2.8</w:t>
            </w:r>
          </w:p>
        </w:tc>
      </w:tr>
      <w:tr w:rsidR="007F36D0" w:rsidRPr="007F36D0" w14:paraId="3DFC6C68" w14:textId="77777777" w:rsidTr="00AC3F1C">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A998245" w14:textId="77777777" w:rsidR="007F36D0" w:rsidRPr="007F36D0" w:rsidRDefault="007F36D0" w:rsidP="008D42C3">
            <w:pPr>
              <w:pStyle w:val="tableformat"/>
            </w:pPr>
            <w:r>
              <w:t>Wet</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43" w:type="dxa"/>
              <w:left w:w="115" w:type="dxa"/>
              <w:bottom w:w="43" w:type="dxa"/>
              <w:right w:w="115" w:type="dxa"/>
            </w:tcMar>
            <w:vAlign w:val="center"/>
          </w:tcPr>
          <w:p w14:paraId="3E273C73" w14:textId="77777777" w:rsidR="007F36D0" w:rsidRPr="007F36D0" w:rsidRDefault="00B63AFE" w:rsidP="008D42C3">
            <w:pPr>
              <w:pStyle w:val="tableformat"/>
            </w:pPr>
            <w:r>
              <w:t>-27.2</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246E824" w14:textId="5DB53BDF" w:rsidR="007F36D0" w:rsidRPr="007F36D0" w:rsidRDefault="007D056B" w:rsidP="008D42C3">
            <w:pPr>
              <w:pStyle w:val="tableformat"/>
            </w:pPr>
            <w:r>
              <w:t>2.8</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754450D1" w14:textId="77777777" w:rsidR="007F36D0" w:rsidRPr="007F36D0" w:rsidRDefault="00B63AFE" w:rsidP="008D42C3">
            <w:pPr>
              <w:pStyle w:val="tableformat"/>
            </w:pPr>
            <w:r>
              <w:t>-27.6</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58DD546B" w14:textId="40D5CE94" w:rsidR="007F36D0" w:rsidRPr="007F36D0" w:rsidRDefault="007D056B" w:rsidP="008D42C3">
            <w:pPr>
              <w:pStyle w:val="tableformat"/>
            </w:pPr>
            <w:r>
              <w:t>3.1</w:t>
            </w:r>
          </w:p>
        </w:tc>
      </w:tr>
      <w:tr w:rsidR="007F36D0" w:rsidRPr="007F36D0" w14:paraId="3BA3FBC3"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D79BF7" w14:textId="77777777" w:rsidR="007F36D0" w:rsidRPr="007F36D0" w:rsidRDefault="007F36D0" w:rsidP="008D42C3">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4586FF76" w14:textId="26E76793" w:rsidR="007F36D0" w:rsidRPr="007F36D0" w:rsidRDefault="00333558" w:rsidP="008D42C3">
            <w:pPr>
              <w:pStyle w:val="tableformat"/>
            </w:pPr>
            <w:r>
              <w:t>-5.9</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033C90" w14:textId="0CC6C5FD" w:rsidR="007F36D0" w:rsidRPr="007F36D0" w:rsidRDefault="007D056B" w:rsidP="008D42C3">
            <w:pPr>
              <w:pStyle w:val="tableformat"/>
            </w:pPr>
            <w:r>
              <w:t>3.5</w:t>
            </w:r>
          </w:p>
        </w:tc>
        <w:tc>
          <w:tcPr>
            <w:tcW w:w="1181" w:type="dxa"/>
            <w:tcBorders>
              <w:top w:val="single" w:sz="4" w:space="0" w:color="000000"/>
              <w:left w:val="single" w:sz="4" w:space="0" w:color="000000"/>
              <w:bottom w:val="single" w:sz="4" w:space="0" w:color="000000"/>
              <w:right w:val="single" w:sz="4" w:space="0" w:color="000000"/>
            </w:tcBorders>
            <w:vAlign w:val="center"/>
          </w:tcPr>
          <w:p w14:paraId="02375355" w14:textId="77777777" w:rsidR="007F36D0" w:rsidRPr="007F36D0" w:rsidRDefault="00333558" w:rsidP="008D42C3">
            <w:pPr>
              <w:pStyle w:val="tableformat"/>
            </w:pPr>
            <w:r>
              <w:t>-13.3</w:t>
            </w:r>
          </w:p>
        </w:tc>
        <w:tc>
          <w:tcPr>
            <w:tcW w:w="1181" w:type="dxa"/>
            <w:tcBorders>
              <w:top w:val="single" w:sz="4" w:space="0" w:color="000000"/>
              <w:left w:val="single" w:sz="4" w:space="0" w:color="000000"/>
              <w:bottom w:val="single" w:sz="4" w:space="0" w:color="000000"/>
              <w:right w:val="single" w:sz="4" w:space="0" w:color="000000"/>
            </w:tcBorders>
            <w:vAlign w:val="center"/>
          </w:tcPr>
          <w:p w14:paraId="1F849063" w14:textId="6562DFED" w:rsidR="007F36D0" w:rsidRPr="007F36D0" w:rsidRDefault="007D056B" w:rsidP="008D42C3">
            <w:pPr>
              <w:pStyle w:val="tableformat"/>
            </w:pPr>
            <w:r>
              <w:t>3.5</w:t>
            </w:r>
          </w:p>
        </w:tc>
      </w:tr>
    </w:tbl>
    <w:p w14:paraId="1D8365A7" w14:textId="77777777" w:rsidR="00B40C56" w:rsidRDefault="00B40C56" w:rsidP="00200186"/>
    <w:p w14:paraId="5EBD9DD1" w14:textId="4DAC7DCC" w:rsidR="00200186" w:rsidRDefault="002E12C6" w:rsidP="00200186">
      <w:r>
        <w:fldChar w:fldCharType="begin"/>
      </w:r>
      <w:r>
        <w:instrText xml:space="preserve"> REF _Ref409776677 \h </w:instrText>
      </w:r>
      <w:r>
        <w:fldChar w:fldCharType="separate"/>
      </w:r>
      <w:r>
        <w:t>Figure 25</w:t>
      </w:r>
      <w:r>
        <w:fldChar w:fldCharType="end"/>
      </w:r>
      <w:r>
        <w:t xml:space="preserve"> </w:t>
      </w:r>
      <w:r w:rsidR="009A0427" w:rsidRPr="009A0427">
        <w:t xml:space="preserve">shows that the maximum surface pressure histories (dashed lines in the figure) are quasi-steady and almost identical for all three cases. The maximum surface pressure does not appear to play a role in the formation of tornados. However, the simulated minimum surface pressure histories are distinctly different for the three cases. </w:t>
      </w:r>
      <w:r>
        <w:fldChar w:fldCharType="begin"/>
      </w:r>
      <w:r>
        <w:instrText xml:space="preserve"> REF _Ref409776677 \h </w:instrText>
      </w:r>
      <w:r>
        <w:fldChar w:fldCharType="separate"/>
      </w:r>
      <w:r>
        <w:t>Figure 25</w:t>
      </w:r>
      <w:r>
        <w:fldChar w:fldCharType="end"/>
      </w:r>
      <w:r>
        <w:t xml:space="preserve"> </w:t>
      </w:r>
      <w:r w:rsidR="009A0427" w:rsidRPr="009A0427">
        <w:t>indicates that tornado formation occurs for the reference and wet cases when large surface pressure deficits are present. The minimum surface pressure for the dry case (solid blue line) did not fall below -5.9 mb and was not as low as the other two simulation cases. However, the dry case did exhibit a small pressure collapse early on, after 4 min, 8 min and 10 min of the simulation. The minimum pressure for the reference case is almost constant except for the depression with a sudden surface pressure collapse of about 3 mb occurring 12 minutes into the simulation. The surface pressure for the wet case (solid green line) exhibits the most extreme negative pressure fluctuations with very large amplitudes, such as 17 mb at 10 min,</w:t>
      </w:r>
      <w:r w:rsidR="009A0427">
        <w:t xml:space="preserve"> 27 mb at 18.5 min</w:t>
      </w:r>
      <w:r w:rsidR="009A0427" w:rsidRPr="009A0427">
        <w:t xml:space="preserve"> and 19 mb at 18 min of the simulation.</w:t>
      </w:r>
    </w:p>
    <w:p w14:paraId="7F2201F7" w14:textId="77777777" w:rsidR="007D056B" w:rsidRDefault="007D056B" w:rsidP="007D056B">
      <w:pPr>
        <w:jc w:val="center"/>
        <w:rPr>
          <w:noProof/>
        </w:rPr>
      </w:pPr>
    </w:p>
    <w:p w14:paraId="56B25EAF" w14:textId="77777777" w:rsidR="007D056B" w:rsidRDefault="007D056B" w:rsidP="007D056B">
      <w:pPr>
        <w:jc w:val="center"/>
        <w:rPr>
          <w:noProof/>
        </w:rPr>
      </w:pPr>
    </w:p>
    <w:p w14:paraId="2B5C3C1C" w14:textId="36C5FF56" w:rsidR="001A06F3" w:rsidRDefault="007D056B" w:rsidP="007D056B">
      <w:pPr>
        <w:jc w:val="center"/>
      </w:pPr>
      <w:r>
        <w:rPr>
          <w:noProof/>
        </w:rPr>
        <w:lastRenderedPageBreak/>
        <w:drawing>
          <wp:inline distT="0" distB="0" distL="0" distR="0" wp14:anchorId="62943E7C" wp14:editId="0A4721BA">
            <wp:extent cx="30861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rf_min_max_pressu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C7AC834" w14:textId="48322DE1" w:rsidR="00200186" w:rsidRDefault="00F26E9A" w:rsidP="000A1462">
      <w:pPr>
        <w:pStyle w:val="Caption"/>
      </w:pPr>
      <w:bookmarkStart w:id="101" w:name="_Ref409776677"/>
      <w:bookmarkStart w:id="102" w:name="_Toc456340761"/>
      <w:r>
        <w:t xml:space="preserve">Figure </w:t>
      </w:r>
      <w:r w:rsidR="0070336E">
        <w:fldChar w:fldCharType="begin"/>
      </w:r>
      <w:r w:rsidR="0070336E">
        <w:instrText xml:space="preserve"> SEQ Figure \* ARABIC </w:instrText>
      </w:r>
      <w:r w:rsidR="0070336E">
        <w:fldChar w:fldCharType="separate"/>
      </w:r>
      <w:r w:rsidR="00F02701">
        <w:t>25</w:t>
      </w:r>
      <w:r w:rsidR="0070336E">
        <w:fldChar w:fldCharType="end"/>
      </w:r>
      <w:bookmarkEnd w:id="101"/>
      <w:r>
        <w:t xml:space="preserve">. </w:t>
      </w:r>
      <w:r w:rsidR="00200186">
        <w:t>Surface Pressure</w:t>
      </w:r>
      <w:r w:rsidR="00D2371C">
        <w:t xml:space="preserve"> History</w:t>
      </w:r>
      <w:r w:rsidR="00200186">
        <w:t xml:space="preserve">. </w:t>
      </w:r>
      <w:r w:rsidR="00200186" w:rsidRPr="00BC7A21">
        <w:t>Red</w:t>
      </w:r>
      <w:r w:rsidR="00D2371C">
        <w:t xml:space="preserve"> line</w:t>
      </w:r>
      <w:r w:rsidR="00200186" w:rsidRPr="00BC7A21">
        <w:t xml:space="preserve"> represents the </w:t>
      </w:r>
      <w:r w:rsidR="00056EFE">
        <w:t>reference</w:t>
      </w:r>
      <w:r w:rsidR="00200186" w:rsidRPr="00BC7A21">
        <w:t xml:space="preserve"> case, green the wet </w:t>
      </w:r>
      <w:r w:rsidR="00B26E98">
        <w:t>case</w:t>
      </w:r>
      <w:r w:rsidR="00200186" w:rsidRPr="00BC7A21">
        <w:t xml:space="preserve">, and blue the dry </w:t>
      </w:r>
      <w:r w:rsidR="00B26E98">
        <w:t>case</w:t>
      </w:r>
      <w:r w:rsidR="00200186" w:rsidRPr="00BC7A21">
        <w:t xml:space="preserve">. The </w:t>
      </w:r>
      <w:r w:rsidR="00B26E98">
        <w:t>solid</w:t>
      </w:r>
      <w:r w:rsidR="00200186" w:rsidRPr="00BC7A21">
        <w:t xml:space="preserve"> lines are the minimum pressure and the dashed </w:t>
      </w:r>
      <w:r w:rsidR="00B26E98">
        <w:t>lines are</w:t>
      </w:r>
      <w:r w:rsidR="00200186" w:rsidRPr="00BC7A21">
        <w:t xml:space="preserve"> the </w:t>
      </w:r>
      <w:r w:rsidR="00200186">
        <w:t>maximum</w:t>
      </w:r>
      <w:r w:rsidR="00200186" w:rsidRPr="00BC7A21">
        <w:t xml:space="preserve"> pressure at the surface.</w:t>
      </w:r>
      <w:bookmarkEnd w:id="102"/>
    </w:p>
    <w:p w14:paraId="7FBF0A73" w14:textId="174936BE" w:rsidR="004076AF" w:rsidRDefault="002E12C6" w:rsidP="004076AF">
      <w:r>
        <w:fldChar w:fldCharType="begin"/>
      </w:r>
      <w:r>
        <w:instrText xml:space="preserve"> REF _Ref435083873 \h </w:instrText>
      </w:r>
      <w:r>
        <w:fldChar w:fldCharType="separate"/>
      </w:r>
      <w:r>
        <w:t>Figure 26</w:t>
      </w:r>
      <w:r>
        <w:fldChar w:fldCharType="end"/>
      </w:r>
      <w:r w:rsidR="009A0427" w:rsidRPr="009A0427">
        <w:t xml:space="preserve"> shows the minimum and maximum pressure</w:t>
      </w:r>
      <w:r w:rsidR="00DB322C">
        <w:t xml:space="preserve"> histories</w:t>
      </w:r>
      <w:r w:rsidR="009A0427" w:rsidRPr="009A0427">
        <w:t xml:space="preserve"> inside the </w:t>
      </w:r>
      <w:r w:rsidR="00DB322C">
        <w:t xml:space="preserve">computational </w:t>
      </w:r>
      <w:r w:rsidR="009A0427" w:rsidRPr="009A0427">
        <w:t>domain</w:t>
      </w:r>
      <w:r w:rsidR="00DB322C">
        <w:t xml:space="preserve"> for the three simulation cases</w:t>
      </w:r>
      <w:r w:rsidR="009A0427" w:rsidRPr="009A0427">
        <w:t xml:space="preserve">. The maximum </w:t>
      </w:r>
      <w:r w:rsidR="00763617">
        <w:t xml:space="preserve">domain </w:t>
      </w:r>
      <w:r w:rsidR="009A0427" w:rsidRPr="009A0427">
        <w:t xml:space="preserve">pressure (dashed lines in figure) are quasi-steady and almost identical for the three cases, as was the case for the maximum surface pressure shown </w:t>
      </w:r>
      <w:commentRangeStart w:id="103"/>
      <w:commentRangeStart w:id="104"/>
      <w:r w:rsidR="009A0427" w:rsidRPr="009A0427">
        <w:t>previously</w:t>
      </w:r>
      <w:commentRangeEnd w:id="103"/>
      <w:r w:rsidR="001A2B27">
        <w:rPr>
          <w:rStyle w:val="CommentReference"/>
        </w:rPr>
        <w:commentReference w:id="103"/>
      </w:r>
      <w:commentRangeEnd w:id="104"/>
      <w:r w:rsidR="00763617">
        <w:rPr>
          <w:rStyle w:val="CommentReference"/>
        </w:rPr>
        <w:commentReference w:id="104"/>
      </w:r>
      <w:r w:rsidR="009A0427" w:rsidRPr="009A0427">
        <w:t xml:space="preserve">. The maximum pressure in the storms does not appear to play a role in the formation of the tornado. However the </w:t>
      </w:r>
      <w:r w:rsidR="001A2B27">
        <w:t xml:space="preserve">three </w:t>
      </w:r>
      <w:r w:rsidR="009A0427" w:rsidRPr="009A0427">
        <w:t>minimum pressure</w:t>
      </w:r>
      <w:r w:rsidR="001A2B27">
        <w:t xml:space="preserve"> histories</w:t>
      </w:r>
      <w:r w:rsidR="009A0427" w:rsidRPr="009A0427">
        <w:t xml:space="preserve"> inside the domain </w:t>
      </w:r>
      <w:r w:rsidR="001A2B27">
        <w:t>are</w:t>
      </w:r>
      <w:r w:rsidR="009A0427" w:rsidRPr="009A0427">
        <w:t xml:space="preserve"> distinct</w:t>
      </w:r>
      <w:r w:rsidR="001A2B27">
        <w:t>ly different</w:t>
      </w:r>
      <w:r w:rsidR="009A0427" w:rsidRPr="009A0427">
        <w:t xml:space="preserve">. The minimum pressure for the dry case (solid blue line in figure) </w:t>
      </w:r>
      <w:r w:rsidR="001A2B27">
        <w:t>appears</w:t>
      </w:r>
      <w:r w:rsidR="009A0427" w:rsidRPr="009A0427">
        <w:t xml:space="preserve"> to collapse progressively from about -6 mb to -13 mb in 7 minutes and then the minimum pressure for the dry case rises progressively toward the -6 mb level, with only two small (4 mb) depressions observed before stabilization at the end of the simulation. The minimum pressure for the reference case (plain red line) shows a similar progressive collapse behavior to the dry case, except for the two stronger depressions at 13 min and at the end of the simulation. The minimum pressure for the reference case is also lower overall than the dry case. The minimum pressure for the wet case (solid </w:t>
      </w:r>
      <w:r w:rsidR="000101E5">
        <w:t>green</w:t>
      </w:r>
      <w:r w:rsidR="009A0427" w:rsidRPr="009A0427">
        <w:t xml:space="preserve"> line) exhibits more fluctuations beginning at mid-simulation. The main collapse is also more accentuated, from -13 mb to -28 mb.  Additional details concerning the pressure minima observed in the three cases will be discussed later.</w:t>
      </w:r>
    </w:p>
    <w:p w14:paraId="06944B93" w14:textId="4FF8E9B6" w:rsidR="0096653D" w:rsidRDefault="004076AF" w:rsidP="004076AF">
      <w:pPr>
        <w:jc w:val="center"/>
      </w:pPr>
      <w:r w:rsidRPr="006B30BA">
        <w:rPr>
          <w:noProof/>
        </w:rPr>
        <w:lastRenderedPageBreak/>
        <w:drawing>
          <wp:inline distT="0" distB="0" distL="0" distR="0" wp14:anchorId="2535104C" wp14:editId="532B7109">
            <wp:extent cx="30861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1F6663A9" w14:textId="6D62CD01" w:rsidR="007D056B" w:rsidRDefault="007D056B" w:rsidP="00B40C56">
      <w:pPr>
        <w:pStyle w:val="Caption"/>
      </w:pPr>
      <w:bookmarkStart w:id="105" w:name="_Ref435083873"/>
      <w:bookmarkStart w:id="106" w:name="_Toc456340762"/>
      <w:r>
        <w:t xml:space="preserve">Figure </w:t>
      </w:r>
      <w:r>
        <w:fldChar w:fldCharType="begin"/>
      </w:r>
      <w:r>
        <w:instrText xml:space="preserve"> SEQ Figure \* ARABIC </w:instrText>
      </w:r>
      <w:r>
        <w:fldChar w:fldCharType="separate"/>
      </w:r>
      <w:r w:rsidR="00F02701">
        <w:t>26</w:t>
      </w:r>
      <w:r>
        <w:fldChar w:fldCharType="end"/>
      </w:r>
      <w:bookmarkEnd w:id="105"/>
      <w:r>
        <w:t xml:space="preserve">. </w:t>
      </w:r>
      <w:r w:rsidRPr="007D056B">
        <w:t>Minimum</w:t>
      </w:r>
      <w:r>
        <w:t xml:space="preserve"> and Maximum</w:t>
      </w:r>
      <w:r w:rsidRPr="007D056B">
        <w:t xml:space="preserve"> Pressure History inside the domain</w:t>
      </w:r>
      <w:r>
        <w:t xml:space="preserve">. </w:t>
      </w:r>
      <w:r w:rsidRPr="007D056B">
        <w:t>Red line represents the reference case, green the wet case, and blue the dry case. The solid lines are the minimum pressure and the dashed lines are the maximum pressure</w:t>
      </w:r>
      <w:bookmarkEnd w:id="106"/>
    </w:p>
    <w:p w14:paraId="11D70CB2" w14:textId="377F0CCA" w:rsidR="00147DC7" w:rsidRDefault="002E12C6" w:rsidP="00147DC7">
      <w:r>
        <w:fldChar w:fldCharType="begin"/>
      </w:r>
      <w:r>
        <w:instrText xml:space="preserve"> REF _Ref435084459 \h </w:instrText>
      </w:r>
      <w:r>
        <w:fldChar w:fldCharType="separate"/>
      </w:r>
      <w:r>
        <w:t xml:space="preserve">Figure </w:t>
      </w:r>
      <w:r>
        <w:rPr>
          <w:noProof/>
        </w:rPr>
        <w:t>27</w:t>
      </w:r>
      <w:r>
        <w:fldChar w:fldCharType="end"/>
      </w:r>
      <w:r>
        <w:t xml:space="preserve"> </w:t>
      </w:r>
      <w:r w:rsidR="000101E5" w:rsidRPr="000101E5">
        <w:t>represents the minimum pressure over the simulation times and altitudes. It is showing that the minimum pressure for the dry case (</w:t>
      </w:r>
      <w:r>
        <w:fldChar w:fldCharType="begin"/>
      </w:r>
      <w:r>
        <w:instrText xml:space="preserve"> REF _Ref435084459 \h </w:instrText>
      </w:r>
      <w:r>
        <w:fldChar w:fldCharType="separate"/>
      </w:r>
      <w:r>
        <w:t xml:space="preserve">Figure </w:t>
      </w:r>
      <w:r>
        <w:rPr>
          <w:noProof/>
        </w:rPr>
        <w:t>27</w:t>
      </w:r>
      <w:r>
        <w:fldChar w:fldCharType="end"/>
      </w:r>
      <w:r>
        <w:t xml:space="preserve"> </w:t>
      </w:r>
      <w:r w:rsidR="000101E5" w:rsidRPr="000101E5">
        <w:t xml:space="preserve">c) does not exhibit any large depressions. </w:t>
      </w:r>
      <w:r>
        <w:fldChar w:fldCharType="begin"/>
      </w:r>
      <w:r>
        <w:instrText xml:space="preserve"> REF _Ref435084459 \h </w:instrText>
      </w:r>
      <w:r>
        <w:fldChar w:fldCharType="separate"/>
      </w:r>
      <w:r>
        <w:t xml:space="preserve">Figure </w:t>
      </w:r>
      <w:r>
        <w:rPr>
          <w:noProof/>
        </w:rPr>
        <w:t>27</w:t>
      </w:r>
      <w:r>
        <w:fldChar w:fldCharType="end"/>
      </w:r>
      <w:r w:rsidR="000101E5" w:rsidRPr="000101E5">
        <w:t xml:space="preserve"> shows that there are small "pockets" of significant pressure depression for the reference case. Those pockets correspond to the simulation times where the local pressure minima, as shown in </w:t>
      </w:r>
      <w:r>
        <w:fldChar w:fldCharType="begin"/>
      </w:r>
      <w:r>
        <w:instrText xml:space="preserve"> REF _Ref435083873 \h </w:instrText>
      </w:r>
      <w:r>
        <w:fldChar w:fldCharType="separate"/>
      </w:r>
      <w:r>
        <w:t>Figure 26</w:t>
      </w:r>
      <w:r>
        <w:fldChar w:fldCharType="end"/>
      </w:r>
      <w:r w:rsidR="000101E5" w:rsidRPr="000101E5">
        <w:t>, occur (i.e. 5 min, 13.5 min, and 20 min).  This same pressure behavior applies also to the wet case (</w:t>
      </w:r>
      <w:r>
        <w:fldChar w:fldCharType="begin"/>
      </w:r>
      <w:r>
        <w:instrText xml:space="preserve"> REF _Ref435084459 \h </w:instrText>
      </w:r>
      <w:r>
        <w:fldChar w:fldCharType="separate"/>
      </w:r>
      <w:r>
        <w:t xml:space="preserve">Figure </w:t>
      </w:r>
      <w:r>
        <w:rPr>
          <w:noProof/>
        </w:rPr>
        <w:t>27</w:t>
      </w:r>
      <w:r>
        <w:fldChar w:fldCharType="end"/>
      </w:r>
      <w:r w:rsidR="000101E5" w:rsidRPr="000101E5">
        <w:t xml:space="preserve"> b) which is indicative of a physical process. Indeed </w:t>
      </w:r>
      <w:r>
        <w:fldChar w:fldCharType="begin"/>
      </w:r>
      <w:r>
        <w:instrText xml:space="preserve"> REF _Ref435084459 \h </w:instrText>
      </w:r>
      <w:r>
        <w:fldChar w:fldCharType="separate"/>
      </w:r>
      <w:r>
        <w:t xml:space="preserve">Figure </w:t>
      </w:r>
      <w:r>
        <w:rPr>
          <w:noProof/>
        </w:rPr>
        <w:t>27</w:t>
      </w:r>
      <w:r>
        <w:fldChar w:fldCharType="end"/>
      </w:r>
      <w:r w:rsidR="000101E5" w:rsidRPr="000101E5">
        <w:t xml:space="preserve"> b shows that the pressure depression pockets are numerous and are situated at mid-simulation times associated with the minima as observed previously</w:t>
      </w:r>
      <w:r w:rsidR="004076AF">
        <w:t>.</w:t>
      </w:r>
    </w:p>
    <w:p w14:paraId="5CFB7ABA" w14:textId="0AB35E7C" w:rsidR="00147DC7" w:rsidRDefault="00147DC7" w:rsidP="00147DC7">
      <w:pPr>
        <w:jc w:val="center"/>
      </w:pPr>
      <w:r>
        <w:rPr>
          <w:noProof/>
        </w:rPr>
        <w:lastRenderedPageBreak/>
        <w:drawing>
          <wp:inline distT="0" distB="0" distL="0" distR="0" wp14:anchorId="1E3C7F89" wp14:editId="195F5327">
            <wp:extent cx="2570521" cy="749808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_timevsz_vert.png"/>
                    <pic:cNvPicPr/>
                  </pic:nvPicPr>
                  <pic:blipFill>
                    <a:blip r:embed="rId37">
                      <a:extLst>
                        <a:ext uri="{28A0092B-C50C-407E-A947-70E740481C1C}">
                          <a14:useLocalDpi xmlns:a14="http://schemas.microsoft.com/office/drawing/2010/main" val="0"/>
                        </a:ext>
                      </a:extLst>
                    </a:blip>
                    <a:stretch>
                      <a:fillRect/>
                    </a:stretch>
                  </pic:blipFill>
                  <pic:spPr>
                    <a:xfrm>
                      <a:off x="0" y="0"/>
                      <a:ext cx="2570521" cy="7498080"/>
                    </a:xfrm>
                    <a:prstGeom prst="rect">
                      <a:avLst/>
                    </a:prstGeom>
                  </pic:spPr>
                </pic:pic>
              </a:graphicData>
            </a:graphic>
          </wp:inline>
        </w:drawing>
      </w:r>
    </w:p>
    <w:p w14:paraId="57A2B175" w14:textId="6EC5D8F5" w:rsidR="00147DC7" w:rsidRPr="00147DC7" w:rsidRDefault="00147DC7" w:rsidP="00147DC7">
      <w:pPr>
        <w:pStyle w:val="Caption"/>
      </w:pPr>
      <w:bookmarkStart w:id="107" w:name="_Ref435084459"/>
      <w:bookmarkStart w:id="108" w:name="_Toc456340763"/>
      <w:r>
        <w:t xml:space="preserve">Figure </w:t>
      </w:r>
      <w:r>
        <w:fldChar w:fldCharType="begin"/>
      </w:r>
      <w:r>
        <w:instrText xml:space="preserve"> SEQ Figure \* ARABIC </w:instrText>
      </w:r>
      <w:r>
        <w:fldChar w:fldCharType="separate"/>
      </w:r>
      <w:r w:rsidR="00F02701">
        <w:t>27</w:t>
      </w:r>
      <w:r>
        <w:fldChar w:fldCharType="end"/>
      </w:r>
      <w:bookmarkEnd w:id="107"/>
      <w:r>
        <w:t>. Minimum pressure over the simulation times and altitude. (a) reference case, (b) wet case, and (c) dry case.</w:t>
      </w:r>
      <w:bookmarkEnd w:id="108"/>
    </w:p>
    <w:p w14:paraId="3E82489B" w14:textId="33ACEAC6" w:rsidR="0079397E" w:rsidRDefault="000101E5" w:rsidP="0079397E">
      <w:r w:rsidRPr="000101E5">
        <w:lastRenderedPageBreak/>
        <w:t xml:space="preserve">Previously, pressure minima were observed for the three cases. In the reference case the three main pressure depressions occurred at nominal simulation times of 5 min, 13.5 min and 20 min. Those peaks are identified in </w:t>
      </w:r>
      <w:r w:rsidR="002E12C6">
        <w:fldChar w:fldCharType="begin"/>
      </w:r>
      <w:r w:rsidR="002E12C6">
        <w:instrText xml:space="preserve"> REF _Ref439139167 \h </w:instrText>
      </w:r>
      <w:r w:rsidR="002E12C6">
        <w:fldChar w:fldCharType="separate"/>
      </w:r>
      <w:r w:rsidR="002E12C6">
        <w:t>Figure 28</w:t>
      </w:r>
      <w:r w:rsidR="002E12C6">
        <w:fldChar w:fldCharType="end"/>
      </w:r>
      <w:r w:rsidRPr="000101E5">
        <w:t xml:space="preserve">. The simulation lasted for 20 min, and the third depression occurred at that time. Therefore, the actual minimum pressure may not have been simulated. Indeed in Proctor </w:t>
      </w:r>
      <w:r w:rsidR="001A2B27">
        <w:t>et</w:t>
      </w:r>
      <w:r w:rsidRPr="000101E5">
        <w:t xml:space="preserve"> al. (2012), a tornado was formed in the reference case 1 hour 4 min into the initial simulation, which in this study would occur after a 24 min simulation.</w:t>
      </w:r>
      <w:r w:rsidR="001A2B27">
        <w:t xml:space="preserve"> </w:t>
      </w:r>
      <w:r w:rsidRPr="000101E5">
        <w:t xml:space="preserve"> Table 9 </w:t>
      </w:r>
      <w:r w:rsidR="001A2B27">
        <w:t>s</w:t>
      </w:r>
      <w:r w:rsidRPr="000101E5">
        <w:t>ummar</w:t>
      </w:r>
      <w:r w:rsidR="001A2B27">
        <w:t>izes</w:t>
      </w:r>
      <w:r w:rsidRPr="000101E5">
        <w:t xml:space="preserve"> the strength of the</w:t>
      </w:r>
      <w:r w:rsidR="001A2B27">
        <w:t xml:space="preserve"> pressure</w:t>
      </w:r>
      <w:r w:rsidRPr="000101E5">
        <w:t xml:space="preserve"> depression</w:t>
      </w:r>
      <w:r w:rsidR="001A2B27">
        <w:t>s</w:t>
      </w:r>
      <w:r w:rsidRPr="000101E5">
        <w:t xml:space="preserve"> a</w:t>
      </w:r>
      <w:r w:rsidR="001A2B27">
        <w:t>long with</w:t>
      </w:r>
      <w:r w:rsidRPr="000101E5">
        <w:t xml:space="preserve"> the</w:t>
      </w:r>
      <w:r w:rsidR="001A2B27">
        <w:t>ir</w:t>
      </w:r>
      <w:r w:rsidRPr="000101E5">
        <w:t xml:space="preserve"> location and altitude relative to the computational domain. At each subsequent pressure minimum, the pressure depression get</w:t>
      </w:r>
      <w:r w:rsidR="001A2B27">
        <w:t>s</w:t>
      </w:r>
      <w:r w:rsidRPr="000101E5">
        <w:t xml:space="preserve"> stronger and closer to the surface. </w:t>
      </w:r>
      <w:r w:rsidR="002E12C6">
        <w:fldChar w:fldCharType="begin"/>
      </w:r>
      <w:r w:rsidR="002E12C6">
        <w:instrText xml:space="preserve"> REF _Ref439139218 \h </w:instrText>
      </w:r>
      <w:r w:rsidR="002E12C6">
        <w:fldChar w:fldCharType="separate"/>
      </w:r>
      <w:r w:rsidR="002E12C6">
        <w:t>Figure 29</w:t>
      </w:r>
      <w:r w:rsidR="002E12C6">
        <w:fldChar w:fldCharType="end"/>
      </w:r>
      <w:r w:rsidR="002E12C6">
        <w:t xml:space="preserve"> </w:t>
      </w:r>
      <w:r w:rsidRPr="000101E5">
        <w:t>displays the 8 mb pressure deficit zone relative to the cloud for the reference case at the three specific simulation times, i.e. 5 min, 13.5 min and 20 min.  At t = 5 min, the storm appears to be organizing, but no mesocyclone has formed. At 13.5 min the mesocyclone has formed.  At 20 min of simulation, a funnel appears to be outlined.</w:t>
      </w:r>
    </w:p>
    <w:p w14:paraId="3B32C785" w14:textId="0D7ACD7A" w:rsidR="0096653D" w:rsidRDefault="008508F2" w:rsidP="001C444E">
      <w:pPr>
        <w:jc w:val="center"/>
      </w:pPr>
      <w:r>
        <w:rPr>
          <w:noProof/>
        </w:rPr>
        <w:drawing>
          <wp:inline distT="0" distB="0" distL="0" distR="0" wp14:anchorId="3B296AD5" wp14:editId="24A65DB6">
            <wp:extent cx="30861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min_withnumber_actual.png"/>
                    <pic:cNvPicPr/>
                  </pic:nvPicPr>
                  <pic:blipFill>
                    <a:blip r:embed="rId38">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BA0ACDB" w14:textId="201A6FD6" w:rsidR="001C444E" w:rsidRDefault="001C444E" w:rsidP="001C444E">
      <w:pPr>
        <w:pStyle w:val="Caption"/>
      </w:pPr>
      <w:bookmarkStart w:id="109" w:name="_Ref439139167"/>
      <w:bookmarkStart w:id="110" w:name="_Toc456340764"/>
      <w:r>
        <w:t xml:space="preserve">Figure </w:t>
      </w:r>
      <w:r>
        <w:fldChar w:fldCharType="begin"/>
      </w:r>
      <w:r>
        <w:instrText xml:space="preserve"> SEQ Figure \* ARABIC </w:instrText>
      </w:r>
      <w:r>
        <w:fldChar w:fldCharType="separate"/>
      </w:r>
      <w:r w:rsidR="00F02701">
        <w:t>28</w:t>
      </w:r>
      <w:r>
        <w:fldChar w:fldCharType="end"/>
      </w:r>
      <w:bookmarkEnd w:id="109"/>
      <w:r>
        <w:t>. Minimum</w:t>
      </w:r>
      <w:r w:rsidRPr="001C444E">
        <w:t xml:space="preserve"> Pressure History</w:t>
      </w:r>
      <w:r>
        <w:t xml:space="preserve"> inside the domain for the reference case.</w:t>
      </w:r>
      <w:r w:rsidR="00855904">
        <w:t xml:space="preserve"> The red plain line represents the domain pressure, and the red dash line the surface pressure.</w:t>
      </w:r>
      <w:bookmarkEnd w:id="110"/>
    </w:p>
    <w:p w14:paraId="30827596" w14:textId="67F7486E" w:rsidR="001C444E" w:rsidRDefault="001C444E" w:rsidP="001C444E">
      <w:pPr>
        <w:pStyle w:val="Caption"/>
      </w:pPr>
      <w:bookmarkStart w:id="111" w:name="_Ref439139295"/>
      <w:bookmarkStart w:id="112" w:name="_Ref439139262"/>
      <w:bookmarkStart w:id="113" w:name="_Toc456001221"/>
      <w:r>
        <w:t xml:space="preserve">Table </w:t>
      </w:r>
      <w:r>
        <w:fldChar w:fldCharType="begin"/>
      </w:r>
      <w:r>
        <w:instrText xml:space="preserve"> SEQ Table \* ARABIC </w:instrText>
      </w:r>
      <w:r>
        <w:fldChar w:fldCharType="separate"/>
      </w:r>
      <w:r w:rsidR="006957C0">
        <w:t>9</w:t>
      </w:r>
      <w:r>
        <w:fldChar w:fldCharType="end"/>
      </w:r>
      <w:bookmarkEnd w:id="111"/>
      <w:r>
        <w:t>. Location</w:t>
      </w:r>
      <w:r w:rsidR="001A2B27">
        <w:t>s</w:t>
      </w:r>
      <w:r>
        <w:t xml:space="preserve"> of the </w:t>
      </w:r>
      <w:r w:rsidR="001A2B27">
        <w:t xml:space="preserve">local </w:t>
      </w:r>
      <w:r>
        <w:t xml:space="preserve">pressure </w:t>
      </w:r>
      <w:r w:rsidR="001A2B27">
        <w:t>minima</w:t>
      </w:r>
      <w:r>
        <w:t xml:space="preserve"> occurrence</w:t>
      </w:r>
      <w:r w:rsidR="001A2B27">
        <w:t>s</w:t>
      </w:r>
      <w:r>
        <w:t xml:space="preserve"> relative to the domain for the reference case.</w:t>
      </w:r>
      <w:bookmarkEnd w:id="112"/>
      <w:bookmarkEnd w:id="113"/>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3BCF04F9" w14:textId="77777777" w:rsidTr="003E651D">
        <w:tc>
          <w:tcPr>
            <w:tcW w:w="1495" w:type="dxa"/>
            <w:shd w:val="clear" w:color="auto" w:fill="95B3D7" w:themeFill="accent1" w:themeFillTint="99"/>
          </w:tcPr>
          <w:p w14:paraId="6140AAB5" w14:textId="77777777" w:rsidR="003E651D" w:rsidRDefault="003E651D" w:rsidP="008A028C">
            <w:pPr>
              <w:pStyle w:val="tableformat"/>
            </w:pPr>
            <w:r>
              <w:t xml:space="preserve">Peak </w:t>
            </w:r>
          </w:p>
        </w:tc>
        <w:tc>
          <w:tcPr>
            <w:tcW w:w="1355" w:type="dxa"/>
            <w:shd w:val="clear" w:color="auto" w:fill="95B3D7" w:themeFill="accent1" w:themeFillTint="99"/>
          </w:tcPr>
          <w:p w14:paraId="7F96A4AA" w14:textId="617F8484" w:rsidR="003E651D" w:rsidRDefault="003E651D" w:rsidP="008A028C">
            <w:pPr>
              <w:pStyle w:val="tableformat"/>
            </w:pPr>
            <w:r>
              <w:t>Pressure (mb)</w:t>
            </w:r>
          </w:p>
        </w:tc>
        <w:tc>
          <w:tcPr>
            <w:tcW w:w="1590" w:type="dxa"/>
            <w:shd w:val="clear" w:color="auto" w:fill="95B3D7" w:themeFill="accent1" w:themeFillTint="99"/>
          </w:tcPr>
          <w:p w14:paraId="08E1DA18" w14:textId="2F197B29" w:rsidR="003E651D" w:rsidRDefault="003E651D" w:rsidP="008A028C">
            <w:pPr>
              <w:pStyle w:val="tableformat"/>
            </w:pPr>
            <w:r>
              <w:t>Simulation time (min)</w:t>
            </w:r>
          </w:p>
        </w:tc>
        <w:tc>
          <w:tcPr>
            <w:tcW w:w="1690" w:type="dxa"/>
            <w:shd w:val="clear" w:color="auto" w:fill="95B3D7" w:themeFill="accent1" w:themeFillTint="99"/>
          </w:tcPr>
          <w:p w14:paraId="5B787341" w14:textId="0214FF2E" w:rsidR="003E651D" w:rsidRDefault="003E651D" w:rsidP="008A028C">
            <w:pPr>
              <w:pStyle w:val="tableformat"/>
            </w:pPr>
            <w:r>
              <w:t>West-East Location (km)</w:t>
            </w:r>
          </w:p>
        </w:tc>
        <w:tc>
          <w:tcPr>
            <w:tcW w:w="1597" w:type="dxa"/>
            <w:shd w:val="clear" w:color="auto" w:fill="95B3D7" w:themeFill="accent1" w:themeFillTint="99"/>
          </w:tcPr>
          <w:p w14:paraId="36EA68B8" w14:textId="3FA67969" w:rsidR="003E651D" w:rsidRDefault="003E651D" w:rsidP="008A028C">
            <w:pPr>
              <w:pStyle w:val="tableformat"/>
            </w:pPr>
            <w:r w:rsidRPr="00815953">
              <w:t>South-North Location (km)</w:t>
            </w:r>
          </w:p>
        </w:tc>
        <w:tc>
          <w:tcPr>
            <w:tcW w:w="1623" w:type="dxa"/>
            <w:shd w:val="clear" w:color="auto" w:fill="95B3D7" w:themeFill="accent1" w:themeFillTint="99"/>
          </w:tcPr>
          <w:p w14:paraId="59C02818" w14:textId="77777777" w:rsidR="003E651D" w:rsidRDefault="003E651D" w:rsidP="008A028C">
            <w:pPr>
              <w:pStyle w:val="tableformat"/>
            </w:pPr>
            <w:r>
              <w:t>Altitude (km)</w:t>
            </w:r>
          </w:p>
        </w:tc>
      </w:tr>
      <w:tr w:rsidR="003E651D" w14:paraId="232D05AF" w14:textId="77777777" w:rsidTr="003E651D">
        <w:tc>
          <w:tcPr>
            <w:tcW w:w="1495" w:type="dxa"/>
            <w:shd w:val="clear" w:color="auto" w:fill="auto"/>
          </w:tcPr>
          <w:p w14:paraId="0FFE9FA6" w14:textId="77777777" w:rsidR="003E651D" w:rsidRPr="001C444E" w:rsidRDefault="003E651D" w:rsidP="008A028C">
            <w:pPr>
              <w:pStyle w:val="tableformat"/>
            </w:pPr>
            <w:r w:rsidRPr="001C444E">
              <w:lastRenderedPageBreak/>
              <w:t>1</w:t>
            </w:r>
          </w:p>
        </w:tc>
        <w:tc>
          <w:tcPr>
            <w:tcW w:w="1355" w:type="dxa"/>
          </w:tcPr>
          <w:p w14:paraId="6D62B4C9" w14:textId="740BB82E" w:rsidR="003E651D" w:rsidRDefault="003E651D" w:rsidP="008A028C">
            <w:pPr>
              <w:pStyle w:val="tableformat"/>
            </w:pPr>
            <w:r>
              <w:t>-16.9</w:t>
            </w:r>
          </w:p>
        </w:tc>
        <w:tc>
          <w:tcPr>
            <w:tcW w:w="1590" w:type="dxa"/>
          </w:tcPr>
          <w:p w14:paraId="363F58F4" w14:textId="5138069E" w:rsidR="003E651D" w:rsidRDefault="003E651D" w:rsidP="008A028C">
            <w:pPr>
              <w:pStyle w:val="tableformat"/>
            </w:pPr>
            <w:r>
              <w:t>5.0</w:t>
            </w:r>
          </w:p>
        </w:tc>
        <w:tc>
          <w:tcPr>
            <w:tcW w:w="1690" w:type="dxa"/>
            <w:shd w:val="clear" w:color="auto" w:fill="auto"/>
          </w:tcPr>
          <w:p w14:paraId="37446494" w14:textId="65D9B523" w:rsidR="003E651D" w:rsidRPr="001C444E" w:rsidRDefault="003E651D" w:rsidP="008A028C">
            <w:pPr>
              <w:pStyle w:val="tableformat"/>
            </w:pPr>
            <w:r>
              <w:t>2.5</w:t>
            </w:r>
          </w:p>
        </w:tc>
        <w:tc>
          <w:tcPr>
            <w:tcW w:w="1597" w:type="dxa"/>
            <w:shd w:val="clear" w:color="auto" w:fill="auto"/>
          </w:tcPr>
          <w:p w14:paraId="55D356BC" w14:textId="487AF6F6" w:rsidR="003E651D" w:rsidRPr="001C444E" w:rsidRDefault="003E651D" w:rsidP="008A028C">
            <w:pPr>
              <w:pStyle w:val="tableformat"/>
            </w:pPr>
            <w:r>
              <w:t>1.6</w:t>
            </w:r>
          </w:p>
        </w:tc>
        <w:tc>
          <w:tcPr>
            <w:tcW w:w="1623" w:type="dxa"/>
            <w:shd w:val="clear" w:color="auto" w:fill="auto"/>
          </w:tcPr>
          <w:p w14:paraId="27B34363" w14:textId="1CD300FD" w:rsidR="003E651D" w:rsidRPr="001C444E" w:rsidRDefault="003E651D" w:rsidP="008A028C">
            <w:pPr>
              <w:pStyle w:val="tableformat"/>
            </w:pPr>
            <w:r>
              <w:t>5.5</w:t>
            </w:r>
          </w:p>
        </w:tc>
      </w:tr>
      <w:tr w:rsidR="003E651D" w14:paraId="2B8ED00C" w14:textId="77777777" w:rsidTr="003E651D">
        <w:tc>
          <w:tcPr>
            <w:tcW w:w="1495" w:type="dxa"/>
            <w:shd w:val="clear" w:color="auto" w:fill="DAEEF3" w:themeFill="accent5" w:themeFillTint="33"/>
          </w:tcPr>
          <w:p w14:paraId="113FC073" w14:textId="77777777" w:rsidR="003E651D" w:rsidRDefault="003E651D" w:rsidP="008A028C">
            <w:pPr>
              <w:pStyle w:val="tableformat"/>
            </w:pPr>
            <w:r>
              <w:t>2</w:t>
            </w:r>
          </w:p>
        </w:tc>
        <w:tc>
          <w:tcPr>
            <w:tcW w:w="1355" w:type="dxa"/>
            <w:shd w:val="clear" w:color="auto" w:fill="DAEEF3" w:themeFill="accent5" w:themeFillTint="33"/>
          </w:tcPr>
          <w:p w14:paraId="6BFF676C" w14:textId="00A5C310" w:rsidR="003E651D" w:rsidRDefault="003E651D" w:rsidP="008A028C">
            <w:pPr>
              <w:pStyle w:val="tableformat"/>
            </w:pPr>
            <w:r>
              <w:t>-17.6</w:t>
            </w:r>
          </w:p>
        </w:tc>
        <w:tc>
          <w:tcPr>
            <w:tcW w:w="1590" w:type="dxa"/>
            <w:shd w:val="clear" w:color="auto" w:fill="DAEEF3" w:themeFill="accent5" w:themeFillTint="33"/>
          </w:tcPr>
          <w:p w14:paraId="55C6C641" w14:textId="7EBE779B" w:rsidR="003E651D" w:rsidRDefault="003E651D" w:rsidP="008A028C">
            <w:pPr>
              <w:pStyle w:val="tableformat"/>
            </w:pPr>
            <w:r>
              <w:t>13.5</w:t>
            </w:r>
          </w:p>
        </w:tc>
        <w:tc>
          <w:tcPr>
            <w:tcW w:w="1690" w:type="dxa"/>
            <w:shd w:val="clear" w:color="auto" w:fill="DAEEF3" w:themeFill="accent5" w:themeFillTint="33"/>
          </w:tcPr>
          <w:p w14:paraId="45B09A95" w14:textId="43E55579" w:rsidR="003E651D" w:rsidRDefault="003E651D" w:rsidP="008A028C">
            <w:pPr>
              <w:pStyle w:val="tableformat"/>
            </w:pPr>
            <w:r>
              <w:t>8.1</w:t>
            </w:r>
          </w:p>
        </w:tc>
        <w:tc>
          <w:tcPr>
            <w:tcW w:w="1597" w:type="dxa"/>
            <w:shd w:val="clear" w:color="auto" w:fill="DAEEF3" w:themeFill="accent5" w:themeFillTint="33"/>
          </w:tcPr>
          <w:p w14:paraId="23272058" w14:textId="500CE244" w:rsidR="003E651D" w:rsidRDefault="003E651D" w:rsidP="008A028C">
            <w:pPr>
              <w:pStyle w:val="tableformat"/>
            </w:pPr>
            <w:r>
              <w:t>8.4</w:t>
            </w:r>
          </w:p>
        </w:tc>
        <w:tc>
          <w:tcPr>
            <w:tcW w:w="1623" w:type="dxa"/>
            <w:shd w:val="clear" w:color="auto" w:fill="DAEEF3" w:themeFill="accent5" w:themeFillTint="33"/>
          </w:tcPr>
          <w:p w14:paraId="2F109E1F" w14:textId="05AD6849" w:rsidR="003E651D" w:rsidRDefault="003E651D" w:rsidP="008A028C">
            <w:pPr>
              <w:pStyle w:val="tableformat"/>
            </w:pPr>
            <w:r>
              <w:t>3.7</w:t>
            </w:r>
          </w:p>
        </w:tc>
      </w:tr>
      <w:tr w:rsidR="003E651D" w14:paraId="19EE0647" w14:textId="77777777" w:rsidTr="003E651D">
        <w:tc>
          <w:tcPr>
            <w:tcW w:w="1495" w:type="dxa"/>
            <w:shd w:val="clear" w:color="auto" w:fill="auto"/>
          </w:tcPr>
          <w:p w14:paraId="20D02C76" w14:textId="77777777" w:rsidR="003E651D" w:rsidRDefault="003E651D" w:rsidP="008A028C">
            <w:pPr>
              <w:pStyle w:val="tableformat"/>
            </w:pPr>
            <w:r>
              <w:t>3</w:t>
            </w:r>
          </w:p>
        </w:tc>
        <w:tc>
          <w:tcPr>
            <w:tcW w:w="1355" w:type="dxa"/>
          </w:tcPr>
          <w:p w14:paraId="7B33A43A" w14:textId="7238E426" w:rsidR="003E651D" w:rsidRDefault="003E651D" w:rsidP="008A028C">
            <w:pPr>
              <w:pStyle w:val="tableformat"/>
            </w:pPr>
            <w:r>
              <w:t>-18.8</w:t>
            </w:r>
          </w:p>
        </w:tc>
        <w:tc>
          <w:tcPr>
            <w:tcW w:w="1590" w:type="dxa"/>
          </w:tcPr>
          <w:p w14:paraId="6D466502" w14:textId="402F8CA6" w:rsidR="003E651D" w:rsidRDefault="003E651D" w:rsidP="008A028C">
            <w:pPr>
              <w:pStyle w:val="tableformat"/>
            </w:pPr>
            <w:r>
              <w:t>20.0</w:t>
            </w:r>
          </w:p>
        </w:tc>
        <w:tc>
          <w:tcPr>
            <w:tcW w:w="1690" w:type="dxa"/>
            <w:shd w:val="clear" w:color="auto" w:fill="auto"/>
          </w:tcPr>
          <w:p w14:paraId="409DFC22" w14:textId="5FF155F1" w:rsidR="003E651D" w:rsidRDefault="003E651D" w:rsidP="008A028C">
            <w:pPr>
              <w:pStyle w:val="tableformat"/>
            </w:pPr>
            <w:r>
              <w:t>13.7</w:t>
            </w:r>
          </w:p>
        </w:tc>
        <w:tc>
          <w:tcPr>
            <w:tcW w:w="1597" w:type="dxa"/>
            <w:shd w:val="clear" w:color="auto" w:fill="auto"/>
          </w:tcPr>
          <w:p w14:paraId="07DE6851" w14:textId="16DF0AC8" w:rsidR="003E651D" w:rsidRDefault="003E651D" w:rsidP="008A028C">
            <w:pPr>
              <w:pStyle w:val="tableformat"/>
            </w:pPr>
            <w:r>
              <w:t>15.9</w:t>
            </w:r>
          </w:p>
        </w:tc>
        <w:tc>
          <w:tcPr>
            <w:tcW w:w="1623" w:type="dxa"/>
            <w:shd w:val="clear" w:color="auto" w:fill="auto"/>
          </w:tcPr>
          <w:p w14:paraId="7A54953C" w14:textId="77777777" w:rsidR="003E651D" w:rsidRDefault="003E651D" w:rsidP="008A028C">
            <w:pPr>
              <w:pStyle w:val="tableformat"/>
            </w:pPr>
            <w:r>
              <w:t>2.6</w:t>
            </w:r>
          </w:p>
        </w:tc>
      </w:tr>
    </w:tbl>
    <w:p w14:paraId="64D7BB47" w14:textId="6F6E9467" w:rsidR="001C444E" w:rsidRPr="001C444E" w:rsidRDefault="001C444E" w:rsidP="001C444E"/>
    <w:p w14:paraId="367D2479" w14:textId="6F3B4208" w:rsidR="001C444E" w:rsidRDefault="008508F2" w:rsidP="001C444E">
      <w:pPr>
        <w:jc w:val="center"/>
      </w:pPr>
      <w:r>
        <w:rPr>
          <w:noProof/>
        </w:rPr>
        <w:lastRenderedPageBreak/>
        <w:drawing>
          <wp:inline distT="0" distB="0" distL="0" distR="0" wp14:anchorId="4F612371" wp14:editId="0763E4C0">
            <wp:extent cx="4449765" cy="6858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dpressure_peak_actual.png"/>
                    <pic:cNvPicPr/>
                  </pic:nvPicPr>
                  <pic:blipFill>
                    <a:blip r:embed="rId39">
                      <a:extLst>
                        <a:ext uri="{28A0092B-C50C-407E-A947-70E740481C1C}">
                          <a14:useLocalDpi xmlns:a14="http://schemas.microsoft.com/office/drawing/2010/main" val="0"/>
                        </a:ext>
                      </a:extLst>
                    </a:blip>
                    <a:stretch>
                      <a:fillRect/>
                    </a:stretch>
                  </pic:blipFill>
                  <pic:spPr>
                    <a:xfrm>
                      <a:off x="0" y="0"/>
                      <a:ext cx="4449765" cy="6858000"/>
                    </a:xfrm>
                    <a:prstGeom prst="rect">
                      <a:avLst/>
                    </a:prstGeom>
                  </pic:spPr>
                </pic:pic>
              </a:graphicData>
            </a:graphic>
          </wp:inline>
        </w:drawing>
      </w:r>
    </w:p>
    <w:p w14:paraId="28F6174D" w14:textId="31411F0A" w:rsidR="00AF5ED9" w:rsidRDefault="0045569D" w:rsidP="001A06F3">
      <w:pPr>
        <w:pStyle w:val="Caption"/>
      </w:pPr>
      <w:bookmarkStart w:id="114" w:name="_Ref439139218"/>
      <w:bookmarkStart w:id="115" w:name="_Toc456340765"/>
      <w:r>
        <w:t xml:space="preserve">Figure </w:t>
      </w:r>
      <w:r w:rsidR="0070336E">
        <w:fldChar w:fldCharType="begin"/>
      </w:r>
      <w:r w:rsidR="0070336E">
        <w:instrText xml:space="preserve"> SEQ Figure \* ARABIC </w:instrText>
      </w:r>
      <w:r w:rsidR="0070336E">
        <w:fldChar w:fldCharType="separate"/>
      </w:r>
      <w:r w:rsidR="00F02701">
        <w:t>29</w:t>
      </w:r>
      <w:r w:rsidR="0070336E">
        <w:fldChar w:fldCharType="end"/>
      </w:r>
      <w:bookmarkEnd w:id="114"/>
      <w:r>
        <w:t xml:space="preserve">. </w:t>
      </w:r>
      <w:r w:rsidR="00855904">
        <w:t>8 mb pressure deficit and cloud prespective</w:t>
      </w:r>
      <w:r w:rsidR="006F64B2">
        <w:t xml:space="preserve"> for the reference case at t = 5min (1), 13.5 min (2), and 20 min (3) of the simulation</w:t>
      </w:r>
      <w:r w:rsidR="00855904">
        <w:t>.</w:t>
      </w:r>
      <w:bookmarkEnd w:id="115"/>
    </w:p>
    <w:p w14:paraId="128502D4" w14:textId="60FA3C82" w:rsidR="0079397E" w:rsidRDefault="000101E5" w:rsidP="0079397E">
      <w:r w:rsidRPr="000101E5">
        <w:lastRenderedPageBreak/>
        <w:t xml:space="preserve">For the wet case the three main pressure depressions occurred at 5.5 min, 10.5 min and 18.5 min of the simulation. Those depressions are identified in </w:t>
      </w:r>
      <w:r w:rsidR="002E12C6">
        <w:fldChar w:fldCharType="begin"/>
      </w:r>
      <w:r w:rsidR="002E12C6">
        <w:instrText xml:space="preserve"> REF _Ref439139565 \h </w:instrText>
      </w:r>
      <w:r w:rsidR="002E12C6">
        <w:fldChar w:fldCharType="separate"/>
      </w:r>
      <w:r w:rsidR="002E12C6">
        <w:t>Figure 30</w:t>
      </w:r>
      <w:r w:rsidR="002E12C6">
        <w:fldChar w:fldCharType="end"/>
      </w:r>
      <w:r w:rsidRPr="000101E5">
        <w:t>.  Compared with the reference case, the domain pressure</w:t>
      </w:r>
      <w:r w:rsidR="001A2B27">
        <w:t xml:space="preserve"> minima</w:t>
      </w:r>
      <w:r w:rsidRPr="000101E5">
        <w:t xml:space="preserve"> </w:t>
      </w:r>
      <w:r w:rsidR="001A2B27">
        <w:t>for</w:t>
      </w:r>
      <w:r w:rsidRPr="000101E5">
        <w:t xml:space="preserve"> the first and second</w:t>
      </w:r>
      <w:r w:rsidR="001A2B27">
        <w:t xml:space="preserve"> observed</w:t>
      </w:r>
      <w:r w:rsidRPr="000101E5">
        <w:t xml:space="preserve"> depressions </w:t>
      </w:r>
      <w:r>
        <w:t>are almost the same magnitudes. From about 18.25 min and 18.75 min, the green plain and dash</w:t>
      </w:r>
      <w:r w:rsidR="00FB7D1B">
        <w:t>ed</w:t>
      </w:r>
      <w:r>
        <w:t xml:space="preserve"> lines are superimpos</w:t>
      </w:r>
      <w:r w:rsidR="00FB7D1B">
        <w:t>ed</w:t>
      </w:r>
      <w:r>
        <w:t xml:space="preserve"> which </w:t>
      </w:r>
      <w:r w:rsidR="00D55961">
        <w:t xml:space="preserve">identifies the fact </w:t>
      </w:r>
      <w:r>
        <w:t xml:space="preserve">the domain </w:t>
      </w:r>
      <w:r w:rsidR="00D55961">
        <w:t xml:space="preserve">pressure minima is the same </w:t>
      </w:r>
      <w:r w:rsidR="00FB7D1B">
        <w:t>as</w:t>
      </w:r>
      <w:r w:rsidR="00D55961">
        <w:t xml:space="preserve"> </w:t>
      </w:r>
      <w:r>
        <w:t xml:space="preserve">the surface pressure </w:t>
      </w:r>
      <w:r w:rsidR="00D55961">
        <w:t>minima at this period of the simulation.</w:t>
      </w:r>
      <w:r>
        <w:t xml:space="preserve"> </w:t>
      </w:r>
      <w:r w:rsidR="00D55961">
        <w:t xml:space="preserve"> </w:t>
      </w:r>
      <w:r w:rsidRPr="000101E5">
        <w:t>For those three pressure depression</w:t>
      </w:r>
      <w:r w:rsidR="00FB7D1B">
        <w:t xml:space="preserve"> time</w:t>
      </w:r>
      <w:r w:rsidRPr="000101E5">
        <w:t>s, Table 10 summarize</w:t>
      </w:r>
      <w:r w:rsidR="00FB7D1B">
        <w:t>s</w:t>
      </w:r>
      <w:r w:rsidRPr="000101E5">
        <w:t xml:space="preserve"> the strength of the depression and the location and altitude relative to the domain. At each</w:t>
      </w:r>
      <w:r w:rsidR="00FB7D1B">
        <w:t xml:space="preserve"> subsequent</w:t>
      </w:r>
      <w:r w:rsidRPr="000101E5">
        <w:t xml:space="preserve"> pressure minimum, the pressure depression is </w:t>
      </w:r>
      <w:r w:rsidR="00FB7D1B">
        <w:t>deep</w:t>
      </w:r>
      <w:r w:rsidRPr="000101E5">
        <w:t xml:space="preserve">er and closer to the surface, particularly at 18.5 min. </w:t>
      </w:r>
      <w:r w:rsidR="002E12C6">
        <w:fldChar w:fldCharType="begin"/>
      </w:r>
      <w:r w:rsidR="002E12C6">
        <w:instrText xml:space="preserve"> REF _Ref439139593 \h </w:instrText>
      </w:r>
      <w:r w:rsidR="002E12C6">
        <w:fldChar w:fldCharType="separate"/>
      </w:r>
      <w:r w:rsidR="002E12C6">
        <w:t>Figure 31</w:t>
      </w:r>
      <w:r w:rsidR="002E12C6">
        <w:fldChar w:fldCharType="end"/>
      </w:r>
      <w:r w:rsidRPr="000101E5">
        <w:t xml:space="preserve"> represents the 8 mb pressure deficit relative to the cloud for all the 5.5 min, 10.5 min and 18.5 min</w:t>
      </w:r>
      <w:r w:rsidR="00FB7D1B">
        <w:t xml:space="preserve"> depression times</w:t>
      </w:r>
      <w:r w:rsidRPr="000101E5">
        <w:t>. As</w:t>
      </w:r>
      <w:r w:rsidR="00FB7D1B">
        <w:t xml:space="preserve"> was</w:t>
      </w:r>
      <w:r w:rsidRPr="000101E5">
        <w:t xml:space="preserve"> the reference case, </w:t>
      </w:r>
      <w:r w:rsidR="00FB7D1B">
        <w:t>the</w:t>
      </w:r>
      <w:r w:rsidRPr="000101E5">
        <w:t xml:space="preserve"> 5.5 min the storm </w:t>
      </w:r>
      <w:r w:rsidR="00FB7D1B">
        <w:t>appears to be</w:t>
      </w:r>
      <w:r w:rsidRPr="000101E5">
        <w:t xml:space="preserve"> organiz</w:t>
      </w:r>
      <w:r w:rsidR="00FB7D1B">
        <w:t>ing,</w:t>
      </w:r>
      <w:r w:rsidRPr="000101E5">
        <w:t xml:space="preserve"> but </w:t>
      </w:r>
      <w:r w:rsidR="00FB7D1B">
        <w:t xml:space="preserve">that stage </w:t>
      </w:r>
      <w:r w:rsidRPr="000101E5">
        <w:t xml:space="preserve">already </w:t>
      </w:r>
      <w:r w:rsidR="00FB7D1B">
        <w:t>includes</w:t>
      </w:r>
      <w:r w:rsidRPr="000101E5">
        <w:t xml:space="preserve"> a small-scale mesocyclone. At 10.5 min, the wet case pressure deficit is similar to the 13.5 min one in the reference case. Then a tornado was formed at 18.5 min</w:t>
      </w:r>
      <w:r w:rsidR="0079397E">
        <w:t xml:space="preserve">. </w:t>
      </w:r>
    </w:p>
    <w:p w14:paraId="7E8E6BDC" w14:textId="61C985BF" w:rsidR="00B40C56" w:rsidRDefault="004118BF" w:rsidP="004118BF">
      <w:pPr>
        <w:jc w:val="center"/>
      </w:pPr>
      <w:r>
        <w:rPr>
          <w:noProof/>
        </w:rPr>
        <w:drawing>
          <wp:inline distT="0" distB="0" distL="0" distR="0" wp14:anchorId="6CDD144D" wp14:editId="01103C04">
            <wp:extent cx="30861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min_withnumber_wet.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FDEDE5B" w14:textId="2A508240" w:rsidR="00855904" w:rsidRDefault="00855904" w:rsidP="00855904">
      <w:pPr>
        <w:pStyle w:val="Caption"/>
      </w:pPr>
      <w:bookmarkStart w:id="116" w:name="_Ref439139565"/>
      <w:bookmarkStart w:id="117" w:name="_Toc456340766"/>
      <w:r>
        <w:t xml:space="preserve">Figure </w:t>
      </w:r>
      <w:r>
        <w:fldChar w:fldCharType="begin"/>
      </w:r>
      <w:r>
        <w:instrText xml:space="preserve"> SEQ Figure \* ARABIC </w:instrText>
      </w:r>
      <w:r>
        <w:fldChar w:fldCharType="separate"/>
      </w:r>
      <w:r w:rsidR="00F02701">
        <w:t>30</w:t>
      </w:r>
      <w:r>
        <w:fldChar w:fldCharType="end"/>
      </w:r>
      <w:bookmarkEnd w:id="116"/>
      <w:r>
        <w:t xml:space="preserve">. </w:t>
      </w:r>
      <w:r w:rsidRPr="00855904">
        <w:t xml:space="preserve">Minimum Pressure History inside the domain for the </w:t>
      </w:r>
      <w:r>
        <w:t>wet</w:t>
      </w:r>
      <w:r w:rsidRPr="00855904">
        <w:t xml:space="preserve"> case. The </w:t>
      </w:r>
      <w:r>
        <w:t>green</w:t>
      </w:r>
      <w:r w:rsidRPr="00855904">
        <w:t xml:space="preserve"> plain line represent</w:t>
      </w:r>
      <w:r>
        <w:t xml:space="preserve">s the domain pressure, and the green </w:t>
      </w:r>
      <w:r w:rsidRPr="00855904">
        <w:t>dash line the surface pressure.</w:t>
      </w:r>
      <w:bookmarkEnd w:id="117"/>
    </w:p>
    <w:p w14:paraId="6353047A" w14:textId="383A05E5" w:rsidR="00A233D5" w:rsidRDefault="00855904" w:rsidP="00855904">
      <w:pPr>
        <w:pStyle w:val="Caption"/>
      </w:pPr>
      <w:bookmarkStart w:id="118" w:name="_Ref439139624"/>
      <w:bookmarkStart w:id="119" w:name="_Toc456001222"/>
      <w:r>
        <w:t xml:space="preserve">Table </w:t>
      </w:r>
      <w:r>
        <w:fldChar w:fldCharType="begin"/>
      </w:r>
      <w:r>
        <w:instrText xml:space="preserve"> SEQ Table \* ARABIC </w:instrText>
      </w:r>
      <w:r>
        <w:fldChar w:fldCharType="separate"/>
      </w:r>
      <w:r w:rsidR="006957C0">
        <w:t>10</w:t>
      </w:r>
      <w:r>
        <w:fldChar w:fldCharType="end"/>
      </w:r>
      <w:bookmarkEnd w:id="118"/>
      <w:r>
        <w:t xml:space="preserve">. </w:t>
      </w:r>
      <w:r w:rsidRPr="00855904">
        <w:t xml:space="preserve">Location of the pressure peak occurrence relative to the domain for the </w:t>
      </w:r>
      <w:r>
        <w:t>wet</w:t>
      </w:r>
      <w:r w:rsidRPr="00855904">
        <w:t xml:space="preserve"> case.</w:t>
      </w:r>
      <w:bookmarkEnd w:id="119"/>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56CC92BF" w14:textId="77777777" w:rsidTr="003E651D">
        <w:tc>
          <w:tcPr>
            <w:tcW w:w="1495" w:type="dxa"/>
            <w:shd w:val="clear" w:color="auto" w:fill="95B3D7" w:themeFill="accent1" w:themeFillTint="99"/>
          </w:tcPr>
          <w:p w14:paraId="13600D28" w14:textId="77777777" w:rsidR="003E651D" w:rsidRDefault="003E651D" w:rsidP="00DC3941">
            <w:pPr>
              <w:pStyle w:val="tableformat"/>
            </w:pPr>
            <w:r>
              <w:t xml:space="preserve">Peak </w:t>
            </w:r>
          </w:p>
        </w:tc>
        <w:tc>
          <w:tcPr>
            <w:tcW w:w="1355" w:type="dxa"/>
            <w:shd w:val="clear" w:color="auto" w:fill="95B3D7" w:themeFill="accent1" w:themeFillTint="99"/>
          </w:tcPr>
          <w:p w14:paraId="7EB37525" w14:textId="6DEAE762" w:rsidR="003E651D" w:rsidRDefault="003E651D" w:rsidP="00DC3941">
            <w:pPr>
              <w:pStyle w:val="tableformat"/>
            </w:pPr>
            <w:r>
              <w:t>Pressure (mb)</w:t>
            </w:r>
          </w:p>
        </w:tc>
        <w:tc>
          <w:tcPr>
            <w:tcW w:w="1590" w:type="dxa"/>
            <w:shd w:val="clear" w:color="auto" w:fill="95B3D7" w:themeFill="accent1" w:themeFillTint="99"/>
          </w:tcPr>
          <w:p w14:paraId="66E57EC9" w14:textId="3406A9F9" w:rsidR="003E651D" w:rsidRDefault="003E651D" w:rsidP="00DC3941">
            <w:pPr>
              <w:pStyle w:val="tableformat"/>
            </w:pPr>
            <w:r>
              <w:t>Simulation time (min)</w:t>
            </w:r>
          </w:p>
        </w:tc>
        <w:tc>
          <w:tcPr>
            <w:tcW w:w="1690" w:type="dxa"/>
            <w:shd w:val="clear" w:color="auto" w:fill="95B3D7" w:themeFill="accent1" w:themeFillTint="99"/>
          </w:tcPr>
          <w:p w14:paraId="0D3DDB43" w14:textId="5390CB0E" w:rsidR="003E651D" w:rsidRDefault="003E651D" w:rsidP="00DC3941">
            <w:pPr>
              <w:pStyle w:val="tableformat"/>
            </w:pPr>
            <w:r>
              <w:t>West-East Location (km)</w:t>
            </w:r>
          </w:p>
        </w:tc>
        <w:tc>
          <w:tcPr>
            <w:tcW w:w="1597" w:type="dxa"/>
            <w:shd w:val="clear" w:color="auto" w:fill="95B3D7" w:themeFill="accent1" w:themeFillTint="99"/>
          </w:tcPr>
          <w:p w14:paraId="19113E95" w14:textId="10D1E2CF" w:rsidR="003E651D" w:rsidRDefault="003E651D" w:rsidP="00DC3941">
            <w:pPr>
              <w:pStyle w:val="tableformat"/>
            </w:pPr>
            <w:r>
              <w:t>North-South Location (km)</w:t>
            </w:r>
          </w:p>
        </w:tc>
        <w:tc>
          <w:tcPr>
            <w:tcW w:w="1623" w:type="dxa"/>
            <w:shd w:val="clear" w:color="auto" w:fill="95B3D7" w:themeFill="accent1" w:themeFillTint="99"/>
          </w:tcPr>
          <w:p w14:paraId="459A982B" w14:textId="77777777" w:rsidR="003E651D" w:rsidRDefault="003E651D" w:rsidP="00DC3941">
            <w:pPr>
              <w:pStyle w:val="tableformat"/>
            </w:pPr>
            <w:r>
              <w:t>Altitude (km)</w:t>
            </w:r>
          </w:p>
        </w:tc>
      </w:tr>
      <w:tr w:rsidR="003E651D" w14:paraId="2188278D" w14:textId="77777777" w:rsidTr="003E651D">
        <w:tc>
          <w:tcPr>
            <w:tcW w:w="1495" w:type="dxa"/>
            <w:shd w:val="clear" w:color="auto" w:fill="auto"/>
          </w:tcPr>
          <w:p w14:paraId="01267D29" w14:textId="77777777" w:rsidR="003E651D" w:rsidRPr="001C444E" w:rsidRDefault="003E651D" w:rsidP="00DC3941">
            <w:pPr>
              <w:pStyle w:val="tableformat"/>
            </w:pPr>
            <w:r w:rsidRPr="001C444E">
              <w:lastRenderedPageBreak/>
              <w:t>1</w:t>
            </w:r>
          </w:p>
        </w:tc>
        <w:tc>
          <w:tcPr>
            <w:tcW w:w="1355" w:type="dxa"/>
          </w:tcPr>
          <w:p w14:paraId="7150CFC7" w14:textId="67BB7BEE" w:rsidR="003E651D" w:rsidRDefault="003E651D" w:rsidP="00EB4020">
            <w:pPr>
              <w:pStyle w:val="tableformat"/>
            </w:pPr>
            <w:r>
              <w:t>-17.1</w:t>
            </w:r>
          </w:p>
        </w:tc>
        <w:tc>
          <w:tcPr>
            <w:tcW w:w="1590" w:type="dxa"/>
          </w:tcPr>
          <w:p w14:paraId="3C9C4438" w14:textId="45A1F56A" w:rsidR="003E651D" w:rsidRDefault="003E651D" w:rsidP="00EB4020">
            <w:pPr>
              <w:pStyle w:val="tableformat"/>
            </w:pPr>
            <w:r>
              <w:t>5.5</w:t>
            </w:r>
          </w:p>
        </w:tc>
        <w:tc>
          <w:tcPr>
            <w:tcW w:w="1690" w:type="dxa"/>
            <w:shd w:val="clear" w:color="auto" w:fill="auto"/>
          </w:tcPr>
          <w:p w14:paraId="51F1E645" w14:textId="438F53E4" w:rsidR="003E651D" w:rsidRPr="001C444E" w:rsidRDefault="003E651D" w:rsidP="00DC3941">
            <w:pPr>
              <w:pStyle w:val="tableformat"/>
            </w:pPr>
            <w:r>
              <w:t>3.7</w:t>
            </w:r>
          </w:p>
        </w:tc>
        <w:tc>
          <w:tcPr>
            <w:tcW w:w="1597" w:type="dxa"/>
            <w:shd w:val="clear" w:color="auto" w:fill="auto"/>
          </w:tcPr>
          <w:p w14:paraId="481BC6C6" w14:textId="1FB6F4B9" w:rsidR="003E651D" w:rsidRPr="001C444E" w:rsidRDefault="003E651D" w:rsidP="00DC3941">
            <w:pPr>
              <w:pStyle w:val="tableformat"/>
            </w:pPr>
            <w:r>
              <w:t>-2.6</w:t>
            </w:r>
          </w:p>
        </w:tc>
        <w:tc>
          <w:tcPr>
            <w:tcW w:w="1623" w:type="dxa"/>
            <w:shd w:val="clear" w:color="auto" w:fill="auto"/>
          </w:tcPr>
          <w:p w14:paraId="6CA56E5F" w14:textId="05661E2C" w:rsidR="003E651D" w:rsidRPr="001C444E" w:rsidRDefault="003E651D" w:rsidP="00DC3941">
            <w:pPr>
              <w:pStyle w:val="tableformat"/>
            </w:pPr>
            <w:r>
              <w:t>3.8</w:t>
            </w:r>
          </w:p>
        </w:tc>
      </w:tr>
      <w:tr w:rsidR="003E651D" w14:paraId="2AFF6537" w14:textId="77777777" w:rsidTr="003E651D">
        <w:tc>
          <w:tcPr>
            <w:tcW w:w="1495" w:type="dxa"/>
            <w:shd w:val="clear" w:color="auto" w:fill="DAEEF3" w:themeFill="accent5" w:themeFillTint="33"/>
          </w:tcPr>
          <w:p w14:paraId="7F621B91" w14:textId="77777777" w:rsidR="003E651D" w:rsidRDefault="003E651D" w:rsidP="00DC3941">
            <w:pPr>
              <w:pStyle w:val="tableformat"/>
            </w:pPr>
            <w:r>
              <w:t>2</w:t>
            </w:r>
          </w:p>
        </w:tc>
        <w:tc>
          <w:tcPr>
            <w:tcW w:w="1355" w:type="dxa"/>
            <w:shd w:val="clear" w:color="auto" w:fill="DAEEF3" w:themeFill="accent5" w:themeFillTint="33"/>
          </w:tcPr>
          <w:p w14:paraId="6414ADDB" w14:textId="1E8E57DE" w:rsidR="003E651D" w:rsidRDefault="003E651D" w:rsidP="00DC3941">
            <w:pPr>
              <w:pStyle w:val="tableformat"/>
            </w:pPr>
            <w:r>
              <w:t>-18.7</w:t>
            </w:r>
          </w:p>
        </w:tc>
        <w:tc>
          <w:tcPr>
            <w:tcW w:w="1590" w:type="dxa"/>
            <w:shd w:val="clear" w:color="auto" w:fill="DAEEF3" w:themeFill="accent5" w:themeFillTint="33"/>
          </w:tcPr>
          <w:p w14:paraId="71C89796" w14:textId="443FF131" w:rsidR="003E651D" w:rsidRDefault="003E651D" w:rsidP="00DC3941">
            <w:pPr>
              <w:pStyle w:val="tableformat"/>
            </w:pPr>
            <w:r>
              <w:t>10.5</w:t>
            </w:r>
          </w:p>
        </w:tc>
        <w:tc>
          <w:tcPr>
            <w:tcW w:w="1690" w:type="dxa"/>
            <w:shd w:val="clear" w:color="auto" w:fill="DAEEF3" w:themeFill="accent5" w:themeFillTint="33"/>
          </w:tcPr>
          <w:p w14:paraId="376C56E5" w14:textId="6C922692" w:rsidR="003E651D" w:rsidRDefault="003E651D" w:rsidP="00DC3941">
            <w:pPr>
              <w:pStyle w:val="tableformat"/>
            </w:pPr>
            <w:r>
              <w:t>9.1</w:t>
            </w:r>
          </w:p>
        </w:tc>
        <w:tc>
          <w:tcPr>
            <w:tcW w:w="1597" w:type="dxa"/>
            <w:shd w:val="clear" w:color="auto" w:fill="DAEEF3" w:themeFill="accent5" w:themeFillTint="33"/>
          </w:tcPr>
          <w:p w14:paraId="524E5D57" w14:textId="48D71FE5" w:rsidR="003E651D" w:rsidRDefault="003E651D" w:rsidP="00DC3941">
            <w:pPr>
              <w:pStyle w:val="tableformat"/>
            </w:pPr>
            <w:r>
              <w:t>0.9</w:t>
            </w:r>
          </w:p>
        </w:tc>
        <w:tc>
          <w:tcPr>
            <w:tcW w:w="1623" w:type="dxa"/>
            <w:shd w:val="clear" w:color="auto" w:fill="DAEEF3" w:themeFill="accent5" w:themeFillTint="33"/>
          </w:tcPr>
          <w:p w14:paraId="235FBDC1" w14:textId="54B281A3" w:rsidR="003E651D" w:rsidRDefault="003E651D" w:rsidP="00DC3941">
            <w:pPr>
              <w:pStyle w:val="tableformat"/>
            </w:pPr>
            <w:r>
              <w:t>4.3</w:t>
            </w:r>
          </w:p>
        </w:tc>
      </w:tr>
      <w:tr w:rsidR="003E651D" w14:paraId="7D2869DD" w14:textId="77777777" w:rsidTr="003E651D">
        <w:tc>
          <w:tcPr>
            <w:tcW w:w="1495" w:type="dxa"/>
            <w:shd w:val="clear" w:color="auto" w:fill="auto"/>
          </w:tcPr>
          <w:p w14:paraId="22DAA920" w14:textId="77777777" w:rsidR="003E651D" w:rsidRDefault="003E651D" w:rsidP="00DC3941">
            <w:pPr>
              <w:pStyle w:val="tableformat"/>
            </w:pPr>
            <w:r>
              <w:t>3</w:t>
            </w:r>
          </w:p>
        </w:tc>
        <w:tc>
          <w:tcPr>
            <w:tcW w:w="1355" w:type="dxa"/>
          </w:tcPr>
          <w:p w14:paraId="2D9CA822" w14:textId="55CDA388" w:rsidR="003E651D" w:rsidRDefault="003E651D" w:rsidP="00DC3941">
            <w:pPr>
              <w:pStyle w:val="tableformat"/>
            </w:pPr>
            <w:r>
              <w:t>-27.2</w:t>
            </w:r>
          </w:p>
        </w:tc>
        <w:tc>
          <w:tcPr>
            <w:tcW w:w="1590" w:type="dxa"/>
          </w:tcPr>
          <w:p w14:paraId="399708AB" w14:textId="085E8839" w:rsidR="003E651D" w:rsidRDefault="003E651D" w:rsidP="00DC3941">
            <w:pPr>
              <w:pStyle w:val="tableformat"/>
            </w:pPr>
            <w:r>
              <w:t>18.5</w:t>
            </w:r>
          </w:p>
        </w:tc>
        <w:tc>
          <w:tcPr>
            <w:tcW w:w="1690" w:type="dxa"/>
            <w:shd w:val="clear" w:color="auto" w:fill="auto"/>
          </w:tcPr>
          <w:p w14:paraId="72344C01" w14:textId="3DDE9996" w:rsidR="003E651D" w:rsidRDefault="003E651D" w:rsidP="00DC3941">
            <w:pPr>
              <w:pStyle w:val="tableformat"/>
            </w:pPr>
            <w:r>
              <w:t>14.3</w:t>
            </w:r>
          </w:p>
        </w:tc>
        <w:tc>
          <w:tcPr>
            <w:tcW w:w="1597" w:type="dxa"/>
            <w:shd w:val="clear" w:color="auto" w:fill="auto"/>
          </w:tcPr>
          <w:p w14:paraId="5B54B1EE" w14:textId="1D68D115" w:rsidR="003E651D" w:rsidRDefault="003E651D" w:rsidP="00DC3941">
            <w:pPr>
              <w:pStyle w:val="tableformat"/>
            </w:pPr>
            <w:r>
              <w:t>5.9</w:t>
            </w:r>
          </w:p>
        </w:tc>
        <w:tc>
          <w:tcPr>
            <w:tcW w:w="1623" w:type="dxa"/>
            <w:shd w:val="clear" w:color="auto" w:fill="auto"/>
          </w:tcPr>
          <w:p w14:paraId="5B3AE322" w14:textId="0BC3D984" w:rsidR="003E651D" w:rsidRDefault="003E651D" w:rsidP="00DC3941">
            <w:pPr>
              <w:pStyle w:val="tableformat"/>
            </w:pPr>
            <w:r>
              <w:t>0.1</w:t>
            </w:r>
          </w:p>
        </w:tc>
      </w:tr>
    </w:tbl>
    <w:p w14:paraId="2360D1A6" w14:textId="77777777" w:rsidR="00DC3941" w:rsidRDefault="00DC3941" w:rsidP="00DC3941">
      <w:pPr>
        <w:jc w:val="center"/>
      </w:pPr>
    </w:p>
    <w:p w14:paraId="5929E02E" w14:textId="6BBFF905" w:rsidR="004118BF" w:rsidRDefault="004118BF" w:rsidP="00DC3941">
      <w:pPr>
        <w:jc w:val="center"/>
      </w:pPr>
      <w:r>
        <w:rPr>
          <w:noProof/>
        </w:rPr>
        <w:lastRenderedPageBreak/>
        <w:drawing>
          <wp:inline distT="0" distB="0" distL="0" distR="0" wp14:anchorId="3EC138B1" wp14:editId="03229C0E">
            <wp:extent cx="4446588" cy="685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dpressure_peak_wet.png"/>
                    <pic:cNvPicPr/>
                  </pic:nvPicPr>
                  <pic:blipFill>
                    <a:blip r:embed="rId41">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38CCE24A" w14:textId="6DA18CE4" w:rsidR="00B40C56" w:rsidRDefault="006F64B2" w:rsidP="006F64B2">
      <w:pPr>
        <w:pStyle w:val="Caption"/>
      </w:pPr>
      <w:bookmarkStart w:id="120" w:name="_Ref439139593"/>
      <w:bookmarkStart w:id="121" w:name="_Toc456340767"/>
      <w:r>
        <w:t xml:space="preserve">Figure </w:t>
      </w:r>
      <w:r>
        <w:fldChar w:fldCharType="begin"/>
      </w:r>
      <w:r>
        <w:instrText xml:space="preserve"> SEQ Figure \* ARABIC </w:instrText>
      </w:r>
      <w:r>
        <w:fldChar w:fldCharType="separate"/>
      </w:r>
      <w:r w:rsidR="00F02701">
        <w:t>31</w:t>
      </w:r>
      <w:r>
        <w:fldChar w:fldCharType="end"/>
      </w:r>
      <w:bookmarkEnd w:id="120"/>
      <w:r>
        <w:t xml:space="preserve">. </w:t>
      </w:r>
      <w:r w:rsidRPr="006F64B2">
        <w:t xml:space="preserve">8 mb pressure deficit and cloud prespective for the </w:t>
      </w:r>
      <w:r>
        <w:t>wet</w:t>
      </w:r>
      <w:r w:rsidRPr="006F64B2">
        <w:t xml:space="preserve"> case at t = 5min (1), 1</w:t>
      </w:r>
      <w:r>
        <w:t>0</w:t>
      </w:r>
      <w:r w:rsidRPr="006F64B2">
        <w:t xml:space="preserve">.5 min (2), and </w:t>
      </w:r>
      <w:r>
        <w:t>18.5</w:t>
      </w:r>
      <w:r w:rsidRPr="006F64B2">
        <w:t xml:space="preserve"> min (3) of the simulation.</w:t>
      </w:r>
      <w:bookmarkEnd w:id="121"/>
    </w:p>
    <w:p w14:paraId="2C56B9B7" w14:textId="04F88CEC" w:rsidR="004118BF" w:rsidRDefault="00D55961" w:rsidP="0079397E">
      <w:r w:rsidRPr="00D55961">
        <w:lastRenderedPageBreak/>
        <w:t>For the dry case</w:t>
      </w:r>
      <w:r w:rsidR="00FB7D1B">
        <w:t>,</w:t>
      </w:r>
      <w:r w:rsidRPr="00D55961">
        <w:t xml:space="preserve"> the three main pressure depressions occurr</w:t>
      </w:r>
      <w:r w:rsidR="00FB7D1B">
        <w:t>ed</w:t>
      </w:r>
      <w:r w:rsidRPr="00D55961">
        <w:t xml:space="preserve"> at 11 min, 16.5 min and 17.5 min of the simulation. Those depressions are identified in </w:t>
      </w:r>
      <w:r w:rsidR="002E12C6">
        <w:fldChar w:fldCharType="begin"/>
      </w:r>
      <w:r w:rsidR="002E12C6">
        <w:instrText xml:space="preserve"> REF _Ref439139814 \h </w:instrText>
      </w:r>
      <w:r w:rsidR="002E12C6">
        <w:fldChar w:fldCharType="separate"/>
      </w:r>
      <w:r w:rsidR="002E12C6">
        <w:t>Figure 32</w:t>
      </w:r>
      <w:r w:rsidR="002E12C6">
        <w:fldChar w:fldCharType="end"/>
      </w:r>
      <w:r w:rsidRPr="00D55961">
        <w:t xml:space="preserve">. Compared </w:t>
      </w:r>
      <w:r w:rsidR="00FB7D1B">
        <w:t>with</w:t>
      </w:r>
      <w:r w:rsidRPr="00D55961">
        <w:t xml:space="preserve"> the reference and wet cases, those depressions are not as prominent. Table 11 summarize</w:t>
      </w:r>
      <w:r w:rsidR="00FB7D1B">
        <w:t>s</w:t>
      </w:r>
      <w:r w:rsidRPr="00D55961">
        <w:t xml:space="preserve"> the strengths of those</w:t>
      </w:r>
      <w:r w:rsidR="00FB7D1B">
        <w:t xml:space="preserve"> three</w:t>
      </w:r>
      <w:r w:rsidRPr="00D55961">
        <w:t xml:space="preserve"> depressions and the location</w:t>
      </w:r>
      <w:r w:rsidR="00FB7D1B">
        <w:t>s</w:t>
      </w:r>
      <w:r w:rsidRPr="00D55961">
        <w:t xml:space="preserve"> and altitude</w:t>
      </w:r>
      <w:r w:rsidR="00FB7D1B">
        <w:t>s</w:t>
      </w:r>
      <w:r w:rsidRPr="00D55961">
        <w:t xml:space="preserve"> relative to the domain. Even if the altitude</w:t>
      </w:r>
      <w:r w:rsidR="00FB7D1B">
        <w:t>s</w:t>
      </w:r>
      <w:r w:rsidRPr="00D55961">
        <w:t xml:space="preserve"> </w:t>
      </w:r>
      <w:r w:rsidR="00FB7D1B">
        <w:t>associated with</w:t>
      </w:r>
      <w:r w:rsidRPr="00D55961">
        <w:t xml:space="preserve"> the pressure minima </w:t>
      </w:r>
      <w:r w:rsidR="00FB7D1B">
        <w:t>are</w:t>
      </w:r>
      <w:r w:rsidRPr="00D55961">
        <w:t xml:space="preserve"> getting closer to the surface, the pressure depressions are not getting stronger.  </w:t>
      </w:r>
      <w:r w:rsidR="002E12C6">
        <w:fldChar w:fldCharType="begin"/>
      </w:r>
      <w:r w:rsidR="002E12C6">
        <w:instrText xml:space="preserve"> REF _Ref439139941 \h </w:instrText>
      </w:r>
      <w:r w:rsidR="002E12C6">
        <w:fldChar w:fldCharType="separate"/>
      </w:r>
      <w:r w:rsidR="002E12C6">
        <w:t>Figure 33</w:t>
      </w:r>
      <w:r w:rsidR="002E12C6">
        <w:fldChar w:fldCharType="end"/>
      </w:r>
      <w:r w:rsidR="002E12C6">
        <w:t xml:space="preserve"> </w:t>
      </w:r>
      <w:r w:rsidRPr="00D55961">
        <w:t>represents the 3 mb pressure deficit relative to the cloud for. 11 min, 16.5 min and 17.5 min. For this case to be able to visualize the pressure deficit, a 3 mb pressure deficit threshold was used instead of the 8 mb, which was chosen for the reference and wet case. Again the storm seems to try to organize but the pressure differences are not sufficient when compared to the reference and wet cases. At 16.5 min and 17.5 min, the mesocyclone may have formed but is small and weak</w:t>
      </w:r>
      <w:r w:rsidR="0079397E">
        <w:t>.</w:t>
      </w:r>
    </w:p>
    <w:p w14:paraId="161F5FF9" w14:textId="5460F02A" w:rsidR="004118BF" w:rsidRDefault="004118BF" w:rsidP="004118BF">
      <w:pPr>
        <w:jc w:val="center"/>
      </w:pPr>
      <w:r>
        <w:rPr>
          <w:noProof/>
        </w:rPr>
        <w:drawing>
          <wp:inline distT="0" distB="0" distL="0" distR="0" wp14:anchorId="25EA5A32" wp14:editId="2B4EE1B6">
            <wp:extent cx="30861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min_withnumber_dry.png"/>
                    <pic:cNvPicPr/>
                  </pic:nvPicPr>
                  <pic:blipFill>
                    <a:blip r:embed="rId42">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2C719B1" w14:textId="001A875C" w:rsidR="00855904" w:rsidRDefault="00855904" w:rsidP="00855904">
      <w:pPr>
        <w:pStyle w:val="Caption"/>
      </w:pPr>
      <w:bookmarkStart w:id="122" w:name="_Ref439139814"/>
      <w:bookmarkStart w:id="123" w:name="_Toc456340768"/>
      <w:r>
        <w:t xml:space="preserve">Figure </w:t>
      </w:r>
      <w:r>
        <w:fldChar w:fldCharType="begin"/>
      </w:r>
      <w:r>
        <w:instrText xml:space="preserve"> SEQ Figure \* ARABIC </w:instrText>
      </w:r>
      <w:r>
        <w:fldChar w:fldCharType="separate"/>
      </w:r>
      <w:r w:rsidR="00F02701">
        <w:t>32</w:t>
      </w:r>
      <w:r>
        <w:fldChar w:fldCharType="end"/>
      </w:r>
      <w:bookmarkEnd w:id="122"/>
      <w:r>
        <w:t xml:space="preserve">. </w:t>
      </w:r>
      <w:r w:rsidRPr="00855904">
        <w:t>Minimum Pressure His</w:t>
      </w:r>
      <w:r>
        <w:t>tory inside the domain for the dry</w:t>
      </w:r>
      <w:r w:rsidRPr="00855904">
        <w:t xml:space="preserve"> case. The </w:t>
      </w:r>
      <w:r>
        <w:t xml:space="preserve">blue </w:t>
      </w:r>
      <w:r w:rsidRPr="00855904">
        <w:t xml:space="preserve">plain line represents the domain pressure, and the </w:t>
      </w:r>
      <w:r>
        <w:t>blue</w:t>
      </w:r>
      <w:r w:rsidRPr="00855904">
        <w:t xml:space="preserve"> dash line the surface pressure.</w:t>
      </w:r>
      <w:bookmarkEnd w:id="123"/>
    </w:p>
    <w:p w14:paraId="0C35DBE9" w14:textId="77777777" w:rsidR="004118BF" w:rsidRDefault="004118BF" w:rsidP="004118BF">
      <w:pPr>
        <w:jc w:val="center"/>
      </w:pPr>
    </w:p>
    <w:p w14:paraId="02E3E405" w14:textId="77777777" w:rsidR="0079397E" w:rsidRDefault="0079397E" w:rsidP="004118BF">
      <w:pPr>
        <w:jc w:val="center"/>
      </w:pPr>
    </w:p>
    <w:p w14:paraId="78887E8C" w14:textId="221183A1" w:rsidR="004118BF" w:rsidRDefault="00855904" w:rsidP="00855904">
      <w:pPr>
        <w:pStyle w:val="Caption"/>
      </w:pPr>
      <w:bookmarkStart w:id="124" w:name="_Ref439139780"/>
      <w:bookmarkStart w:id="125" w:name="_Toc456001223"/>
      <w:r>
        <w:t xml:space="preserve">Table </w:t>
      </w:r>
      <w:r>
        <w:fldChar w:fldCharType="begin"/>
      </w:r>
      <w:r>
        <w:instrText xml:space="preserve"> SEQ Table \* ARABIC </w:instrText>
      </w:r>
      <w:r>
        <w:fldChar w:fldCharType="separate"/>
      </w:r>
      <w:r w:rsidR="006957C0">
        <w:t>11</w:t>
      </w:r>
      <w:r>
        <w:fldChar w:fldCharType="end"/>
      </w:r>
      <w:bookmarkEnd w:id="124"/>
      <w:r>
        <w:t xml:space="preserve">. </w:t>
      </w:r>
      <w:r w:rsidRPr="00855904">
        <w:t xml:space="preserve">Location of the pressure peak occurrence relative to the domain for the </w:t>
      </w:r>
      <w:r>
        <w:t>dry</w:t>
      </w:r>
      <w:r w:rsidRPr="00855904">
        <w:t xml:space="preserve"> case.</w:t>
      </w:r>
      <w:bookmarkEnd w:id="125"/>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2730359B" w14:textId="77777777" w:rsidTr="003E651D">
        <w:tc>
          <w:tcPr>
            <w:tcW w:w="1495" w:type="dxa"/>
            <w:shd w:val="clear" w:color="auto" w:fill="95B3D7" w:themeFill="accent1" w:themeFillTint="99"/>
          </w:tcPr>
          <w:p w14:paraId="6780486A" w14:textId="77777777" w:rsidR="003E651D" w:rsidRDefault="003E651D" w:rsidP="005161C4">
            <w:pPr>
              <w:pStyle w:val="tableformat"/>
            </w:pPr>
            <w:r>
              <w:lastRenderedPageBreak/>
              <w:t xml:space="preserve">Peak </w:t>
            </w:r>
          </w:p>
        </w:tc>
        <w:tc>
          <w:tcPr>
            <w:tcW w:w="1355" w:type="dxa"/>
            <w:shd w:val="clear" w:color="auto" w:fill="95B3D7" w:themeFill="accent1" w:themeFillTint="99"/>
          </w:tcPr>
          <w:p w14:paraId="4ED0C833" w14:textId="79D462F1" w:rsidR="003E651D" w:rsidRDefault="003E651D" w:rsidP="005161C4">
            <w:pPr>
              <w:pStyle w:val="tableformat"/>
            </w:pPr>
            <w:r>
              <w:t>Pressure (mb)</w:t>
            </w:r>
          </w:p>
        </w:tc>
        <w:tc>
          <w:tcPr>
            <w:tcW w:w="1590" w:type="dxa"/>
            <w:shd w:val="clear" w:color="auto" w:fill="95B3D7" w:themeFill="accent1" w:themeFillTint="99"/>
          </w:tcPr>
          <w:p w14:paraId="3F66EF5D" w14:textId="53F3E624" w:rsidR="003E651D" w:rsidRDefault="003E651D" w:rsidP="005161C4">
            <w:pPr>
              <w:pStyle w:val="tableformat"/>
            </w:pPr>
            <w:r>
              <w:t>Simulation time (min)</w:t>
            </w:r>
          </w:p>
        </w:tc>
        <w:tc>
          <w:tcPr>
            <w:tcW w:w="1690" w:type="dxa"/>
            <w:shd w:val="clear" w:color="auto" w:fill="95B3D7" w:themeFill="accent1" w:themeFillTint="99"/>
          </w:tcPr>
          <w:p w14:paraId="6AF988FE" w14:textId="77777777" w:rsidR="003E651D" w:rsidRDefault="003E651D" w:rsidP="005161C4">
            <w:pPr>
              <w:pStyle w:val="tableformat"/>
            </w:pPr>
            <w:r>
              <w:t>West-East Location (km)</w:t>
            </w:r>
          </w:p>
        </w:tc>
        <w:tc>
          <w:tcPr>
            <w:tcW w:w="1597" w:type="dxa"/>
            <w:shd w:val="clear" w:color="auto" w:fill="95B3D7" w:themeFill="accent1" w:themeFillTint="99"/>
          </w:tcPr>
          <w:p w14:paraId="020959AF" w14:textId="77777777" w:rsidR="003E651D" w:rsidRDefault="003E651D" w:rsidP="005161C4">
            <w:pPr>
              <w:pStyle w:val="tableformat"/>
            </w:pPr>
            <w:r>
              <w:t>North-South Location (km)</w:t>
            </w:r>
          </w:p>
        </w:tc>
        <w:tc>
          <w:tcPr>
            <w:tcW w:w="1623" w:type="dxa"/>
            <w:shd w:val="clear" w:color="auto" w:fill="95B3D7" w:themeFill="accent1" w:themeFillTint="99"/>
          </w:tcPr>
          <w:p w14:paraId="3BC24725" w14:textId="77777777" w:rsidR="003E651D" w:rsidRDefault="003E651D" w:rsidP="005161C4">
            <w:pPr>
              <w:pStyle w:val="tableformat"/>
            </w:pPr>
            <w:r>
              <w:t>Altitude (km)</w:t>
            </w:r>
          </w:p>
        </w:tc>
      </w:tr>
      <w:tr w:rsidR="003E651D" w14:paraId="14DA16BA" w14:textId="77777777" w:rsidTr="003E651D">
        <w:tc>
          <w:tcPr>
            <w:tcW w:w="1495" w:type="dxa"/>
            <w:shd w:val="clear" w:color="auto" w:fill="auto"/>
          </w:tcPr>
          <w:p w14:paraId="7F8539A5" w14:textId="77777777" w:rsidR="003E651D" w:rsidRPr="001C444E" w:rsidRDefault="003E651D" w:rsidP="005161C4">
            <w:pPr>
              <w:pStyle w:val="tableformat"/>
            </w:pPr>
            <w:r w:rsidRPr="001C444E">
              <w:t>1</w:t>
            </w:r>
          </w:p>
        </w:tc>
        <w:tc>
          <w:tcPr>
            <w:tcW w:w="1355" w:type="dxa"/>
          </w:tcPr>
          <w:p w14:paraId="39825992" w14:textId="63E4BE58" w:rsidR="003E651D" w:rsidRDefault="003E651D" w:rsidP="005161C4">
            <w:pPr>
              <w:pStyle w:val="tableformat"/>
            </w:pPr>
            <w:r>
              <w:t>-13.2</w:t>
            </w:r>
          </w:p>
        </w:tc>
        <w:tc>
          <w:tcPr>
            <w:tcW w:w="1590" w:type="dxa"/>
          </w:tcPr>
          <w:p w14:paraId="350173F1" w14:textId="3A9D2432" w:rsidR="003E651D" w:rsidRDefault="003E651D" w:rsidP="005161C4">
            <w:pPr>
              <w:pStyle w:val="tableformat"/>
            </w:pPr>
            <w:r>
              <w:t>11.0</w:t>
            </w:r>
          </w:p>
        </w:tc>
        <w:tc>
          <w:tcPr>
            <w:tcW w:w="1690" w:type="dxa"/>
            <w:shd w:val="clear" w:color="auto" w:fill="auto"/>
          </w:tcPr>
          <w:p w14:paraId="13C9A7EA" w14:textId="0948E308" w:rsidR="003E651D" w:rsidRPr="001C444E" w:rsidRDefault="003E651D" w:rsidP="005161C4">
            <w:pPr>
              <w:pStyle w:val="tableformat"/>
            </w:pPr>
            <w:r>
              <w:t>1.0</w:t>
            </w:r>
          </w:p>
        </w:tc>
        <w:tc>
          <w:tcPr>
            <w:tcW w:w="1597" w:type="dxa"/>
            <w:shd w:val="clear" w:color="auto" w:fill="auto"/>
          </w:tcPr>
          <w:p w14:paraId="3A3B7ACC" w14:textId="6658CA3E" w:rsidR="003E651D" w:rsidRPr="001C444E" w:rsidRDefault="003E651D" w:rsidP="005161C4">
            <w:pPr>
              <w:pStyle w:val="tableformat"/>
            </w:pPr>
            <w:r>
              <w:t>9.0</w:t>
            </w:r>
          </w:p>
        </w:tc>
        <w:tc>
          <w:tcPr>
            <w:tcW w:w="1623" w:type="dxa"/>
            <w:shd w:val="clear" w:color="auto" w:fill="auto"/>
          </w:tcPr>
          <w:p w14:paraId="16E2C631" w14:textId="6F7BD5B9" w:rsidR="003E651D" w:rsidRPr="001C444E" w:rsidRDefault="003E651D" w:rsidP="005161C4">
            <w:pPr>
              <w:pStyle w:val="tableformat"/>
            </w:pPr>
            <w:r>
              <w:t>4.8</w:t>
            </w:r>
          </w:p>
        </w:tc>
      </w:tr>
      <w:tr w:rsidR="003E651D" w14:paraId="58640CF4" w14:textId="77777777" w:rsidTr="003E651D">
        <w:tc>
          <w:tcPr>
            <w:tcW w:w="1495" w:type="dxa"/>
            <w:shd w:val="clear" w:color="auto" w:fill="DAEEF3" w:themeFill="accent5" w:themeFillTint="33"/>
          </w:tcPr>
          <w:p w14:paraId="0DA697A5" w14:textId="77777777" w:rsidR="003E651D" w:rsidRDefault="003E651D" w:rsidP="005161C4">
            <w:pPr>
              <w:pStyle w:val="tableformat"/>
            </w:pPr>
            <w:r>
              <w:t>2</w:t>
            </w:r>
          </w:p>
        </w:tc>
        <w:tc>
          <w:tcPr>
            <w:tcW w:w="1355" w:type="dxa"/>
            <w:shd w:val="clear" w:color="auto" w:fill="DAEEF3" w:themeFill="accent5" w:themeFillTint="33"/>
          </w:tcPr>
          <w:p w14:paraId="690D558E" w14:textId="59672D7A" w:rsidR="003E651D" w:rsidRDefault="003E651D" w:rsidP="005161C4">
            <w:pPr>
              <w:pStyle w:val="tableformat"/>
            </w:pPr>
            <w:r>
              <w:t>-10.6</w:t>
            </w:r>
          </w:p>
        </w:tc>
        <w:tc>
          <w:tcPr>
            <w:tcW w:w="1590" w:type="dxa"/>
            <w:shd w:val="clear" w:color="auto" w:fill="DAEEF3" w:themeFill="accent5" w:themeFillTint="33"/>
          </w:tcPr>
          <w:p w14:paraId="4B143FA6" w14:textId="58B313D9" w:rsidR="003E651D" w:rsidRDefault="003E651D" w:rsidP="005161C4">
            <w:pPr>
              <w:pStyle w:val="tableformat"/>
            </w:pPr>
            <w:r>
              <w:t>16.5</w:t>
            </w:r>
          </w:p>
        </w:tc>
        <w:tc>
          <w:tcPr>
            <w:tcW w:w="1690" w:type="dxa"/>
            <w:shd w:val="clear" w:color="auto" w:fill="DAEEF3" w:themeFill="accent5" w:themeFillTint="33"/>
          </w:tcPr>
          <w:p w14:paraId="62DAB1AC" w14:textId="4C3A6600" w:rsidR="003E651D" w:rsidRDefault="003E651D" w:rsidP="005161C4">
            <w:pPr>
              <w:pStyle w:val="tableformat"/>
            </w:pPr>
            <w:r>
              <w:t>4.3</w:t>
            </w:r>
          </w:p>
        </w:tc>
        <w:tc>
          <w:tcPr>
            <w:tcW w:w="1597" w:type="dxa"/>
            <w:shd w:val="clear" w:color="auto" w:fill="DAEEF3" w:themeFill="accent5" w:themeFillTint="33"/>
          </w:tcPr>
          <w:p w14:paraId="7ADF02AD" w14:textId="7753A5D4" w:rsidR="003E651D" w:rsidRDefault="003E651D" w:rsidP="005161C4">
            <w:pPr>
              <w:pStyle w:val="tableformat"/>
            </w:pPr>
            <w:r>
              <w:t>15.2</w:t>
            </w:r>
          </w:p>
        </w:tc>
        <w:tc>
          <w:tcPr>
            <w:tcW w:w="1623" w:type="dxa"/>
            <w:shd w:val="clear" w:color="auto" w:fill="DAEEF3" w:themeFill="accent5" w:themeFillTint="33"/>
          </w:tcPr>
          <w:p w14:paraId="587695F7" w14:textId="7CC30BFB" w:rsidR="003E651D" w:rsidRDefault="003E651D" w:rsidP="005161C4">
            <w:pPr>
              <w:pStyle w:val="tableformat"/>
            </w:pPr>
            <w:r>
              <w:t>2.0</w:t>
            </w:r>
          </w:p>
        </w:tc>
      </w:tr>
      <w:tr w:rsidR="003E651D" w14:paraId="75D7A228" w14:textId="77777777" w:rsidTr="003E651D">
        <w:tc>
          <w:tcPr>
            <w:tcW w:w="1495" w:type="dxa"/>
            <w:shd w:val="clear" w:color="auto" w:fill="auto"/>
          </w:tcPr>
          <w:p w14:paraId="1151DFE2" w14:textId="77777777" w:rsidR="003E651D" w:rsidRDefault="003E651D" w:rsidP="005161C4">
            <w:pPr>
              <w:pStyle w:val="tableformat"/>
            </w:pPr>
            <w:r>
              <w:t>3</w:t>
            </w:r>
          </w:p>
        </w:tc>
        <w:tc>
          <w:tcPr>
            <w:tcW w:w="1355" w:type="dxa"/>
          </w:tcPr>
          <w:p w14:paraId="4753EDBE" w14:textId="664896A8" w:rsidR="003E651D" w:rsidRDefault="003E651D" w:rsidP="005161C4">
            <w:pPr>
              <w:pStyle w:val="tableformat"/>
            </w:pPr>
            <w:r>
              <w:t>-11.2</w:t>
            </w:r>
          </w:p>
        </w:tc>
        <w:tc>
          <w:tcPr>
            <w:tcW w:w="1590" w:type="dxa"/>
          </w:tcPr>
          <w:p w14:paraId="0D06A284" w14:textId="3F980DBD" w:rsidR="003E651D" w:rsidRDefault="003E651D" w:rsidP="005161C4">
            <w:pPr>
              <w:pStyle w:val="tableformat"/>
            </w:pPr>
            <w:r>
              <w:t>17.5</w:t>
            </w:r>
          </w:p>
        </w:tc>
        <w:tc>
          <w:tcPr>
            <w:tcW w:w="1690" w:type="dxa"/>
            <w:shd w:val="clear" w:color="auto" w:fill="auto"/>
          </w:tcPr>
          <w:p w14:paraId="52956B62" w14:textId="7767DB66" w:rsidR="003E651D" w:rsidRDefault="003E651D" w:rsidP="005161C4">
            <w:pPr>
              <w:pStyle w:val="tableformat"/>
            </w:pPr>
            <w:r>
              <w:t>4.9</w:t>
            </w:r>
          </w:p>
        </w:tc>
        <w:tc>
          <w:tcPr>
            <w:tcW w:w="1597" w:type="dxa"/>
            <w:shd w:val="clear" w:color="auto" w:fill="auto"/>
          </w:tcPr>
          <w:p w14:paraId="494568BD" w14:textId="5F0DB923" w:rsidR="003E651D" w:rsidRDefault="003E651D" w:rsidP="005161C4">
            <w:pPr>
              <w:pStyle w:val="tableformat"/>
            </w:pPr>
            <w:r>
              <w:t>16.7</w:t>
            </w:r>
          </w:p>
        </w:tc>
        <w:tc>
          <w:tcPr>
            <w:tcW w:w="1623" w:type="dxa"/>
            <w:shd w:val="clear" w:color="auto" w:fill="auto"/>
          </w:tcPr>
          <w:p w14:paraId="06D00836" w14:textId="61AFA8D3" w:rsidR="003E651D" w:rsidRDefault="003E651D" w:rsidP="005161C4">
            <w:pPr>
              <w:pStyle w:val="tableformat"/>
            </w:pPr>
            <w:r>
              <w:t>1.7</w:t>
            </w:r>
          </w:p>
        </w:tc>
      </w:tr>
    </w:tbl>
    <w:p w14:paraId="276BC722" w14:textId="77777777" w:rsidR="004118BF" w:rsidRDefault="004118BF" w:rsidP="004118BF">
      <w:pPr>
        <w:jc w:val="center"/>
      </w:pPr>
    </w:p>
    <w:p w14:paraId="6CC32A02" w14:textId="77777777" w:rsidR="004118BF" w:rsidRDefault="004118BF" w:rsidP="004118BF">
      <w:pPr>
        <w:jc w:val="center"/>
      </w:pPr>
    </w:p>
    <w:p w14:paraId="2C846F20" w14:textId="15229663" w:rsidR="006D2D2C" w:rsidRDefault="006D2D2C" w:rsidP="004118BF">
      <w:pPr>
        <w:jc w:val="center"/>
      </w:pPr>
      <w:r>
        <w:rPr>
          <w:noProof/>
        </w:rPr>
        <w:lastRenderedPageBreak/>
        <w:drawing>
          <wp:inline distT="0" distB="0" distL="0" distR="0" wp14:anchorId="6AF00A49" wp14:editId="2205C311">
            <wp:extent cx="4446588" cy="685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dpressure_peak_dry.png"/>
                    <pic:cNvPicPr/>
                  </pic:nvPicPr>
                  <pic:blipFill>
                    <a:blip r:embed="rId43">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162F7395" w14:textId="3B18C274" w:rsidR="004118BF" w:rsidRDefault="006F64B2" w:rsidP="006F64B2">
      <w:pPr>
        <w:pStyle w:val="Caption"/>
      </w:pPr>
      <w:bookmarkStart w:id="126" w:name="_Ref439139941"/>
      <w:bookmarkStart w:id="127" w:name="_Toc456340769"/>
      <w:r>
        <w:t xml:space="preserve">Figure </w:t>
      </w:r>
      <w:r>
        <w:fldChar w:fldCharType="begin"/>
      </w:r>
      <w:r>
        <w:instrText xml:space="preserve"> SEQ Figure \* ARABIC </w:instrText>
      </w:r>
      <w:r>
        <w:fldChar w:fldCharType="separate"/>
      </w:r>
      <w:r w:rsidR="00F02701">
        <w:t>33</w:t>
      </w:r>
      <w:r>
        <w:fldChar w:fldCharType="end"/>
      </w:r>
      <w:bookmarkEnd w:id="126"/>
      <w:r>
        <w:t>. 3</w:t>
      </w:r>
      <w:r w:rsidRPr="006F64B2">
        <w:t xml:space="preserve"> mb pressure deficit and cloud prespective for the </w:t>
      </w:r>
      <w:r>
        <w:t>dry</w:t>
      </w:r>
      <w:r w:rsidRPr="006F64B2">
        <w:t xml:space="preserve"> case at t = </w:t>
      </w:r>
      <w:r>
        <w:t xml:space="preserve">11 </w:t>
      </w:r>
      <w:r w:rsidRPr="006F64B2">
        <w:t>min (1), 1</w:t>
      </w:r>
      <w:r>
        <w:t>6</w:t>
      </w:r>
      <w:r w:rsidRPr="006F64B2">
        <w:t xml:space="preserve">.5 min (2), and </w:t>
      </w:r>
      <w:r>
        <w:t>17.5</w:t>
      </w:r>
      <w:r w:rsidRPr="006F64B2">
        <w:t xml:space="preserve"> min (3) of the simulation.</w:t>
      </w:r>
      <w:bookmarkEnd w:id="127"/>
    </w:p>
    <w:p w14:paraId="0D1D90B9" w14:textId="242293CB" w:rsidR="00EB6794" w:rsidRPr="00EB6794" w:rsidRDefault="00D55961" w:rsidP="00EB6794">
      <w:r w:rsidRPr="00D55961">
        <w:lastRenderedPageBreak/>
        <w:t>The pressure</w:t>
      </w:r>
      <w:r w:rsidR="00FB7D1B">
        <w:t xml:space="preserve"> deficit</w:t>
      </w:r>
      <w:r w:rsidRPr="00D55961">
        <w:t xml:space="preserve"> behavior and strength appears to be a primordial element in</w:t>
      </w:r>
      <w:r w:rsidR="00FB7D1B">
        <w:t xml:space="preserve"> determining whether</w:t>
      </w:r>
      <w:r w:rsidRPr="00D55961">
        <w:t xml:space="preserve"> </w:t>
      </w:r>
      <w:r w:rsidR="00FB7D1B">
        <w:t>a</w:t>
      </w:r>
      <w:r w:rsidRPr="00D55961">
        <w:t xml:space="preserve"> tornadic supercells </w:t>
      </w:r>
      <w:r w:rsidR="00FB7D1B">
        <w:t>evolves or doesn’t evolve</w:t>
      </w:r>
      <w:r w:rsidRPr="00D55961">
        <w:t xml:space="preserve">. From the section of this thesis, Tornadogenesis, researchers showed that the vertical velocity, aka downdraft and updraft, </w:t>
      </w:r>
      <w:r w:rsidR="00370C1D">
        <w:t xml:space="preserve">also </w:t>
      </w:r>
      <w:r w:rsidRPr="00D55961">
        <w:t xml:space="preserve">plays </w:t>
      </w:r>
      <w:r w:rsidR="00370C1D">
        <w:t>an</w:t>
      </w:r>
      <w:r w:rsidRPr="00D55961">
        <w:t xml:space="preserve"> important role </w:t>
      </w:r>
      <w:r w:rsidR="00370C1D">
        <w:t>in</w:t>
      </w:r>
      <w:r w:rsidRPr="00D55961">
        <w:t xml:space="preserve"> tornadogenesis</w:t>
      </w:r>
      <w:r w:rsidR="00EB6794">
        <w:t>.</w:t>
      </w:r>
      <w:r w:rsidR="00370C1D">
        <w:t xml:space="preserve">  That aspect will be examined next.</w:t>
      </w:r>
    </w:p>
    <w:p w14:paraId="03E8B0E1" w14:textId="39BA129B" w:rsidR="00183ABB" w:rsidRDefault="00183ABB" w:rsidP="00D63651">
      <w:pPr>
        <w:jc w:val="center"/>
      </w:pPr>
    </w:p>
    <w:p w14:paraId="13B196CC" w14:textId="77777777" w:rsidR="0065271A" w:rsidRDefault="0065271A" w:rsidP="0065271A">
      <w:pPr>
        <w:pStyle w:val="Heading3"/>
        <w:numPr>
          <w:ilvl w:val="2"/>
          <w:numId w:val="14"/>
        </w:numPr>
      </w:pPr>
      <w:bookmarkStart w:id="128" w:name="_Toc456001165"/>
      <w:r>
        <w:t>Vertical Velocity Behavior</w:t>
      </w:r>
      <w:bookmarkEnd w:id="128"/>
    </w:p>
    <w:p w14:paraId="1EF2D2B9" w14:textId="21C6391C" w:rsidR="0065271A" w:rsidRDefault="000B5883" w:rsidP="0065271A">
      <w:r w:rsidRPr="000B5883">
        <w:t xml:space="preserve">The span of the local vertical component of velocity within the computational domain is an important gage of storm intensity.  The maximum updraft velocities for the three moisture states (dashed lines) and maximum downdraft velocity values </w:t>
      </w:r>
      <w:r w:rsidR="009F0CE9">
        <w:t xml:space="preserve">(solid lines) </w:t>
      </w:r>
      <w:r w:rsidRPr="000B5883">
        <w:t xml:space="preserve">are shown in </w:t>
      </w:r>
      <w:r w:rsidR="002E12C6">
        <w:fldChar w:fldCharType="begin"/>
      </w:r>
      <w:r w:rsidR="002E12C6">
        <w:instrText xml:space="preserve"> REF _Ref456341323 \h </w:instrText>
      </w:r>
      <w:r w:rsidR="002E12C6">
        <w:fldChar w:fldCharType="separate"/>
      </w:r>
      <w:r w:rsidR="002E12C6">
        <w:t>Figure 34</w:t>
      </w:r>
      <w:r w:rsidR="002E12C6">
        <w:fldChar w:fldCharType="end"/>
      </w:r>
      <w:r w:rsidRPr="000B5883">
        <w:t>.  The downdraft velocities (minimum vertical velocity values), are quasi-steady for all three cases</w:t>
      </w:r>
      <w:r w:rsidR="009F0CE9">
        <w:t>,</w:t>
      </w:r>
      <w:r w:rsidRPr="000B5883">
        <w:t xml:space="preserve"> fluctuat</w:t>
      </w:r>
      <w:r w:rsidR="009F0CE9">
        <w:t>ing only</w:t>
      </w:r>
      <w:r w:rsidRPr="000B5883">
        <w:t xml:space="preserve"> between -20 and -40 m/s. The downdraft intensity for the dry case (</w:t>
      </w:r>
      <w:r w:rsidR="009F0CE9">
        <w:t>solid</w:t>
      </w:r>
      <w:r w:rsidRPr="000B5883">
        <w:t xml:space="preserve"> blue line) is slightly weaker than the downdrafts </w:t>
      </w:r>
      <w:r w:rsidR="009F0CE9">
        <w:t xml:space="preserve">produced </w:t>
      </w:r>
      <w:r w:rsidRPr="000B5883">
        <w:t xml:space="preserve">for the two other cases. Consequently, the minimum vertical velocity does not appear to play a major role in tornadogenesis. The maximum vertical velocities, which represent the maximum updrafts </w:t>
      </w:r>
      <w:r w:rsidR="009F0CE9">
        <w:t>within</w:t>
      </w:r>
      <w:r w:rsidRPr="000B5883">
        <w:t xml:space="preserve"> the storm, are also quasi-steady for all th</w:t>
      </w:r>
      <w:r w:rsidR="009F0CE9">
        <w:t>re</w:t>
      </w:r>
      <w:r w:rsidRPr="000B5883">
        <w:t>e cases. The updraft for the dry case (dashed blue line) fluctuates between 20 and 40 m/s</w:t>
      </w:r>
      <w:r w:rsidR="009F0CE9">
        <w:t>,</w:t>
      </w:r>
      <w:r w:rsidRPr="000B5883">
        <w:t xml:space="preserve"> and is weaker than the updrafts </w:t>
      </w:r>
      <w:r w:rsidR="009F0CE9">
        <w:t xml:space="preserve">predicted </w:t>
      </w:r>
      <w:r w:rsidRPr="000B5883">
        <w:t>for the reference case (dashed red line) and the wet case (dashed green line). The updrafts for the reference and wet cases exhibit very similar transient behavior, with fluctuations between 40 and 65 m/s. Another observed difference is the rather smooth appearance of the updraft velocity for the dry case, and its gradual decay behavior rather than the more-rapid (almost jagged) fluctuations and gradual growth of the upwelling velocities for the reference and wet cases.</w:t>
      </w:r>
      <w:r w:rsidR="0065271A">
        <w:t xml:space="preserve">  </w:t>
      </w:r>
    </w:p>
    <w:p w14:paraId="648AC90A" w14:textId="0444ACA8" w:rsidR="0065271A" w:rsidRDefault="0065271A" w:rsidP="0065271A">
      <w:pPr>
        <w:jc w:val="center"/>
      </w:pPr>
      <w:r w:rsidRPr="002B4ECD">
        <w:rPr>
          <w:noProof/>
        </w:rPr>
        <w:lastRenderedPageBreak/>
        <w:drawing>
          <wp:inline distT="0" distB="0" distL="0" distR="0" wp14:anchorId="1BED0C80" wp14:editId="5C961230">
            <wp:extent cx="30861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3B4F6990" w14:textId="6B1E2FBE" w:rsidR="0065271A" w:rsidRDefault="0065271A" w:rsidP="0065271A">
      <w:pPr>
        <w:pStyle w:val="Caption"/>
      </w:pPr>
      <w:bookmarkStart w:id="129" w:name="_Ref456341323"/>
      <w:bookmarkStart w:id="130" w:name="_Toc456340770"/>
      <w:r>
        <w:t xml:space="preserve">Figure </w:t>
      </w:r>
      <w:r>
        <w:fldChar w:fldCharType="begin"/>
      </w:r>
      <w:r>
        <w:instrText xml:space="preserve"> SEQ Figure \* ARABIC </w:instrText>
      </w:r>
      <w:r>
        <w:fldChar w:fldCharType="separate"/>
      </w:r>
      <w:r w:rsidR="00F02701">
        <w:t>34</w:t>
      </w:r>
      <w:r>
        <w:fldChar w:fldCharType="end"/>
      </w:r>
      <w:bookmarkEnd w:id="129"/>
      <w:r>
        <w:t xml:space="preserve">. </w:t>
      </w:r>
      <w:r w:rsidRPr="007D056B">
        <w:t>Minimum</w:t>
      </w:r>
      <w:r>
        <w:t xml:space="preserve"> and Maximum</w:t>
      </w:r>
      <w:r w:rsidRPr="007D056B">
        <w:t xml:space="preserve"> </w:t>
      </w:r>
      <w:r>
        <w:t xml:space="preserve">Vertical </w:t>
      </w:r>
      <w:r w:rsidR="0007601C">
        <w:t>Velocity</w:t>
      </w:r>
      <w:r w:rsidR="0007601C" w:rsidRPr="007D056B">
        <w:t xml:space="preserve"> </w:t>
      </w:r>
      <w:r w:rsidRPr="007D056B">
        <w:t>History inside the domain</w:t>
      </w:r>
      <w:r>
        <w:t xml:space="preserve">. </w:t>
      </w:r>
      <w:r w:rsidRPr="007D056B">
        <w:t xml:space="preserve">Red line represents the reference case, green the wet case, and blue the dry case. The solid lines are the minimum </w:t>
      </w:r>
      <w:r>
        <w:t>velocity</w:t>
      </w:r>
      <w:r w:rsidRPr="007D056B">
        <w:t xml:space="preserve"> and th</w:t>
      </w:r>
      <w:r>
        <w:t>e dashed lines are the maximum velocity.</w:t>
      </w:r>
      <w:bookmarkEnd w:id="130"/>
    </w:p>
    <w:p w14:paraId="7091867C" w14:textId="17EF67AE" w:rsidR="0065271A" w:rsidRDefault="0065271A" w:rsidP="0065271A">
      <w:r>
        <w:fldChar w:fldCharType="begin"/>
      </w:r>
      <w:r>
        <w:instrText xml:space="preserve"> REF _Ref420070307 \h </w:instrText>
      </w:r>
      <w:r>
        <w:fldChar w:fldCharType="separate"/>
      </w:r>
      <w:r>
        <w:t xml:space="preserve">Table </w:t>
      </w:r>
      <w:r>
        <w:rPr>
          <w:noProof/>
        </w:rPr>
        <w:t>12</w:t>
      </w:r>
      <w:r>
        <w:fldChar w:fldCharType="end"/>
      </w:r>
      <w:r>
        <w:t xml:space="preserve"> summarizes the maximum and minimum for the downdraft and updraft velocities for the three cases spanning the complete simulation histories. The maximum downdraft velocity over the domain and time is about the same for the three cases. The minimum downdraft velocity is </w:t>
      </w:r>
      <w:r w:rsidR="009F0CE9">
        <w:t xml:space="preserve">substantially larger for the reference case, while being smaller and </w:t>
      </w:r>
      <w:r>
        <w:t>similar for the wet and dry cases. The minimum downdraft for the reference case, occurred after 20 min, when the third minim</w:t>
      </w:r>
      <w:r w:rsidR="009F0CE9">
        <w:t>um</w:t>
      </w:r>
      <w:r>
        <w:t xml:space="preserve"> </w:t>
      </w:r>
      <w:r w:rsidR="009F0CE9">
        <w:t>for</w:t>
      </w:r>
      <w:r>
        <w:t xml:space="preserve"> the pressure depression was occurring during the simulation. Clearly, </w:t>
      </w:r>
      <w:r w:rsidR="009F0CE9">
        <w:t>on</w:t>
      </w:r>
      <w:r>
        <w:t xml:space="preserve">e can see that for the reference and wet cases the minimum and maximum updraft velocities are similar. The values also demonstrate that they are stronger than the updraft observed for the dry case, where the maximum updraft velocity corresponds to </w:t>
      </w:r>
      <w:r w:rsidR="00EB6794">
        <w:t xml:space="preserve">the updraft </w:t>
      </w:r>
      <w:r>
        <w:t>minima</w:t>
      </w:r>
      <w:r w:rsidR="00EB6794">
        <w:t xml:space="preserve"> </w:t>
      </w:r>
      <w:r w:rsidR="009F0CE9">
        <w:t>for</w:t>
      </w:r>
      <w:r w:rsidR="00EB6794">
        <w:t xml:space="preserve"> the reference and wet cases</w:t>
      </w:r>
      <w:r>
        <w:t>.</w:t>
      </w:r>
    </w:p>
    <w:p w14:paraId="19E146B3" w14:textId="77777777" w:rsidR="0065271A" w:rsidRDefault="0065271A" w:rsidP="0065271A">
      <w:pPr>
        <w:pStyle w:val="Caption"/>
      </w:pPr>
      <w:bookmarkStart w:id="131" w:name="_Toc456001224"/>
      <w:r>
        <w:t xml:space="preserve">Table </w:t>
      </w:r>
      <w:r>
        <w:fldChar w:fldCharType="begin"/>
      </w:r>
      <w:r>
        <w:instrText xml:space="preserve"> SEQ Table \* ARABIC </w:instrText>
      </w:r>
      <w:r>
        <w:fldChar w:fldCharType="separate"/>
      </w:r>
      <w:r w:rsidR="006957C0">
        <w:t>12</w:t>
      </w:r>
      <w:r>
        <w:fldChar w:fldCharType="end"/>
      </w:r>
      <w:r>
        <w:t>. Minimum and Maximum of the downdrafts and updrafts in the domain for the three cases.</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6"/>
        <w:gridCol w:w="1181"/>
        <w:gridCol w:w="1181"/>
        <w:gridCol w:w="1181"/>
        <w:gridCol w:w="1181"/>
      </w:tblGrid>
      <w:tr w:rsidR="0065271A" w14:paraId="1F7DF920" w14:textId="77777777" w:rsidTr="009A0427">
        <w:trPr>
          <w:trHeight w:val="1027"/>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vAlign w:val="center"/>
            <w:hideMark/>
          </w:tcPr>
          <w:p w14:paraId="7261FA0C" w14:textId="77777777" w:rsidR="0065271A" w:rsidRPr="002143BE" w:rsidRDefault="0065271A" w:rsidP="009A0427">
            <w:pPr>
              <w:pStyle w:val="tableformat"/>
            </w:pPr>
            <w:r w:rsidRPr="002143BE">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hideMark/>
          </w:tcPr>
          <w:p w14:paraId="33C280F7" w14:textId="77777777" w:rsidR="0065271A" w:rsidRPr="00A372F0" w:rsidRDefault="0065271A" w:rsidP="009A0427">
            <w:pPr>
              <w:pStyle w:val="tableformat"/>
            </w:pPr>
            <w:r>
              <w:t>Downdraft Velocity (m/s)</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Pr>
          <w:p w14:paraId="47DA5F11" w14:textId="77777777" w:rsidR="0065271A" w:rsidRPr="00A372F0" w:rsidRDefault="0065271A" w:rsidP="009A0427">
            <w:pPr>
              <w:pStyle w:val="tableformat"/>
            </w:pPr>
            <w:r>
              <w:t>Maximum Updraft Velocity (m/s)</w:t>
            </w:r>
          </w:p>
        </w:tc>
      </w:tr>
      <w:tr w:rsidR="0065271A" w14:paraId="29F36AD9" w14:textId="77777777" w:rsidTr="009A0427">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CC2E5"/>
            <w:vAlign w:val="center"/>
            <w:hideMark/>
          </w:tcPr>
          <w:p w14:paraId="3ECB1452" w14:textId="77777777" w:rsidR="0065271A" w:rsidRPr="00A372F0" w:rsidRDefault="0065271A" w:rsidP="009A0427">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vAlign w:val="center"/>
            <w:hideMark/>
          </w:tcPr>
          <w:p w14:paraId="0FD76383" w14:textId="77777777" w:rsidR="0065271A" w:rsidRPr="00A372F0" w:rsidRDefault="0065271A" w:rsidP="009A0427">
            <w:pPr>
              <w:pStyle w:val="tableformat"/>
            </w:pPr>
            <w:r>
              <w:t>m</w:t>
            </w:r>
            <w:r w:rsidRPr="00A372F0">
              <w:t>in</w:t>
            </w:r>
          </w:p>
        </w:tc>
        <w:tc>
          <w:tcPr>
            <w:tcW w:w="1181" w:type="dxa"/>
            <w:tcBorders>
              <w:top w:val="single" w:sz="4" w:space="0" w:color="000000"/>
              <w:left w:val="single" w:sz="4" w:space="0" w:color="000000"/>
              <w:bottom w:val="single" w:sz="4" w:space="0" w:color="000000"/>
              <w:right w:val="single" w:sz="4" w:space="0" w:color="000000"/>
            </w:tcBorders>
            <w:shd w:val="clear" w:color="auto" w:fill="9CC2E5"/>
            <w:vAlign w:val="center"/>
          </w:tcPr>
          <w:p w14:paraId="55114446" w14:textId="77777777" w:rsidR="0065271A" w:rsidRPr="00A372F0" w:rsidRDefault="0065271A" w:rsidP="009A0427">
            <w:pPr>
              <w:pStyle w:val="tableformat"/>
            </w:pPr>
            <w:r>
              <w:t>max</w:t>
            </w:r>
          </w:p>
        </w:tc>
        <w:tc>
          <w:tcPr>
            <w:tcW w:w="1181" w:type="dxa"/>
            <w:tcBorders>
              <w:top w:val="single" w:sz="4" w:space="0" w:color="000000"/>
              <w:left w:val="single" w:sz="4" w:space="0" w:color="000000"/>
              <w:right w:val="single" w:sz="4" w:space="0" w:color="000000"/>
            </w:tcBorders>
            <w:shd w:val="clear" w:color="auto" w:fill="9CC2E5"/>
            <w:vAlign w:val="center"/>
          </w:tcPr>
          <w:p w14:paraId="1275074D" w14:textId="77777777" w:rsidR="0065271A" w:rsidRPr="00A372F0" w:rsidRDefault="0065271A" w:rsidP="009A0427">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CC2E5"/>
            <w:vAlign w:val="center"/>
          </w:tcPr>
          <w:p w14:paraId="2EA5CE98" w14:textId="77777777" w:rsidR="0065271A" w:rsidRPr="00A372F0" w:rsidRDefault="0065271A" w:rsidP="009A0427">
            <w:pPr>
              <w:pStyle w:val="tableformat"/>
            </w:pPr>
            <w:r>
              <w:t>m</w:t>
            </w:r>
            <w:r w:rsidRPr="00A372F0">
              <w:t>ax</w:t>
            </w:r>
          </w:p>
        </w:tc>
      </w:tr>
      <w:tr w:rsidR="0065271A" w:rsidRPr="007F36D0" w14:paraId="7AC989FA"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6C133" w14:textId="77777777" w:rsidR="0065271A" w:rsidRPr="00B50ED0" w:rsidRDefault="0065271A" w:rsidP="009A0427">
            <w:pPr>
              <w:pStyle w:val="tableformat"/>
              <w:rPr>
                <w:bCs/>
                <w:szCs w:val="24"/>
              </w:rPr>
            </w:pPr>
            <w:r>
              <w:lastRenderedPageBreak/>
              <w:t>Reference</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6D3EAE78" w14:textId="77777777" w:rsidR="0065271A" w:rsidRPr="002143BE" w:rsidRDefault="0065271A" w:rsidP="009A0427">
            <w:pPr>
              <w:pStyle w:val="tableformat"/>
            </w:pPr>
            <w:r w:rsidRPr="002143BE">
              <w:t>-47.5</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835FF" w14:textId="77777777" w:rsidR="0065271A" w:rsidRPr="002143BE" w:rsidRDefault="0065271A" w:rsidP="009A0427">
            <w:pPr>
              <w:pStyle w:val="tableformat"/>
            </w:pPr>
            <w:r w:rsidRPr="002143BE">
              <w:t>-18.9</w:t>
            </w:r>
          </w:p>
        </w:tc>
        <w:tc>
          <w:tcPr>
            <w:tcW w:w="1181" w:type="dxa"/>
            <w:tcBorders>
              <w:left w:val="single" w:sz="4" w:space="0" w:color="000000"/>
              <w:bottom w:val="single" w:sz="4" w:space="0" w:color="000000"/>
              <w:right w:val="single" w:sz="4" w:space="0" w:color="000000"/>
            </w:tcBorders>
            <w:shd w:val="clear" w:color="auto" w:fill="auto"/>
            <w:vAlign w:val="center"/>
          </w:tcPr>
          <w:p w14:paraId="6DFC299D" w14:textId="77777777" w:rsidR="0065271A" w:rsidRPr="002143BE" w:rsidRDefault="0065271A" w:rsidP="009A0427">
            <w:pPr>
              <w:pStyle w:val="tableformat"/>
            </w:pPr>
            <w:r w:rsidRPr="002143BE">
              <w:t>44.0</w:t>
            </w:r>
          </w:p>
        </w:tc>
        <w:tc>
          <w:tcPr>
            <w:tcW w:w="1181" w:type="dxa"/>
            <w:tcBorders>
              <w:left w:val="single" w:sz="4" w:space="0" w:color="000000"/>
              <w:bottom w:val="single" w:sz="4" w:space="0" w:color="000000"/>
              <w:right w:val="single" w:sz="4" w:space="0" w:color="000000"/>
            </w:tcBorders>
            <w:shd w:val="clear" w:color="auto" w:fill="auto"/>
            <w:vAlign w:val="center"/>
          </w:tcPr>
          <w:p w14:paraId="7DD54BCA" w14:textId="77777777" w:rsidR="0065271A" w:rsidRPr="002143BE" w:rsidRDefault="0065271A" w:rsidP="009A0427">
            <w:pPr>
              <w:pStyle w:val="tableformat"/>
            </w:pPr>
            <w:r w:rsidRPr="002143BE">
              <w:t>73.8</w:t>
            </w:r>
          </w:p>
        </w:tc>
      </w:tr>
      <w:tr w:rsidR="0065271A" w:rsidRPr="007F36D0" w14:paraId="3C06004A"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0BF36EE" w14:textId="77777777" w:rsidR="0065271A" w:rsidRPr="007F36D0" w:rsidRDefault="0065271A" w:rsidP="009A0427">
            <w:pPr>
              <w:pStyle w:val="tableformat"/>
            </w:pPr>
            <w:r>
              <w:t>Wet</w:t>
            </w:r>
          </w:p>
        </w:tc>
        <w:tc>
          <w:tcPr>
            <w:tcW w:w="1181" w:type="dxa"/>
            <w:tcBorders>
              <w:top w:val="single" w:sz="4" w:space="0" w:color="000000"/>
              <w:left w:val="single" w:sz="4" w:space="0" w:color="000000"/>
              <w:bottom w:val="single" w:sz="4" w:space="0" w:color="000000"/>
              <w:right w:val="single" w:sz="4" w:space="0" w:color="000000"/>
            </w:tcBorders>
            <w:shd w:val="clear" w:color="auto" w:fill="D9E2F3"/>
            <w:tcMar>
              <w:top w:w="43" w:type="dxa"/>
              <w:left w:w="115" w:type="dxa"/>
              <w:bottom w:w="43" w:type="dxa"/>
              <w:right w:w="115" w:type="dxa"/>
            </w:tcMar>
            <w:vAlign w:val="center"/>
          </w:tcPr>
          <w:p w14:paraId="62AB0CB8" w14:textId="77777777" w:rsidR="0065271A" w:rsidRPr="002143BE" w:rsidRDefault="0065271A" w:rsidP="009A0427">
            <w:pPr>
              <w:pStyle w:val="tableformat"/>
            </w:pPr>
            <w:r w:rsidRPr="002143BE">
              <w:t>-38.8</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5713DAE4" w14:textId="77777777" w:rsidR="0065271A" w:rsidRPr="002143BE" w:rsidRDefault="0065271A" w:rsidP="009A0427">
            <w:pPr>
              <w:pStyle w:val="tableformat"/>
            </w:pPr>
            <w:r w:rsidRPr="002143BE">
              <w:t>-18.5</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FC133D2" w14:textId="77777777" w:rsidR="0065271A" w:rsidRPr="002143BE" w:rsidRDefault="0065271A" w:rsidP="009A0427">
            <w:pPr>
              <w:pStyle w:val="tableformat"/>
            </w:pPr>
            <w:r w:rsidRPr="002143BE">
              <w:t>46.0</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1EDD4B6" w14:textId="77777777" w:rsidR="0065271A" w:rsidRPr="002143BE" w:rsidRDefault="0065271A" w:rsidP="009A0427">
            <w:pPr>
              <w:pStyle w:val="tableformat"/>
            </w:pPr>
            <w:r w:rsidRPr="002143BE">
              <w:t>75.1</w:t>
            </w:r>
          </w:p>
        </w:tc>
      </w:tr>
      <w:tr w:rsidR="0065271A" w:rsidRPr="007F36D0" w14:paraId="155751A7"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5FD3C" w14:textId="77777777" w:rsidR="0065271A" w:rsidRPr="007F36D0" w:rsidRDefault="0065271A" w:rsidP="009A0427">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1110C549" w14:textId="77777777" w:rsidR="0065271A" w:rsidRPr="002143BE" w:rsidRDefault="0065271A" w:rsidP="009A0427">
            <w:pPr>
              <w:pStyle w:val="tableformat"/>
            </w:pPr>
            <w:r w:rsidRPr="002143BE">
              <w:t>-33.7</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D36DE" w14:textId="77777777" w:rsidR="0065271A" w:rsidRPr="002143BE" w:rsidRDefault="0065271A" w:rsidP="009A0427">
            <w:pPr>
              <w:pStyle w:val="tableformat"/>
            </w:pPr>
            <w:r w:rsidRPr="002143BE">
              <w:t>-19.6</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DEC914" w14:textId="77777777" w:rsidR="0065271A" w:rsidRPr="002143BE" w:rsidRDefault="0065271A" w:rsidP="009A0427">
            <w:pPr>
              <w:pStyle w:val="tableformat"/>
            </w:pPr>
            <w:r w:rsidRPr="002143BE">
              <w:t>22.2</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D4C35A" w14:textId="77777777" w:rsidR="0065271A" w:rsidRPr="002143BE" w:rsidRDefault="0065271A" w:rsidP="009A0427">
            <w:pPr>
              <w:pStyle w:val="tableformat"/>
            </w:pPr>
            <w:r w:rsidRPr="002143BE">
              <w:t>41.8</w:t>
            </w:r>
          </w:p>
        </w:tc>
      </w:tr>
    </w:tbl>
    <w:p w14:paraId="51E4342E" w14:textId="77777777" w:rsidR="0065271A" w:rsidRDefault="0065271A" w:rsidP="0065271A"/>
    <w:p w14:paraId="3AB2B19C" w14:textId="3AFAF884" w:rsidR="0065271A" w:rsidRDefault="002E12C6" w:rsidP="0065271A">
      <w:r>
        <w:fldChar w:fldCharType="begin"/>
      </w:r>
      <w:r>
        <w:instrText xml:space="preserve"> REF _Ref456007492 \h </w:instrText>
      </w:r>
      <w:r>
        <w:fldChar w:fldCharType="separate"/>
      </w:r>
      <w:r>
        <w:t>Figure 35</w:t>
      </w:r>
      <w:r>
        <w:fldChar w:fldCharType="end"/>
      </w:r>
      <w:r w:rsidR="0065271A">
        <w:t xml:space="preserve"> represents the time-height cross section of the updraft (left side) and downdraft (right side) velocities for the three cases</w:t>
      </w:r>
      <w:r w:rsidR="00763617">
        <w:t xml:space="preserve">. In other words, for each time of the simulation, the maximum and minimum velocities at every altitude is recorded and plotted in </w:t>
      </w:r>
      <w:r>
        <w:fldChar w:fldCharType="begin"/>
      </w:r>
      <w:r>
        <w:instrText xml:space="preserve"> REF _Ref456007492 \h </w:instrText>
      </w:r>
      <w:r>
        <w:fldChar w:fldCharType="separate"/>
      </w:r>
      <w:r>
        <w:t>Figure 35</w:t>
      </w:r>
      <w:r>
        <w:fldChar w:fldCharType="end"/>
      </w:r>
      <w:r w:rsidR="0065271A">
        <w:t xml:space="preserve">. These plots reveal additional </w:t>
      </w:r>
      <w:r w:rsidR="002E1395">
        <w:t>feature</w:t>
      </w:r>
      <w:r w:rsidR="0065271A">
        <w:t xml:space="preserve">s of the simulated storms. First, </w:t>
      </w:r>
      <w:r w:rsidR="00280959">
        <w:t xml:space="preserve">there is </w:t>
      </w:r>
      <w:r w:rsidR="0065271A">
        <w:t>a large difference in the updraft and downdraft velocity in the dry simulation case (</w:t>
      </w:r>
      <w:r w:rsidR="0065271A">
        <w:fldChar w:fldCharType="begin"/>
      </w:r>
      <w:r w:rsidR="0065271A">
        <w:instrText xml:space="preserve"> REF _Ref437847163 \h </w:instrText>
      </w:r>
      <w:r w:rsidR="0065271A">
        <w:fldChar w:fldCharType="separate"/>
      </w:r>
      <w:r>
        <w:fldChar w:fldCharType="begin"/>
      </w:r>
      <w:r>
        <w:instrText xml:space="preserve"> REF _Ref456007492 \h </w:instrText>
      </w:r>
      <w:r>
        <w:fldChar w:fldCharType="separate"/>
      </w:r>
      <w:r>
        <w:t>Figure 35</w:t>
      </w:r>
      <w:r>
        <w:fldChar w:fldCharType="end"/>
      </w:r>
      <w:r w:rsidR="0065271A">
        <w:fldChar w:fldCharType="end"/>
      </w:r>
      <w:r w:rsidR="0065271A">
        <w:t xml:space="preserve"> c), in comparison with the reference case (</w:t>
      </w:r>
      <w:r>
        <w:fldChar w:fldCharType="begin"/>
      </w:r>
      <w:r>
        <w:instrText xml:space="preserve"> REF _Ref456007492 \h </w:instrText>
      </w:r>
      <w:r>
        <w:fldChar w:fldCharType="separate"/>
      </w:r>
      <w:r>
        <w:t>Figure 35</w:t>
      </w:r>
      <w:r>
        <w:fldChar w:fldCharType="end"/>
      </w:r>
      <w:r w:rsidR="0065271A">
        <w:t xml:space="preserve"> a) and the wet case (</w:t>
      </w:r>
      <w:r>
        <w:fldChar w:fldCharType="begin"/>
      </w:r>
      <w:r>
        <w:instrText xml:space="preserve"> REF _Ref456007492 \h </w:instrText>
      </w:r>
      <w:r>
        <w:fldChar w:fldCharType="separate"/>
      </w:r>
      <w:r>
        <w:t>Figure 35</w:t>
      </w:r>
      <w:r>
        <w:fldChar w:fldCharType="end"/>
      </w:r>
      <w:r w:rsidR="0065271A">
        <w:t xml:space="preserve"> b). Indeed</w:t>
      </w:r>
      <w:r w:rsidR="002E1395">
        <w:t>,</w:t>
      </w:r>
      <w:r w:rsidR="0065271A">
        <w:t xml:space="preserve"> for the dry case, the updraft and downdraft velocities are weaker, and there are no significant updraft and downdraft cores. </w:t>
      </w:r>
      <w:r w:rsidR="002E1395">
        <w:t>N</w:t>
      </w:r>
      <w:r w:rsidR="0065271A">
        <w:t>o updraft</w:t>
      </w:r>
      <w:r w:rsidR="002E1395">
        <w:t>s</w:t>
      </w:r>
      <w:r w:rsidR="0065271A">
        <w:t xml:space="preserve"> or downdraft</w:t>
      </w:r>
      <w:r w:rsidR="002E1395">
        <w:t>s were predicted</w:t>
      </w:r>
      <w:r w:rsidR="0065271A">
        <w:t xml:space="preserve"> above 13 km of altitude. The updraft </w:t>
      </w:r>
      <w:r w:rsidR="002E1395">
        <w:t>was</w:t>
      </w:r>
      <w:r w:rsidR="0065271A">
        <w:t xml:space="preserve"> hardly </w:t>
      </w:r>
      <w:r w:rsidR="002E1395">
        <w:t>observable</w:t>
      </w:r>
      <w:r w:rsidR="0065271A">
        <w:t xml:space="preserve"> above an altitude of 7 km, continuing from 7 min. into the simulation through the end. Similarly, the downdraft </w:t>
      </w:r>
      <w:r w:rsidR="002E1395">
        <w:t>wa</w:t>
      </w:r>
      <w:r w:rsidR="0065271A">
        <w:t xml:space="preserve">s virtually unobservable above 7 km, starting from 11 min into the simulation and continuing </w:t>
      </w:r>
      <w:r w:rsidR="002E1395">
        <w:t>throughout</w:t>
      </w:r>
      <w:r w:rsidR="0065271A">
        <w:t xml:space="preserve">.  </w:t>
      </w:r>
      <w:r w:rsidR="002E1395">
        <w:t>Conversely</w:t>
      </w:r>
      <w:r w:rsidR="0065271A">
        <w:t>, the reference and wet cases</w:t>
      </w:r>
      <w:r w:rsidR="002E1395">
        <w:t xml:space="preserve"> exhibited</w:t>
      </w:r>
      <w:r w:rsidR="0065271A">
        <w:t xml:space="preserve"> numerous updraft cores in the altitude interval between 2 and 14 km.</w:t>
      </w:r>
      <w:r w:rsidR="002E1395">
        <w:t xml:space="preserve"> </w:t>
      </w:r>
      <w:r w:rsidR="0065271A">
        <w:t xml:space="preserve"> </w:t>
      </w:r>
      <w:r w:rsidR="002E1395">
        <w:t>T</w:t>
      </w:r>
      <w:r w:rsidR="0065271A">
        <w:t xml:space="preserve">here </w:t>
      </w:r>
      <w:r w:rsidR="002E1395">
        <w:t>wer</w:t>
      </w:r>
      <w:r w:rsidR="0065271A">
        <w:t>e two major updraft</w:t>
      </w:r>
      <w:r w:rsidR="002E1395">
        <w:t xml:space="preserve"> feature</w:t>
      </w:r>
      <w:r w:rsidR="0065271A">
        <w:t>s</w:t>
      </w:r>
      <w:r w:rsidR="002E1395">
        <w:t xml:space="preserve"> in the reference case</w:t>
      </w:r>
      <w:r w:rsidR="0065271A">
        <w:t xml:space="preserve">. The first one </w:t>
      </w:r>
      <w:r w:rsidR="002E1395">
        <w:t>wa</w:t>
      </w:r>
      <w:r w:rsidR="0065271A">
        <w:t xml:space="preserve">s observed between 9 and 14 km </w:t>
      </w:r>
      <w:r w:rsidR="002E1395">
        <w:t>AGL</w:t>
      </w:r>
      <w:r w:rsidR="0065271A">
        <w:t xml:space="preserve">, starting 10 minutes into the simulation and </w:t>
      </w:r>
      <w:r w:rsidR="002E1395">
        <w:t>persi</w:t>
      </w:r>
      <w:r w:rsidR="0065271A">
        <w:t xml:space="preserve">sting for about 3 minutes. The </w:t>
      </w:r>
      <w:r w:rsidR="002E1395">
        <w:t>second</w:t>
      </w:r>
      <w:r w:rsidR="0065271A">
        <w:t xml:space="preserve"> major updraft</w:t>
      </w:r>
      <w:r w:rsidR="002E1395">
        <w:t xml:space="preserve"> feature</w:t>
      </w:r>
      <w:r w:rsidR="0065271A">
        <w:t xml:space="preserve"> </w:t>
      </w:r>
      <w:r w:rsidR="002E1395">
        <w:t>wa</w:t>
      </w:r>
      <w:r w:rsidR="0065271A">
        <w:t xml:space="preserve">s not as strong but its lifetime </w:t>
      </w:r>
      <w:r w:rsidR="002E1395">
        <w:t>wa</w:t>
      </w:r>
      <w:r w:rsidR="0065271A">
        <w:t>s twice as long, and it extend</w:t>
      </w:r>
      <w:r w:rsidR="002E1395">
        <w:t>ed</w:t>
      </w:r>
      <w:r w:rsidR="0065271A">
        <w:t xml:space="preserve"> from 3 to 12 km</w:t>
      </w:r>
      <w:r w:rsidR="002E1395">
        <w:t xml:space="preserve"> AGL</w:t>
      </w:r>
      <w:r w:rsidR="0065271A">
        <w:t xml:space="preserve">. Moreover, the reference case </w:t>
      </w:r>
      <w:r w:rsidR="002E1395">
        <w:t>exhibited</w:t>
      </w:r>
      <w:r w:rsidR="0065271A">
        <w:t xml:space="preserve"> a major downdraft core, which last</w:t>
      </w:r>
      <w:r w:rsidR="002E1395">
        <w:t>ed</w:t>
      </w:r>
      <w:r w:rsidR="0065271A">
        <w:t xml:space="preserve"> for 7 minutes and </w:t>
      </w:r>
      <w:r w:rsidR="002E1395">
        <w:t>wa</w:t>
      </w:r>
      <w:r w:rsidR="0065271A">
        <w:t>s located between 5 and 8 km</w:t>
      </w:r>
      <w:r w:rsidR="002E1395">
        <w:t xml:space="preserve"> AGL</w:t>
      </w:r>
      <w:r w:rsidR="0065271A">
        <w:t>.  Th</w:t>
      </w:r>
      <w:r w:rsidR="00065AC9">
        <w:t>e reference</w:t>
      </w:r>
      <w:r w:rsidR="0065271A">
        <w:t xml:space="preserve"> case also </w:t>
      </w:r>
      <w:r w:rsidR="00065AC9">
        <w:t>produced</w:t>
      </w:r>
      <w:r w:rsidR="0065271A">
        <w:t xml:space="preserve"> numerous downdraft cores </w:t>
      </w:r>
      <w:r w:rsidR="00065AC9">
        <w:t>in the altitude interval</w:t>
      </w:r>
      <w:r w:rsidR="0065271A">
        <w:t xml:space="preserve"> </w:t>
      </w:r>
      <w:r w:rsidR="0065271A" w:rsidRPr="00DB79AF">
        <w:t>betw</w:t>
      </w:r>
      <w:r w:rsidR="0065271A">
        <w:t>een 12 and 14 km. For the wet case, the updraft seem</w:t>
      </w:r>
      <w:r w:rsidR="00065AC9">
        <w:t>ed</w:t>
      </w:r>
      <w:r w:rsidR="0065271A">
        <w:t xml:space="preserve"> to be slightly stronger near the surface and i</w:t>
      </w:r>
      <w:r w:rsidR="00065AC9">
        <w:t>t wa</w:t>
      </w:r>
      <w:r w:rsidR="0065271A">
        <w:t xml:space="preserve">s present in the upper atmosphere (&gt; 15 km) within the first 5 minutes of the simulation. </w:t>
      </w:r>
      <w:r w:rsidR="00065AC9">
        <w:t>T</w:t>
      </w:r>
      <w:r w:rsidR="0065271A">
        <w:t xml:space="preserve">here </w:t>
      </w:r>
      <w:r w:rsidR="00065AC9">
        <w:t>we</w:t>
      </w:r>
      <w:r w:rsidR="0065271A">
        <w:t>re three major updraft</w:t>
      </w:r>
      <w:r w:rsidR="00065AC9">
        <w:t xml:space="preserve"> features in the wet case,</w:t>
      </w:r>
      <w:r w:rsidR="0065271A">
        <w:t xml:space="preserve"> but they </w:t>
      </w:r>
      <w:r w:rsidR="00065AC9">
        <w:t>we</w:t>
      </w:r>
      <w:r w:rsidR="0065271A">
        <w:t xml:space="preserve">re not as extensive as the updrafts simulated in the reference case. The first updraft core for the wet case occurred </w:t>
      </w:r>
      <w:r w:rsidR="0065271A" w:rsidRPr="00A070D6">
        <w:t>between 9</w:t>
      </w:r>
      <w:r w:rsidR="0065271A">
        <w:t>.5</w:t>
      </w:r>
      <w:r w:rsidR="0065271A" w:rsidRPr="00A070D6">
        <w:t xml:space="preserve"> and 1</w:t>
      </w:r>
      <w:r w:rsidR="0065271A">
        <w:t>3</w:t>
      </w:r>
      <w:r w:rsidR="0065271A" w:rsidRPr="00A070D6">
        <w:t xml:space="preserve"> km</w:t>
      </w:r>
      <w:r w:rsidR="0065271A">
        <w:t>,</w:t>
      </w:r>
      <w:r w:rsidR="0065271A" w:rsidRPr="00A070D6">
        <w:t xml:space="preserve"> starting at 1</w:t>
      </w:r>
      <w:r w:rsidR="0065271A">
        <w:t>2</w:t>
      </w:r>
      <w:r w:rsidR="0065271A" w:rsidRPr="00A070D6">
        <w:t xml:space="preserve"> minutes </w:t>
      </w:r>
      <w:r w:rsidR="0065271A">
        <w:t>into</w:t>
      </w:r>
      <w:r w:rsidR="0065271A" w:rsidRPr="00A070D6">
        <w:t xml:space="preserve"> the simulation and </w:t>
      </w:r>
      <w:r w:rsidR="00065AC9">
        <w:t>persi</w:t>
      </w:r>
      <w:r w:rsidR="0065271A" w:rsidRPr="00A070D6">
        <w:t xml:space="preserve">sting for about </w:t>
      </w:r>
      <w:r w:rsidR="0065271A">
        <w:t xml:space="preserve">2 minutes.  The other two updraft cores </w:t>
      </w:r>
      <w:r w:rsidR="00065AC9">
        <w:t>occurred</w:t>
      </w:r>
      <w:r w:rsidR="0065271A">
        <w:t xml:space="preserve"> below 5 km</w:t>
      </w:r>
      <w:r w:rsidR="00065AC9">
        <w:t xml:space="preserve"> AGL,</w:t>
      </w:r>
      <w:r w:rsidR="0065271A">
        <w:t xml:space="preserve"> starting, respectively, at 8.5 min and 13.5 min into the simulation, and lasting less than 4 minutes. The wet case had no major downdraft cores but </w:t>
      </w:r>
      <w:r w:rsidR="00065AC9">
        <w:t>generated</w:t>
      </w:r>
      <w:r w:rsidR="0065271A">
        <w:t xml:space="preserve"> multiple small-scale cores mostly contained between 5 and 8 km and between 12 and 14 km.</w:t>
      </w:r>
    </w:p>
    <w:p w14:paraId="745492E6" w14:textId="77777777" w:rsidR="0065271A" w:rsidRDefault="0065271A" w:rsidP="0065271A"/>
    <w:p w14:paraId="6B946A9A" w14:textId="4463B03D" w:rsidR="0065271A" w:rsidRDefault="0065271A" w:rsidP="0065271A">
      <w:pPr>
        <w:jc w:val="center"/>
      </w:pPr>
      <w:r w:rsidRPr="002B4ECD">
        <w:rPr>
          <w:noProof/>
        </w:rPr>
        <w:drawing>
          <wp:inline distT="0" distB="0" distL="0" distR="0" wp14:anchorId="70053AE7" wp14:editId="113F4C6D">
            <wp:extent cx="5402580" cy="73152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2580" cy="7315200"/>
                    </a:xfrm>
                    <a:prstGeom prst="rect">
                      <a:avLst/>
                    </a:prstGeom>
                    <a:noFill/>
                    <a:ln>
                      <a:noFill/>
                    </a:ln>
                  </pic:spPr>
                </pic:pic>
              </a:graphicData>
            </a:graphic>
          </wp:inline>
        </w:drawing>
      </w:r>
    </w:p>
    <w:p w14:paraId="37CA8943" w14:textId="7255FFD9" w:rsidR="0065271A" w:rsidRDefault="0065271A" w:rsidP="0065271A">
      <w:pPr>
        <w:pStyle w:val="Caption"/>
      </w:pPr>
      <w:bookmarkStart w:id="132" w:name="_Ref456007492"/>
      <w:bookmarkStart w:id="133" w:name="_Toc456340771"/>
      <w:r>
        <w:lastRenderedPageBreak/>
        <w:t xml:space="preserve">Figure </w:t>
      </w:r>
      <w:r>
        <w:fldChar w:fldCharType="begin"/>
      </w:r>
      <w:r>
        <w:instrText xml:space="preserve"> SEQ Figure \* ARABIC </w:instrText>
      </w:r>
      <w:r>
        <w:fldChar w:fldCharType="separate"/>
      </w:r>
      <w:r w:rsidR="00F02701">
        <w:t>35</w:t>
      </w:r>
      <w:r>
        <w:fldChar w:fldCharType="end"/>
      </w:r>
      <w:bookmarkEnd w:id="132"/>
      <w:r>
        <w:t>. Maximum and minimum velocity over the simulation times and altitude. (a) reference case, (b) wet case, and (c) dry case.</w:t>
      </w:r>
      <w:bookmarkEnd w:id="133"/>
    </w:p>
    <w:p w14:paraId="177E0112" w14:textId="57864D01" w:rsidR="00FC1E7B" w:rsidRDefault="00A34860" w:rsidP="00421D61">
      <w:r>
        <w:fldChar w:fldCharType="begin"/>
      </w:r>
      <w:r>
        <w:instrText xml:space="preserve"> REF _Ref441477699 \h </w:instrText>
      </w:r>
      <w:r>
        <w:fldChar w:fldCharType="separate"/>
      </w:r>
      <w:r w:rsidR="002E12C6">
        <w:t>Figure 36</w:t>
      </w:r>
      <w:r>
        <w:fldChar w:fldCharType="end"/>
      </w:r>
      <w:r w:rsidR="00065AC9">
        <w:t xml:space="preserve"> through </w:t>
      </w:r>
      <w:r w:rsidR="002E12C6">
        <w:fldChar w:fldCharType="begin"/>
      </w:r>
      <w:r w:rsidR="002E12C6">
        <w:instrText xml:space="preserve"> REF _Ref441477703 \h </w:instrText>
      </w:r>
      <w:r w:rsidR="002E12C6">
        <w:fldChar w:fldCharType="separate"/>
      </w:r>
      <w:r w:rsidR="002E12C6">
        <w:t>38</w:t>
      </w:r>
      <w:r w:rsidR="002E12C6">
        <w:fldChar w:fldCharType="end"/>
      </w:r>
      <w:r>
        <w:t xml:space="preserve"> represent the minimum and maximum vertical velocity histor</w:t>
      </w:r>
      <w:r w:rsidR="00065AC9">
        <w:t>ies</w:t>
      </w:r>
      <w:r>
        <w:t xml:space="preserve"> for the reference, wet, and dry cases, respectively. In each figure, </w:t>
      </w:r>
      <w:r w:rsidR="00DA3239">
        <w:t>the times of the three pressure minima peak</w:t>
      </w:r>
      <w:r w:rsidR="00065AC9">
        <w:t>s</w:t>
      </w:r>
      <w:r w:rsidR="00DA3239">
        <w:t xml:space="preserve"> </w:t>
      </w:r>
      <w:r w:rsidR="00065AC9">
        <w:t>have been delineated</w:t>
      </w:r>
      <w:r w:rsidR="00421D61">
        <w:t>. From those figures</w:t>
      </w:r>
      <w:r w:rsidR="00065AC9">
        <w:t>,</w:t>
      </w:r>
      <w:r w:rsidR="00421D61">
        <w:t xml:space="preserve"> there </w:t>
      </w:r>
      <w:r w:rsidR="00065AC9">
        <w:t>appears to be</w:t>
      </w:r>
      <w:r w:rsidR="00421D61">
        <w:t xml:space="preserve"> no correlation between the pressure minima peak</w:t>
      </w:r>
      <w:r w:rsidR="00065AC9">
        <w:t>s</w:t>
      </w:r>
      <w:r w:rsidR="00421D61">
        <w:t xml:space="preserve"> and</w:t>
      </w:r>
      <w:r w:rsidR="00065AC9">
        <w:t xml:space="preserve"> either</w:t>
      </w:r>
      <w:r w:rsidR="00421D61">
        <w:t xml:space="preserve"> the minima or maxima vertical velocity histor</w:t>
      </w:r>
      <w:r w:rsidR="00065AC9">
        <w:t>ies</w:t>
      </w:r>
      <w:r w:rsidR="00421D61">
        <w:t>.</w:t>
      </w:r>
    </w:p>
    <w:p w14:paraId="0CC2E889" w14:textId="3C9B8CEA" w:rsidR="00FC1E7B" w:rsidRDefault="00FC1E7B" w:rsidP="00FC1E7B">
      <w:pPr>
        <w:jc w:val="center"/>
        <w:rPr>
          <w:b/>
        </w:rPr>
      </w:pPr>
      <w:r>
        <w:rPr>
          <w:noProof/>
        </w:rPr>
        <w:drawing>
          <wp:inline distT="0" distB="0" distL="0" distR="0" wp14:anchorId="3679B983" wp14:editId="76CE9B85">
            <wp:extent cx="30861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min_max_withnumber_actual.png"/>
                    <pic:cNvPicPr/>
                  </pic:nvPicPr>
                  <pic:blipFill>
                    <a:blip r:embed="rId46">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F3141B6" w14:textId="452B4B82" w:rsidR="00FC1E7B" w:rsidRPr="00FC1E7B" w:rsidRDefault="00FC1E7B" w:rsidP="00FC1E7B">
      <w:pPr>
        <w:pStyle w:val="Caption"/>
      </w:pPr>
      <w:bookmarkStart w:id="134" w:name="_Ref441477699"/>
      <w:bookmarkStart w:id="135" w:name="_Toc456340772"/>
      <w:r>
        <w:t xml:space="preserve">Figure </w:t>
      </w:r>
      <w:r>
        <w:fldChar w:fldCharType="begin"/>
      </w:r>
      <w:r>
        <w:instrText xml:space="preserve"> SEQ Figure \* ARABIC </w:instrText>
      </w:r>
      <w:r>
        <w:fldChar w:fldCharType="separate"/>
      </w:r>
      <w:r w:rsidR="00F02701">
        <w:t>36</w:t>
      </w:r>
      <w:r>
        <w:fldChar w:fldCharType="end"/>
      </w:r>
      <w:bookmarkEnd w:id="134"/>
      <w:r>
        <w:t xml:space="preserve">. Vertical velocity </w:t>
      </w:r>
      <w:r w:rsidRPr="00FC1E7B">
        <w:t>Histo</w:t>
      </w:r>
      <w:r>
        <w:t>ry inside the domain for the reference</w:t>
      </w:r>
      <w:r w:rsidRPr="00FC1E7B">
        <w:t xml:space="preserve"> case. The plain</w:t>
      </w:r>
      <w:r>
        <w:t xml:space="preserve"> red</w:t>
      </w:r>
      <w:r w:rsidRPr="00FC1E7B">
        <w:t xml:space="preserve"> line represents the </w:t>
      </w:r>
      <w:r>
        <w:t>minimum vertical velocity</w:t>
      </w:r>
      <w:r w:rsidRPr="00FC1E7B">
        <w:t>, and the dash</w:t>
      </w:r>
      <w:r>
        <w:t xml:space="preserve"> red</w:t>
      </w:r>
      <w:r w:rsidRPr="00FC1E7B">
        <w:t xml:space="preserve"> line the m</w:t>
      </w:r>
      <w:r>
        <w:t>axi</w:t>
      </w:r>
      <w:r w:rsidRPr="00FC1E7B">
        <w:t>mum vertical velocity.</w:t>
      </w:r>
      <w:bookmarkEnd w:id="135"/>
    </w:p>
    <w:p w14:paraId="0479394F" w14:textId="77777777" w:rsidR="00FC1E7B" w:rsidRDefault="00FC1E7B" w:rsidP="00FC1E7B">
      <w:pPr>
        <w:jc w:val="center"/>
      </w:pPr>
      <w:r>
        <w:rPr>
          <w:noProof/>
        </w:rPr>
        <w:lastRenderedPageBreak/>
        <w:drawing>
          <wp:inline distT="0" distB="0" distL="0" distR="0" wp14:anchorId="34460A7A" wp14:editId="154C31B7">
            <wp:extent cx="30861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min_max_withnumber_wet.png"/>
                    <pic:cNvPicPr/>
                  </pic:nvPicPr>
                  <pic:blipFill>
                    <a:blip r:embed="rId47">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8C4B44F" w14:textId="28FC9CAF" w:rsidR="00FC1E7B" w:rsidRDefault="00FC1E7B" w:rsidP="00FC1E7B">
      <w:pPr>
        <w:pStyle w:val="Caption"/>
      </w:pPr>
      <w:bookmarkStart w:id="136" w:name="_Ref441477701"/>
      <w:bookmarkStart w:id="137" w:name="_Toc456340773"/>
      <w:r>
        <w:t xml:space="preserve">Figure </w:t>
      </w:r>
      <w:r>
        <w:fldChar w:fldCharType="begin"/>
      </w:r>
      <w:r>
        <w:instrText xml:space="preserve"> SEQ Figure \* ARABIC </w:instrText>
      </w:r>
      <w:r>
        <w:fldChar w:fldCharType="separate"/>
      </w:r>
      <w:r w:rsidR="00F02701">
        <w:t>37</w:t>
      </w:r>
      <w:r>
        <w:fldChar w:fldCharType="end"/>
      </w:r>
      <w:bookmarkEnd w:id="136"/>
      <w:r>
        <w:t xml:space="preserve">. </w:t>
      </w:r>
      <w:r w:rsidRPr="00FC1E7B">
        <w:t xml:space="preserve">Vertical velocity History inside the domain for the </w:t>
      </w:r>
      <w:r>
        <w:t>wet</w:t>
      </w:r>
      <w:r w:rsidRPr="00FC1E7B">
        <w:t xml:space="preserve"> case. The plain </w:t>
      </w:r>
      <w:r>
        <w:t>green</w:t>
      </w:r>
      <w:r w:rsidRPr="00FC1E7B">
        <w:t xml:space="preserve"> line represents the minimum vertical velocity, and the dash </w:t>
      </w:r>
      <w:r>
        <w:t>green</w:t>
      </w:r>
      <w:r w:rsidRPr="00FC1E7B">
        <w:t xml:space="preserve"> line the maximum vertical velocity.</w:t>
      </w:r>
      <w:bookmarkEnd w:id="137"/>
    </w:p>
    <w:p w14:paraId="5ABB2363" w14:textId="7A72BF65" w:rsidR="00936B6D" w:rsidRDefault="00FC1E7B" w:rsidP="00FC1E7B">
      <w:pPr>
        <w:jc w:val="center"/>
      </w:pPr>
      <w:r>
        <w:rPr>
          <w:noProof/>
        </w:rPr>
        <w:drawing>
          <wp:inline distT="0" distB="0" distL="0" distR="0" wp14:anchorId="35639680" wp14:editId="588AA390">
            <wp:extent cx="30861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min_max_withnumber_dry.png"/>
                    <pic:cNvPicPr/>
                  </pic:nvPicPr>
                  <pic:blipFill>
                    <a:blip r:embed="rId48">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9E0C98F" w14:textId="7E13B2F9" w:rsidR="00FC1E7B" w:rsidRDefault="00FC1E7B" w:rsidP="00FC1E7B">
      <w:pPr>
        <w:pStyle w:val="Caption"/>
      </w:pPr>
      <w:bookmarkStart w:id="138" w:name="_Ref441477703"/>
      <w:bookmarkStart w:id="139" w:name="_Toc456340774"/>
      <w:r>
        <w:t xml:space="preserve">Figure </w:t>
      </w:r>
      <w:r>
        <w:fldChar w:fldCharType="begin"/>
      </w:r>
      <w:r>
        <w:instrText xml:space="preserve"> SEQ Figure \* ARABIC </w:instrText>
      </w:r>
      <w:r>
        <w:fldChar w:fldCharType="separate"/>
      </w:r>
      <w:r w:rsidR="00F02701">
        <w:t>38</w:t>
      </w:r>
      <w:r>
        <w:fldChar w:fldCharType="end"/>
      </w:r>
      <w:bookmarkEnd w:id="138"/>
      <w:r>
        <w:t xml:space="preserve">. </w:t>
      </w:r>
      <w:r w:rsidRPr="00FC1E7B">
        <w:t xml:space="preserve">Vertical velocity History inside the domain for the </w:t>
      </w:r>
      <w:r>
        <w:t>dry</w:t>
      </w:r>
      <w:r w:rsidRPr="00FC1E7B">
        <w:t xml:space="preserve"> case. The plain </w:t>
      </w:r>
      <w:r>
        <w:t>blue</w:t>
      </w:r>
      <w:r w:rsidRPr="00FC1E7B">
        <w:t xml:space="preserve"> line represents the minimum vertical velocity, and the dash </w:t>
      </w:r>
      <w:r>
        <w:t>blue</w:t>
      </w:r>
      <w:r w:rsidRPr="00FC1E7B">
        <w:t xml:space="preserve"> line the maximum vertical velocity.</w:t>
      </w:r>
      <w:bookmarkEnd w:id="139"/>
    </w:p>
    <w:p w14:paraId="775BE827" w14:textId="77777777" w:rsidR="00936B6D" w:rsidRDefault="00936B6D" w:rsidP="003840E6">
      <w:pPr>
        <w:jc w:val="center"/>
      </w:pPr>
    </w:p>
    <w:p w14:paraId="423C5E2C" w14:textId="77777777" w:rsidR="00421D61" w:rsidRDefault="00421D61" w:rsidP="003840E6">
      <w:pPr>
        <w:jc w:val="center"/>
      </w:pPr>
    </w:p>
    <w:p w14:paraId="10DFC8D6" w14:textId="4FEBE183" w:rsidR="00AF1448" w:rsidRDefault="00DC498B" w:rsidP="004035D0">
      <w:pPr>
        <w:pStyle w:val="Heading3"/>
      </w:pPr>
      <w:bookmarkStart w:id="140" w:name="_Toc456001166"/>
      <w:r>
        <w:lastRenderedPageBreak/>
        <w:t>Vorticity</w:t>
      </w:r>
      <w:bookmarkEnd w:id="140"/>
    </w:p>
    <w:p w14:paraId="18CBDECF" w14:textId="1E31A23C" w:rsidR="00047BD0" w:rsidRDefault="0007601C" w:rsidP="0007601C">
      <w:r>
        <w:t xml:space="preserve">Like discussed in Section </w:t>
      </w:r>
      <w:r>
        <w:fldChar w:fldCharType="begin"/>
      </w:r>
      <w:r>
        <w:instrText xml:space="preserve"> REF _Ref439140845 \r \h </w:instrText>
      </w:r>
      <w:r>
        <w:fldChar w:fldCharType="separate"/>
      </w:r>
      <w:r>
        <w:t>2.6</w:t>
      </w:r>
      <w:r>
        <w:fldChar w:fldCharType="end"/>
      </w:r>
      <w:r>
        <w:t>, the vertical vorticity seems to play an important part in the tornadogenesis</w:t>
      </w:r>
      <w:r w:rsidR="007012E8">
        <w:t xml:space="preserve">. The vorticity is processed using the velocity flow field of each solution file recorded at every 30 sec of the simulations.  </w:t>
      </w:r>
      <w:r w:rsidRPr="000B5883">
        <w:t xml:space="preserve">The maximum </w:t>
      </w:r>
      <w:r>
        <w:t>vertical vortici</w:t>
      </w:r>
      <w:r w:rsidRPr="000B5883">
        <w:t>ties for the three moisture states (dashed lines) and m</w:t>
      </w:r>
      <w:r>
        <w:t>ini</w:t>
      </w:r>
      <w:r w:rsidRPr="000B5883">
        <w:t xml:space="preserve">mum </w:t>
      </w:r>
      <w:r>
        <w:t>vertical vorticity</w:t>
      </w:r>
      <w:r w:rsidRPr="000B5883">
        <w:t xml:space="preserve"> values </w:t>
      </w:r>
      <w:r>
        <w:t xml:space="preserve">(solid lines) are shown in </w:t>
      </w:r>
      <w:r w:rsidR="002E12C6">
        <w:fldChar w:fldCharType="begin"/>
      </w:r>
      <w:r w:rsidR="002E12C6">
        <w:instrText xml:space="preserve"> REF _Ref456341617 \h </w:instrText>
      </w:r>
      <w:r w:rsidR="002E12C6">
        <w:fldChar w:fldCharType="separate"/>
      </w:r>
      <w:r w:rsidR="002E12C6">
        <w:t>Figure 39</w:t>
      </w:r>
      <w:r w:rsidR="002E12C6">
        <w:fldChar w:fldCharType="end"/>
      </w:r>
      <w:r w:rsidRPr="000B5883">
        <w:t xml:space="preserve">.  The </w:t>
      </w:r>
      <w:r w:rsidR="002E12C6">
        <w:t xml:space="preserve">vorticities </w:t>
      </w:r>
      <w:r w:rsidRPr="000B5883">
        <w:t xml:space="preserve">are </w:t>
      </w:r>
      <w:r w:rsidR="00047BD0">
        <w:t>very different</w:t>
      </w:r>
      <w:r w:rsidRPr="000B5883">
        <w:t xml:space="preserve"> for all three cases</w:t>
      </w:r>
      <w:r w:rsidR="00047BD0">
        <w:t xml:space="preserve">. </w:t>
      </w:r>
      <w:r w:rsidR="006C5120">
        <w:t>The positive vertical vorticity for the reference</w:t>
      </w:r>
      <w:r w:rsidR="007012E8">
        <w:t xml:space="preserve"> (solid red lines)</w:t>
      </w:r>
      <w:r w:rsidR="006C5120">
        <w:t xml:space="preserve"> </w:t>
      </w:r>
      <w:r w:rsidR="007012E8">
        <w:t xml:space="preserve">shows two stronger peaks at 10 min and 11.5 min of the simulation time, whereas the negative vorticity (dashed red lines) shows no dominant peak but a </w:t>
      </w:r>
      <w:r w:rsidR="007012E8" w:rsidRPr="000B5883">
        <w:t>gradual decay behavior</w:t>
      </w:r>
      <w:r w:rsidR="007012E8">
        <w:t xml:space="preserve"> for the first </w:t>
      </w:r>
      <w:r w:rsidR="00225A57">
        <w:t>12 min of the simulation followed by a gradual growth</w:t>
      </w:r>
      <w:r w:rsidR="007012E8">
        <w:t xml:space="preserve">.  </w:t>
      </w:r>
      <w:r w:rsidR="00047BD0">
        <w:t>The negative and positive vertical vorticity for the wet case (solid and dashed green line</w:t>
      </w:r>
      <w:r w:rsidR="007012E8">
        <w:t>s) show the almost fluctuations. In both the positive and negative vorticities, there is a strong</w:t>
      </w:r>
      <w:r w:rsidR="00225A57">
        <w:t xml:space="preserve"> similar</w:t>
      </w:r>
      <w:r w:rsidR="007012E8">
        <w:t xml:space="preserve"> peak</w:t>
      </w:r>
      <w:r w:rsidR="00225A57">
        <w:t>, aka 1 s</w:t>
      </w:r>
      <w:r w:rsidR="00225A57" w:rsidRPr="00225A57">
        <w:rPr>
          <w:vertAlign w:val="superscript"/>
        </w:rPr>
        <w:t>-1</w:t>
      </w:r>
      <w:r w:rsidR="00225A57">
        <w:t xml:space="preserve"> and -1 s</w:t>
      </w:r>
      <w:r w:rsidR="00225A57" w:rsidRPr="00225A57">
        <w:rPr>
          <w:vertAlign w:val="superscript"/>
        </w:rPr>
        <w:t>-1</w:t>
      </w:r>
      <w:r w:rsidR="00225A57">
        <w:t>,</w:t>
      </w:r>
      <w:r w:rsidR="007012E8">
        <w:t xml:space="preserve"> at 18.5 min of the simulation. </w:t>
      </w:r>
      <w:r w:rsidR="00047BD0">
        <w:t xml:space="preserve">The negative and positive vertical vorticity for the dry case (solid and dashed blue lines) have a </w:t>
      </w:r>
      <w:r w:rsidR="00047BD0" w:rsidRPr="000B5883">
        <w:t>rather smooth appearance</w:t>
      </w:r>
      <w:r w:rsidR="00047BD0">
        <w:t xml:space="preserve">. </w:t>
      </w:r>
      <w:r w:rsidRPr="000B5883">
        <w:t xml:space="preserve"> </w:t>
      </w:r>
      <w:r w:rsidR="00047BD0">
        <w:t>The negative and positive vertical vorticity for the wet case (solid and dashed green lines) show the almost fluctuations</w:t>
      </w:r>
      <w:r w:rsidR="007012E8">
        <w:t xml:space="preserve"> and is quasi steady</w:t>
      </w:r>
      <w:r w:rsidR="00047BD0">
        <w:t>.</w:t>
      </w:r>
    </w:p>
    <w:p w14:paraId="27DC77C7" w14:textId="7964F499" w:rsidR="00DC498B" w:rsidRDefault="002B46D6" w:rsidP="004035D0">
      <w:pPr>
        <w:jc w:val="center"/>
      </w:pPr>
      <w:r>
        <w:rPr>
          <w:noProof/>
        </w:rPr>
        <w:drawing>
          <wp:inline distT="0" distB="0" distL="0" distR="0" wp14:anchorId="31088473" wp14:editId="5C7EDA1C">
            <wp:extent cx="30861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n_max_vortz.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17ABBF61" w14:textId="2E4BAAFB" w:rsidR="0007601C" w:rsidRDefault="0007601C" w:rsidP="00225A57">
      <w:pPr>
        <w:pStyle w:val="Caption"/>
      </w:pPr>
      <w:bookmarkStart w:id="141" w:name="_Ref456341617"/>
      <w:bookmarkStart w:id="142" w:name="_Toc456340775"/>
      <w:r>
        <w:t xml:space="preserve">Figure </w:t>
      </w:r>
      <w:r>
        <w:fldChar w:fldCharType="begin"/>
      </w:r>
      <w:r>
        <w:instrText xml:space="preserve"> SEQ Figure \* ARABIC </w:instrText>
      </w:r>
      <w:r>
        <w:fldChar w:fldCharType="separate"/>
      </w:r>
      <w:r w:rsidR="00F02701">
        <w:t>39</w:t>
      </w:r>
      <w:r>
        <w:fldChar w:fldCharType="end"/>
      </w:r>
      <w:bookmarkEnd w:id="141"/>
      <w:r>
        <w:t xml:space="preserve">. </w:t>
      </w:r>
      <w:r w:rsidRPr="007D056B">
        <w:t>Minimum</w:t>
      </w:r>
      <w:r>
        <w:t xml:space="preserve"> and Maximum</w:t>
      </w:r>
      <w:r w:rsidRPr="007D056B">
        <w:t xml:space="preserve"> </w:t>
      </w:r>
      <w:r>
        <w:t>Vertical Vorticity</w:t>
      </w:r>
      <w:r w:rsidRPr="007D056B">
        <w:t xml:space="preserve"> History inside the domain</w:t>
      </w:r>
      <w:r>
        <w:t xml:space="preserve">. </w:t>
      </w:r>
      <w:r w:rsidRPr="007D056B">
        <w:t xml:space="preserve">Red line represents the reference case, green the wet case, and blue the dry case. The solid lines are the minimum </w:t>
      </w:r>
      <w:r>
        <w:t>vorticity</w:t>
      </w:r>
      <w:r w:rsidRPr="007D056B">
        <w:t xml:space="preserve"> and th</w:t>
      </w:r>
      <w:r>
        <w:t>e dashed lines are the maximum velocity.</w:t>
      </w:r>
      <w:bookmarkEnd w:id="142"/>
    </w:p>
    <w:p w14:paraId="22A23417" w14:textId="039B4750" w:rsidR="00B60E2B" w:rsidRDefault="00B60E2B" w:rsidP="00B60E2B">
      <w:r>
        <w:fldChar w:fldCharType="begin"/>
      </w:r>
      <w:r>
        <w:instrText xml:space="preserve"> REF _Ref456703208 \h </w:instrText>
      </w:r>
      <w:r>
        <w:fldChar w:fldCharType="separate"/>
      </w:r>
      <w:r>
        <w:t xml:space="preserve">Figure </w:t>
      </w:r>
      <w:r>
        <w:rPr>
          <w:noProof/>
        </w:rPr>
        <w:t>40</w:t>
      </w:r>
      <w:r>
        <w:fldChar w:fldCharType="end"/>
      </w:r>
      <w:r>
        <w:t xml:space="preserve"> represents the time-height cross section of the positive (left side) and negative (right side) vorticities for the three cases. In other words, for each time of the simulation, the maxima positive and negative </w:t>
      </w:r>
      <w:r>
        <w:lastRenderedPageBreak/>
        <w:t xml:space="preserve">vorticities at each altitude are recorded and plotted in </w:t>
      </w:r>
      <w:r>
        <w:fldChar w:fldCharType="begin"/>
      </w:r>
      <w:r>
        <w:instrText xml:space="preserve"> REF _Ref456703208 \h </w:instrText>
      </w:r>
      <w:r>
        <w:fldChar w:fldCharType="separate"/>
      </w:r>
      <w:r>
        <w:t xml:space="preserve">Figure </w:t>
      </w:r>
      <w:r>
        <w:rPr>
          <w:noProof/>
        </w:rPr>
        <w:t>40</w:t>
      </w:r>
      <w:r>
        <w:fldChar w:fldCharType="end"/>
      </w:r>
      <w:r>
        <w:t>. These plots reveal additional features of the simulated storms. First,</w:t>
      </w:r>
      <w:r w:rsidR="00280959">
        <w:t xml:space="preserve"> there is a</w:t>
      </w:r>
      <w:r>
        <w:t xml:space="preserve"> large difference in the </w:t>
      </w:r>
      <w:r w:rsidR="00280959">
        <w:t xml:space="preserve">vorticities represented for the </w:t>
      </w:r>
      <w:r>
        <w:t>dry simulation case (</w:t>
      </w:r>
      <w:r w:rsidR="00280959">
        <w:fldChar w:fldCharType="begin"/>
      </w:r>
      <w:r w:rsidR="00280959">
        <w:instrText xml:space="preserve"> REF _Ref456703208 \h </w:instrText>
      </w:r>
      <w:r w:rsidR="00280959">
        <w:fldChar w:fldCharType="separate"/>
      </w:r>
      <w:r w:rsidR="00280959">
        <w:t xml:space="preserve">Figure </w:t>
      </w:r>
      <w:r w:rsidR="00280959">
        <w:rPr>
          <w:noProof/>
        </w:rPr>
        <w:t>40</w:t>
      </w:r>
      <w:r w:rsidR="00280959">
        <w:fldChar w:fldCharType="end"/>
      </w:r>
      <w:r>
        <w:t>c), in comparison with the reference case (</w:t>
      </w:r>
      <w:r w:rsidR="00280959">
        <w:fldChar w:fldCharType="begin"/>
      </w:r>
      <w:r w:rsidR="00280959">
        <w:instrText xml:space="preserve"> REF _Ref456703208 \h </w:instrText>
      </w:r>
      <w:r w:rsidR="00280959">
        <w:fldChar w:fldCharType="separate"/>
      </w:r>
      <w:r w:rsidR="00280959">
        <w:t xml:space="preserve">Figure </w:t>
      </w:r>
      <w:r w:rsidR="00280959">
        <w:rPr>
          <w:noProof/>
        </w:rPr>
        <w:t>40</w:t>
      </w:r>
      <w:r w:rsidR="00280959">
        <w:fldChar w:fldCharType="end"/>
      </w:r>
      <w:r>
        <w:t>a) and the wet case (</w:t>
      </w:r>
      <w:r w:rsidR="00280959">
        <w:fldChar w:fldCharType="begin"/>
      </w:r>
      <w:r w:rsidR="00280959">
        <w:instrText xml:space="preserve"> REF _Ref456703208 \h </w:instrText>
      </w:r>
      <w:r w:rsidR="00280959">
        <w:fldChar w:fldCharType="separate"/>
      </w:r>
      <w:r w:rsidR="00280959">
        <w:t xml:space="preserve">Figure </w:t>
      </w:r>
      <w:r w:rsidR="00280959">
        <w:rPr>
          <w:noProof/>
        </w:rPr>
        <w:t>40</w:t>
      </w:r>
      <w:r w:rsidR="00280959">
        <w:fldChar w:fldCharType="end"/>
      </w:r>
      <w:r>
        <w:t xml:space="preserve">b). Indeed, for the dry case, the </w:t>
      </w:r>
      <w:r w:rsidR="00280959">
        <w:t>vorticities</w:t>
      </w:r>
      <w:r>
        <w:t xml:space="preserve"> are weaker, and there </w:t>
      </w:r>
      <w:r w:rsidR="00280959">
        <w:t>a</w:t>
      </w:r>
      <w:r>
        <w:t xml:space="preserve">re no significant </w:t>
      </w:r>
      <w:r w:rsidR="00280959">
        <w:t>positive and negative cores</w:t>
      </w:r>
      <w:r>
        <w:t>.</w:t>
      </w:r>
      <w:r w:rsidR="00280959">
        <w:t xml:space="preserve"> The strength of the positive and negative vorticities is similar. Like the updrafts and downdrafts, there is no vorticity above 13 km of altitude. The vorticities are also virtually unobservable above 7 km AGL from 7 min into the simulation through the end.</w:t>
      </w:r>
      <w:r w:rsidR="00D702EC">
        <w:t xml:space="preserve"> </w:t>
      </w:r>
      <w:r>
        <w:t xml:space="preserve">Conversely, the reference and wet cases </w:t>
      </w:r>
      <w:r w:rsidR="00D702EC">
        <w:t>exhibit</w:t>
      </w:r>
      <w:r>
        <w:t xml:space="preserve"> </w:t>
      </w:r>
      <w:r w:rsidR="00D702EC">
        <w:t>small positive vorticity</w:t>
      </w:r>
      <w:r>
        <w:t xml:space="preserve"> cores </w:t>
      </w:r>
      <w:r w:rsidR="00D702EC">
        <w:t>but show numerous cores for</w:t>
      </w:r>
      <w:r>
        <w:t xml:space="preserve"> the</w:t>
      </w:r>
      <w:r w:rsidR="00D702EC">
        <w:t xml:space="preserve"> negative vorticity. </w:t>
      </w:r>
      <w:r>
        <w:t>The</w:t>
      </w:r>
      <w:r w:rsidR="00D702EC">
        <w:t xml:space="preserve"> major negative vorticity feature in the reference case is observed between 11 and 14 km AGL, starting 1</w:t>
      </w:r>
      <w:r>
        <w:t>0 minutes into the simulation and persisting for about 3 minutes</w:t>
      </w:r>
      <w:r w:rsidR="00D702EC">
        <w:t>.</w:t>
      </w:r>
      <w:r>
        <w:t xml:space="preserve"> For the wet case, the </w:t>
      </w:r>
      <w:r w:rsidR="002B0C9B">
        <w:t xml:space="preserve">negative vorticity </w:t>
      </w:r>
      <w:r>
        <w:t>seem</w:t>
      </w:r>
      <w:r w:rsidR="002B0C9B">
        <w:t>s</w:t>
      </w:r>
      <w:r>
        <w:t xml:space="preserve"> to be stronger near the surface </w:t>
      </w:r>
      <w:r w:rsidR="002B0C9B">
        <w:t>(0 to 5 km AGL</w:t>
      </w:r>
      <w:r>
        <w:t xml:space="preserve">) within the </w:t>
      </w:r>
      <w:r w:rsidR="002B0C9B">
        <w:t>last</w:t>
      </w:r>
      <w:r>
        <w:t xml:space="preserve"> 5 minutes of the simulation. </w:t>
      </w:r>
    </w:p>
    <w:p w14:paraId="4203B0CB" w14:textId="77777777" w:rsidR="00B60E2B" w:rsidRPr="00B60E2B" w:rsidRDefault="00B60E2B" w:rsidP="002B0C9B"/>
    <w:p w14:paraId="36EC1152" w14:textId="19614D42" w:rsidR="00F02701" w:rsidRDefault="00F02701" w:rsidP="00F02701">
      <w:r>
        <w:rPr>
          <w:noProof/>
        </w:rPr>
        <w:lastRenderedPageBreak/>
        <w:drawing>
          <wp:inline distT="0" distB="0" distL="0" distR="0" wp14:anchorId="44DDA7FB" wp14:editId="06821B35">
            <wp:extent cx="5406259" cy="73152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ortz_timevsz_vert.png"/>
                    <pic:cNvPicPr/>
                  </pic:nvPicPr>
                  <pic:blipFill>
                    <a:blip r:embed="rId50">
                      <a:extLst>
                        <a:ext uri="{28A0092B-C50C-407E-A947-70E740481C1C}">
                          <a14:useLocalDpi xmlns:a14="http://schemas.microsoft.com/office/drawing/2010/main" val="0"/>
                        </a:ext>
                      </a:extLst>
                    </a:blip>
                    <a:stretch>
                      <a:fillRect/>
                    </a:stretch>
                  </pic:blipFill>
                  <pic:spPr>
                    <a:xfrm>
                      <a:off x="0" y="0"/>
                      <a:ext cx="5406259" cy="7315200"/>
                    </a:xfrm>
                    <a:prstGeom prst="rect">
                      <a:avLst/>
                    </a:prstGeom>
                  </pic:spPr>
                </pic:pic>
              </a:graphicData>
            </a:graphic>
          </wp:inline>
        </w:drawing>
      </w:r>
    </w:p>
    <w:p w14:paraId="485A7D9F" w14:textId="1E27DF6F" w:rsidR="00F02701" w:rsidRPr="00F02701" w:rsidRDefault="00F02701" w:rsidP="00F02701">
      <w:pPr>
        <w:pStyle w:val="Caption"/>
      </w:pPr>
      <w:bookmarkStart w:id="143" w:name="_Ref456703208"/>
      <w:r>
        <w:t xml:space="preserve">Figure </w:t>
      </w:r>
      <w:r>
        <w:fldChar w:fldCharType="begin"/>
      </w:r>
      <w:r>
        <w:instrText xml:space="preserve"> SEQ Figure \* ARABIC </w:instrText>
      </w:r>
      <w:r>
        <w:fldChar w:fldCharType="separate"/>
      </w:r>
      <w:r>
        <w:t>40</w:t>
      </w:r>
      <w:r>
        <w:fldChar w:fldCharType="end"/>
      </w:r>
      <w:bookmarkEnd w:id="143"/>
      <w:r>
        <w:t>. Maxima of the positive and minima vorticity over the simulation times and altitude. (a) reference case, (b) wet case, and (c) dry case.</w:t>
      </w:r>
    </w:p>
    <w:p w14:paraId="2FE0CA4D" w14:textId="18602625" w:rsidR="00225A57" w:rsidRPr="00225A57" w:rsidRDefault="00B71013" w:rsidP="00F02701">
      <w:r>
        <w:lastRenderedPageBreak/>
        <w:fldChar w:fldCharType="begin"/>
      </w:r>
      <w:r>
        <w:instrText xml:space="preserve"> REF _Ref456701337 \h </w:instrText>
      </w:r>
      <w:r>
        <w:fldChar w:fldCharType="separate"/>
      </w:r>
      <w:r>
        <w:t xml:space="preserve">Figure </w:t>
      </w:r>
      <w:r>
        <w:rPr>
          <w:noProof/>
        </w:rPr>
        <w:t>41</w:t>
      </w:r>
      <w:r>
        <w:fldChar w:fldCharType="end"/>
      </w:r>
      <w:r w:rsidR="00225A57">
        <w:t xml:space="preserve"> through</w:t>
      </w:r>
      <w:r>
        <w:fldChar w:fldCharType="begin"/>
      </w:r>
      <w:r>
        <w:instrText xml:space="preserve"> REF _Ref456701356 \h </w:instrText>
      </w:r>
      <w:r>
        <w:fldChar w:fldCharType="separate"/>
      </w:r>
      <w:r>
        <w:t xml:space="preserve"> </w:t>
      </w:r>
      <w:r>
        <w:rPr>
          <w:noProof/>
        </w:rPr>
        <w:t>43</w:t>
      </w:r>
      <w:r>
        <w:fldChar w:fldCharType="end"/>
      </w:r>
      <w:r w:rsidR="00225A57">
        <w:t xml:space="preserve"> represent the positive and negative vorticity histories for the reference, wet, and dry cases, respectively. In each figure, the times of the three pressure minima peaks have been delineated. For the reference case, the maximum positive vorticity behavior (</w:t>
      </w:r>
      <w:r>
        <w:fldChar w:fldCharType="begin"/>
      </w:r>
      <w:r>
        <w:instrText xml:space="preserve"> REF _Ref456701337 \h </w:instrText>
      </w:r>
      <w:r>
        <w:fldChar w:fldCharType="separate"/>
      </w:r>
      <w:r>
        <w:t xml:space="preserve">Figure </w:t>
      </w:r>
      <w:r>
        <w:rPr>
          <w:noProof/>
        </w:rPr>
        <w:t>41</w:t>
      </w:r>
      <w:r>
        <w:fldChar w:fldCharType="end"/>
      </w:r>
      <w:r w:rsidR="00225A57">
        <w:t>) has a similar behavior, such as the 2 dominant peaks before the 2</w:t>
      </w:r>
      <w:r w:rsidR="00225A57" w:rsidRPr="007E2180">
        <w:rPr>
          <w:vertAlign w:val="superscript"/>
        </w:rPr>
        <w:t>nd</w:t>
      </w:r>
      <w:r w:rsidR="00225A57">
        <w:t xml:space="preserve"> marked pressure depression that the maximum vertical velocity (</w:t>
      </w:r>
      <w:r w:rsidR="00225A57">
        <w:fldChar w:fldCharType="begin"/>
      </w:r>
      <w:r w:rsidR="00225A57">
        <w:instrText xml:space="preserve"> REF _Ref441477699 \h </w:instrText>
      </w:r>
      <w:r w:rsidR="00225A57">
        <w:fldChar w:fldCharType="separate"/>
      </w:r>
      <w:r w:rsidR="00225A57">
        <w:t>Figure 36</w:t>
      </w:r>
      <w:r w:rsidR="00225A57">
        <w:fldChar w:fldCharType="end"/>
      </w:r>
      <w:r w:rsidR="00225A57">
        <w:t>).</w:t>
      </w:r>
      <w:r w:rsidR="00F02701">
        <w:t xml:space="preserve"> Concerning the wet case (</w:t>
      </w:r>
      <w:r>
        <w:fldChar w:fldCharType="begin"/>
      </w:r>
      <w:r>
        <w:instrText xml:space="preserve"> REF _Ref456701797 \h </w:instrText>
      </w:r>
      <w:r>
        <w:fldChar w:fldCharType="separate"/>
      </w:r>
      <w:r>
        <w:t xml:space="preserve">Figure </w:t>
      </w:r>
      <w:r>
        <w:rPr>
          <w:noProof/>
        </w:rPr>
        <w:t>42</w:t>
      </w:r>
      <w:r>
        <w:fldChar w:fldCharType="end"/>
      </w:r>
      <w:r w:rsidR="00F02701">
        <w:t>), it seems that, at the time of the pressure depression peaks, there is a stronger vorticity</w:t>
      </w:r>
      <w:r>
        <w:t xml:space="preserve">. </w:t>
      </w:r>
      <w:r>
        <w:fldChar w:fldCharType="begin"/>
      </w:r>
      <w:r>
        <w:instrText xml:space="preserve"> REF _Ref456701356 \h </w:instrText>
      </w:r>
      <w:r>
        <w:fldChar w:fldCharType="separate"/>
      </w:r>
      <w:r>
        <w:t xml:space="preserve">Figure </w:t>
      </w:r>
      <w:r>
        <w:rPr>
          <w:noProof/>
        </w:rPr>
        <w:t>43</w:t>
      </w:r>
      <w:r>
        <w:fldChar w:fldCharType="end"/>
      </w:r>
      <w:r w:rsidR="00F02701">
        <w:t xml:space="preserve"> show</w:t>
      </w:r>
      <w:r>
        <w:t>s</w:t>
      </w:r>
      <w:r w:rsidR="00F02701">
        <w:t xml:space="preserve"> that, for the dry case, the vorticity appearance </w:t>
      </w:r>
      <w:r w:rsidR="00F02701" w:rsidRPr="000B5883">
        <w:t>is rather smooth appearance</w:t>
      </w:r>
      <w:r w:rsidR="00F02701">
        <w:t>.</w:t>
      </w:r>
    </w:p>
    <w:p w14:paraId="39E23D8F" w14:textId="4E0F5AA2" w:rsidR="003B0E56" w:rsidRDefault="002B46D6" w:rsidP="004035D0">
      <w:pPr>
        <w:jc w:val="center"/>
      </w:pPr>
      <w:r>
        <w:rPr>
          <w:noProof/>
        </w:rPr>
        <w:drawing>
          <wp:inline distT="0" distB="0" distL="0" distR="0" wp14:anchorId="3E14E533" wp14:editId="5BE95458">
            <wp:extent cx="3086100"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ortzmin_max_withnumber_actual.png"/>
                    <pic:cNvPicPr/>
                  </pic:nvPicPr>
                  <pic:blipFill>
                    <a:blip r:embed="rId51">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1B18DE4" w14:textId="299701F3" w:rsidR="00047BD0" w:rsidRDefault="00047BD0" w:rsidP="007E2180">
      <w:pPr>
        <w:pStyle w:val="Caption"/>
      </w:pPr>
      <w:bookmarkStart w:id="144" w:name="_Ref456701337"/>
      <w:r>
        <w:t xml:space="preserve">Figure </w:t>
      </w:r>
      <w:r>
        <w:fldChar w:fldCharType="begin"/>
      </w:r>
      <w:r>
        <w:instrText xml:space="preserve"> SEQ Figure \* ARABIC </w:instrText>
      </w:r>
      <w:r>
        <w:fldChar w:fldCharType="separate"/>
      </w:r>
      <w:r w:rsidR="00F02701">
        <w:t>41</w:t>
      </w:r>
      <w:r>
        <w:fldChar w:fldCharType="end"/>
      </w:r>
      <w:bookmarkEnd w:id="144"/>
      <w:r>
        <w:t xml:space="preserve">. Vertical vorticity </w:t>
      </w:r>
      <w:r w:rsidRPr="00FC1E7B">
        <w:t>Histo</w:t>
      </w:r>
      <w:r>
        <w:t>ry inside the domain for the reference</w:t>
      </w:r>
      <w:r w:rsidRPr="00FC1E7B">
        <w:t xml:space="preserve"> case. The plain</w:t>
      </w:r>
      <w:r>
        <w:t xml:space="preserve"> red</w:t>
      </w:r>
      <w:r w:rsidRPr="00FC1E7B">
        <w:t xml:space="preserve"> line represents the </w:t>
      </w:r>
      <w:r>
        <w:t>minimum vertical vorticity</w:t>
      </w:r>
      <w:r w:rsidRPr="00FC1E7B">
        <w:t>, and the dash</w:t>
      </w:r>
      <w:r>
        <w:t xml:space="preserve"> red</w:t>
      </w:r>
      <w:r w:rsidRPr="00FC1E7B">
        <w:t xml:space="preserve"> line the m</w:t>
      </w:r>
      <w:r>
        <w:t>axi</w:t>
      </w:r>
      <w:r w:rsidRPr="00FC1E7B">
        <w:t xml:space="preserve">mum vertical </w:t>
      </w:r>
      <w:r>
        <w:t>vorticity</w:t>
      </w:r>
      <w:r w:rsidRPr="00FC1E7B">
        <w:t>.</w:t>
      </w:r>
    </w:p>
    <w:p w14:paraId="654F9263" w14:textId="6BC07DC3" w:rsidR="008607FF" w:rsidRDefault="002B46D6" w:rsidP="004035D0">
      <w:pPr>
        <w:jc w:val="center"/>
      </w:pPr>
      <w:r>
        <w:rPr>
          <w:noProof/>
        </w:rPr>
        <w:lastRenderedPageBreak/>
        <w:drawing>
          <wp:inline distT="0" distB="0" distL="0" distR="0" wp14:anchorId="52A5A018" wp14:editId="6396775C">
            <wp:extent cx="30861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ortzmin_max_withnumber_wet.png"/>
                    <pic:cNvPicPr/>
                  </pic:nvPicPr>
                  <pic:blipFill>
                    <a:blip r:embed="rId52">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16300EC1" w14:textId="09498626" w:rsidR="00047BD0" w:rsidRDefault="00047BD0" w:rsidP="00047BD0">
      <w:pPr>
        <w:pStyle w:val="Caption"/>
      </w:pPr>
      <w:bookmarkStart w:id="145" w:name="_Ref456701797"/>
      <w:r>
        <w:t xml:space="preserve">Figure </w:t>
      </w:r>
      <w:r>
        <w:fldChar w:fldCharType="begin"/>
      </w:r>
      <w:r>
        <w:instrText xml:space="preserve"> SEQ Figure \* ARABIC </w:instrText>
      </w:r>
      <w:r>
        <w:fldChar w:fldCharType="separate"/>
      </w:r>
      <w:r w:rsidR="00F02701">
        <w:t>42</w:t>
      </w:r>
      <w:r>
        <w:fldChar w:fldCharType="end"/>
      </w:r>
      <w:bookmarkEnd w:id="145"/>
      <w:r>
        <w:t xml:space="preserve">. Vertical vorticity </w:t>
      </w:r>
      <w:r w:rsidRPr="00FC1E7B">
        <w:t>Histo</w:t>
      </w:r>
      <w:r>
        <w:t>ry inside the domain for the wet</w:t>
      </w:r>
      <w:r w:rsidRPr="00FC1E7B">
        <w:t xml:space="preserve"> case. The plain</w:t>
      </w:r>
      <w:r>
        <w:t xml:space="preserve"> green</w:t>
      </w:r>
      <w:r w:rsidRPr="00FC1E7B">
        <w:t xml:space="preserve"> line represents the </w:t>
      </w:r>
      <w:r>
        <w:t>minimum vertical vorticity</w:t>
      </w:r>
      <w:r w:rsidRPr="00FC1E7B">
        <w:t>, and the dash</w:t>
      </w:r>
      <w:r>
        <w:t xml:space="preserve"> green</w:t>
      </w:r>
      <w:r w:rsidRPr="00FC1E7B">
        <w:t xml:space="preserve"> line the m</w:t>
      </w:r>
      <w:r>
        <w:t>axi</w:t>
      </w:r>
      <w:r w:rsidRPr="00FC1E7B">
        <w:t xml:space="preserve">mum vertical </w:t>
      </w:r>
      <w:r>
        <w:t>vorticity</w:t>
      </w:r>
      <w:r w:rsidRPr="00FC1E7B">
        <w:t>.</w:t>
      </w:r>
    </w:p>
    <w:p w14:paraId="679D3CBD" w14:textId="77777777" w:rsidR="00047BD0" w:rsidRDefault="00047BD0" w:rsidP="004035D0">
      <w:pPr>
        <w:jc w:val="center"/>
      </w:pPr>
    </w:p>
    <w:p w14:paraId="556C1B9E" w14:textId="7BF0F419" w:rsidR="008607FF" w:rsidRDefault="002B46D6" w:rsidP="004035D0">
      <w:pPr>
        <w:jc w:val="center"/>
      </w:pPr>
      <w:r>
        <w:rPr>
          <w:noProof/>
        </w:rPr>
        <w:drawing>
          <wp:inline distT="0" distB="0" distL="0" distR="0" wp14:anchorId="65D15DAA" wp14:editId="73B9A39E">
            <wp:extent cx="3086100"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ortzmin_max_withnumber_dry.png"/>
                    <pic:cNvPicPr/>
                  </pic:nvPicPr>
                  <pic:blipFill>
                    <a:blip r:embed="rId53">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76AB6A48" w14:textId="5FB3A967" w:rsidR="00047BD0" w:rsidRDefault="00047BD0" w:rsidP="00047BD0">
      <w:pPr>
        <w:pStyle w:val="Caption"/>
      </w:pPr>
      <w:bookmarkStart w:id="146" w:name="_Ref456701356"/>
      <w:r>
        <w:t xml:space="preserve">Figure </w:t>
      </w:r>
      <w:r>
        <w:fldChar w:fldCharType="begin"/>
      </w:r>
      <w:r>
        <w:instrText xml:space="preserve"> SEQ Figure \* ARABIC </w:instrText>
      </w:r>
      <w:r>
        <w:fldChar w:fldCharType="separate"/>
      </w:r>
      <w:r w:rsidR="00F02701">
        <w:t>43</w:t>
      </w:r>
      <w:r>
        <w:fldChar w:fldCharType="end"/>
      </w:r>
      <w:bookmarkEnd w:id="146"/>
      <w:r>
        <w:t xml:space="preserve">. Vertical vorticity </w:t>
      </w:r>
      <w:r w:rsidRPr="00FC1E7B">
        <w:t>Histo</w:t>
      </w:r>
      <w:r>
        <w:t>ry inside the domain for the dry</w:t>
      </w:r>
      <w:r w:rsidRPr="00FC1E7B">
        <w:t xml:space="preserve"> case. The plain</w:t>
      </w:r>
      <w:r>
        <w:t xml:space="preserve"> blue</w:t>
      </w:r>
      <w:r w:rsidRPr="00FC1E7B">
        <w:t xml:space="preserve"> line represents the </w:t>
      </w:r>
      <w:r>
        <w:t>minimum vertical vorticity</w:t>
      </w:r>
      <w:r w:rsidRPr="00FC1E7B">
        <w:t>, and the dash</w:t>
      </w:r>
      <w:r>
        <w:t xml:space="preserve"> blue</w:t>
      </w:r>
      <w:r w:rsidRPr="00FC1E7B">
        <w:t xml:space="preserve"> line the m</w:t>
      </w:r>
      <w:r>
        <w:t>axi</w:t>
      </w:r>
      <w:r w:rsidRPr="00FC1E7B">
        <w:t xml:space="preserve">mum vertical </w:t>
      </w:r>
      <w:r>
        <w:t>vorticity</w:t>
      </w:r>
      <w:r w:rsidRPr="00FC1E7B">
        <w:t>.</w:t>
      </w:r>
    </w:p>
    <w:p w14:paraId="153A3FB9" w14:textId="77777777" w:rsidR="00047BD0" w:rsidRDefault="00047BD0" w:rsidP="004035D0">
      <w:pPr>
        <w:jc w:val="center"/>
      </w:pPr>
    </w:p>
    <w:p w14:paraId="66B29CD4" w14:textId="02332C34" w:rsidR="00280E49" w:rsidRDefault="00280E49" w:rsidP="00D07403">
      <w:pPr>
        <w:pStyle w:val="Heading3"/>
      </w:pPr>
      <w:bookmarkStart w:id="147" w:name="_Toc456001167"/>
      <w:r>
        <w:lastRenderedPageBreak/>
        <w:t>Reynolds stresses</w:t>
      </w:r>
      <w:bookmarkEnd w:id="147"/>
    </w:p>
    <w:p w14:paraId="52696E12" w14:textId="1D819CC2" w:rsidR="00DF2589" w:rsidRDefault="00BD7764">
      <w:pPr>
        <w:rPr>
          <w:noProof/>
        </w:rPr>
      </w:pPr>
      <w:r>
        <w:rPr>
          <w:noProof/>
        </w:rPr>
        <w:t>In order to examine possible turbulence links with tornadogenesis, t</w:t>
      </w:r>
      <w:r w:rsidR="009B6690">
        <w:rPr>
          <w:noProof/>
        </w:rPr>
        <w:t>he Reynolds stresses were calculated over a 2.5 min</w:t>
      </w:r>
      <w:r w:rsidR="00065AC9">
        <w:rPr>
          <w:noProof/>
        </w:rPr>
        <w:t xml:space="preserve"> time interval</w:t>
      </w:r>
      <w:r w:rsidR="009B6690">
        <w:rPr>
          <w:noProof/>
        </w:rPr>
        <w:t>.</w:t>
      </w:r>
      <w:r w:rsidR="00B84628">
        <w:rPr>
          <w:noProof/>
        </w:rPr>
        <w:t xml:space="preserve"> </w:t>
      </w:r>
      <w:r>
        <w:rPr>
          <w:noProof/>
        </w:rPr>
        <w:t xml:space="preserve">The initial pressure deficit excursions, occuring at 5-, 5.5-, and 11-minutes into the simulations for the reference, wet and dry cases, respectively, were of primary interest.  </w:t>
      </w:r>
      <w:r w:rsidR="002B0C9B">
        <w:rPr>
          <w:noProof/>
        </w:rPr>
        <w:fldChar w:fldCharType="begin"/>
      </w:r>
      <w:r w:rsidR="002B0C9B">
        <w:rPr>
          <w:noProof/>
        </w:rPr>
        <w:instrText xml:space="preserve"> REF _Ref449702973 \h </w:instrText>
      </w:r>
      <w:r w:rsidR="002B0C9B">
        <w:rPr>
          <w:noProof/>
        </w:rPr>
      </w:r>
      <w:r w:rsidR="002B0C9B">
        <w:rPr>
          <w:noProof/>
        </w:rPr>
        <w:fldChar w:fldCharType="separate"/>
      </w:r>
      <w:r w:rsidR="002B0C9B">
        <w:t xml:space="preserve">Figure </w:t>
      </w:r>
      <w:r w:rsidR="002B0C9B">
        <w:rPr>
          <w:noProof/>
        </w:rPr>
        <w:t>44</w:t>
      </w:r>
      <w:r w:rsidR="002B0C9B">
        <w:rPr>
          <w:noProof/>
        </w:rPr>
        <w:fldChar w:fldCharType="end"/>
      </w:r>
      <w:r w:rsidR="00065AC9">
        <w:rPr>
          <w:noProof/>
        </w:rPr>
        <w:t xml:space="preserve"> through</w:t>
      </w:r>
      <w:r w:rsidR="00EE55A2">
        <w:rPr>
          <w:noProof/>
        </w:rPr>
        <w:fldChar w:fldCharType="begin"/>
      </w:r>
      <w:r w:rsidR="00EE55A2">
        <w:rPr>
          <w:noProof/>
        </w:rPr>
        <w:instrText xml:space="preserve"> REF _Ref449702976 \h </w:instrText>
      </w:r>
      <w:r w:rsidR="00EE55A2">
        <w:rPr>
          <w:noProof/>
        </w:rPr>
      </w:r>
      <w:r w:rsidR="00EE55A2">
        <w:rPr>
          <w:noProof/>
        </w:rPr>
        <w:fldChar w:fldCharType="separate"/>
      </w:r>
      <w:r w:rsidR="00EE55A2">
        <w:t xml:space="preserve"> </w:t>
      </w:r>
      <w:r w:rsidR="00EE55A2">
        <w:rPr>
          <w:noProof/>
        </w:rPr>
        <w:t>46</w:t>
      </w:r>
      <w:r w:rsidR="00EE55A2">
        <w:rPr>
          <w:noProof/>
        </w:rPr>
        <w:fldChar w:fldCharType="end"/>
      </w:r>
      <w:r w:rsidR="00EE55A2">
        <w:t xml:space="preserve"> </w:t>
      </w:r>
      <w:r w:rsidR="00B84628">
        <w:rPr>
          <w:noProof/>
        </w:rPr>
        <w:t xml:space="preserve">represent the domain slices of Reynolds stresses for the three cases at </w:t>
      </w:r>
      <w:r>
        <w:rPr>
          <w:noProof/>
        </w:rPr>
        <w:t>the</w:t>
      </w:r>
      <w:r w:rsidR="00B84628">
        <w:rPr>
          <w:noProof/>
        </w:rPr>
        <w:t xml:space="preserve"> specific</w:t>
      </w:r>
      <w:r>
        <w:rPr>
          <w:noProof/>
        </w:rPr>
        <w:t xml:space="preserve"> pressure deficit excursion</w:t>
      </w:r>
      <w:r w:rsidR="00B84628">
        <w:rPr>
          <w:noProof/>
        </w:rPr>
        <w:t xml:space="preserve"> time</w:t>
      </w:r>
      <w:r>
        <w:rPr>
          <w:noProof/>
        </w:rPr>
        <w:t>s</w:t>
      </w:r>
      <w:r w:rsidR="00B84628">
        <w:rPr>
          <w:noProof/>
        </w:rPr>
        <w:t xml:space="preserve"> and location</w:t>
      </w:r>
      <w:r>
        <w:rPr>
          <w:noProof/>
        </w:rPr>
        <w:t>s</w:t>
      </w:r>
      <w:r w:rsidR="00B84628">
        <w:rPr>
          <w:noProof/>
        </w:rPr>
        <w:t xml:space="preserve">. </w:t>
      </w:r>
      <w:r w:rsidR="006971DB">
        <w:rPr>
          <w:noProof/>
        </w:rPr>
        <w:t xml:space="preserve">We can </w:t>
      </w:r>
      <w:r>
        <w:rPr>
          <w:noProof/>
        </w:rPr>
        <w:t>se</w:t>
      </w:r>
      <w:r w:rsidR="006971DB">
        <w:rPr>
          <w:noProof/>
        </w:rPr>
        <w:t>e that the Reynolds stresses for the dry case are weaker than the other two cases</w:t>
      </w:r>
      <w:r w:rsidR="00006EDF">
        <w:rPr>
          <w:noProof/>
        </w:rPr>
        <w:t xml:space="preserve">. The “pockets” of </w:t>
      </w:r>
      <w:r>
        <w:rPr>
          <w:noProof/>
        </w:rPr>
        <w:t xml:space="preserve">detectable </w:t>
      </w:r>
      <w:r w:rsidR="00006EDF">
        <w:rPr>
          <w:noProof/>
        </w:rPr>
        <w:t xml:space="preserve">Reynolds stresses </w:t>
      </w:r>
      <w:r>
        <w:rPr>
          <w:noProof/>
        </w:rPr>
        <w:t>for the dry</w:t>
      </w:r>
      <w:r w:rsidR="00006EDF">
        <w:rPr>
          <w:noProof/>
        </w:rPr>
        <w:t xml:space="preserve"> case </w:t>
      </w:r>
      <w:r w:rsidR="00215405">
        <w:rPr>
          <w:noProof/>
        </w:rPr>
        <w:t>occur</w:t>
      </w:r>
      <w:r w:rsidR="00006EDF">
        <w:rPr>
          <w:noProof/>
        </w:rPr>
        <w:t xml:space="preserve"> a lower attitude</w:t>
      </w:r>
      <w:r w:rsidR="00215405">
        <w:rPr>
          <w:noProof/>
        </w:rPr>
        <w:t>s</w:t>
      </w:r>
      <w:r w:rsidR="00006EDF">
        <w:rPr>
          <w:noProof/>
        </w:rPr>
        <w:t xml:space="preserve"> compared </w:t>
      </w:r>
      <w:r w:rsidR="00215405">
        <w:rPr>
          <w:noProof/>
        </w:rPr>
        <w:t>with</w:t>
      </w:r>
      <w:r w:rsidR="00006EDF">
        <w:rPr>
          <w:noProof/>
        </w:rPr>
        <w:t xml:space="preserve"> the reference and wet cases. </w:t>
      </w:r>
      <w:r w:rsidR="00215405">
        <w:rPr>
          <w:noProof/>
        </w:rPr>
        <w:t>A</w:t>
      </w:r>
      <w:r w:rsidR="00006EDF">
        <w:rPr>
          <w:noProof/>
        </w:rPr>
        <w:t>tmospher</w:t>
      </w:r>
      <w:r w:rsidR="00215405">
        <w:rPr>
          <w:noProof/>
        </w:rPr>
        <w:t>ic moisture levels appear</w:t>
      </w:r>
      <w:r w:rsidR="00006EDF">
        <w:rPr>
          <w:noProof/>
        </w:rPr>
        <w:t xml:space="preserve"> to reenforce the strength of the </w:t>
      </w:r>
      <w:r w:rsidR="00215405">
        <w:rPr>
          <w:noProof/>
        </w:rPr>
        <w:t xml:space="preserve">Reynolds </w:t>
      </w:r>
      <w:r w:rsidR="00006EDF">
        <w:rPr>
          <w:noProof/>
        </w:rPr>
        <w:t xml:space="preserve">stresses, </w:t>
      </w:r>
      <w:r w:rsidR="00215405">
        <w:rPr>
          <w:noProof/>
        </w:rPr>
        <w:t>since</w:t>
      </w:r>
      <w:r w:rsidR="00006EDF">
        <w:rPr>
          <w:noProof/>
        </w:rPr>
        <w:t xml:space="preserve"> the</w:t>
      </w:r>
      <w:r w:rsidR="00215405">
        <w:rPr>
          <w:noProof/>
        </w:rPr>
        <w:t xml:space="preserve"> Reynolds</w:t>
      </w:r>
      <w:r w:rsidR="00006EDF">
        <w:rPr>
          <w:noProof/>
        </w:rPr>
        <w:t xml:space="preserve"> stress</w:t>
      </w:r>
      <w:r w:rsidR="00215405">
        <w:rPr>
          <w:noProof/>
        </w:rPr>
        <w:t xml:space="preserve"> magnitudes for</w:t>
      </w:r>
      <w:r w:rsidR="00006EDF">
        <w:rPr>
          <w:noProof/>
        </w:rPr>
        <w:t xml:space="preserve"> the wet case </w:t>
      </w:r>
      <w:r w:rsidR="00215405">
        <w:rPr>
          <w:noProof/>
        </w:rPr>
        <w:t>are larger, when</w:t>
      </w:r>
      <w:r w:rsidR="00006EDF">
        <w:rPr>
          <w:noProof/>
        </w:rPr>
        <w:t xml:space="preserve"> compared </w:t>
      </w:r>
      <w:r w:rsidR="00215405">
        <w:rPr>
          <w:noProof/>
        </w:rPr>
        <w:t>with</w:t>
      </w:r>
      <w:r w:rsidR="00006EDF">
        <w:rPr>
          <w:noProof/>
        </w:rPr>
        <w:t xml:space="preserve"> the reference and dry cases. </w:t>
      </w:r>
      <w:r w:rsidR="00215405">
        <w:rPr>
          <w:noProof/>
        </w:rPr>
        <w:t>Based on</w:t>
      </w:r>
      <w:r w:rsidR="00EC5E4F">
        <w:rPr>
          <w:noProof/>
        </w:rPr>
        <w:t xml:space="preserve"> the number of small “pockets” of stresses, </w:t>
      </w:r>
      <w:r w:rsidR="00006EDF">
        <w:rPr>
          <w:noProof/>
        </w:rPr>
        <w:t xml:space="preserve"> the</w:t>
      </w:r>
      <w:r w:rsidR="00215405">
        <w:rPr>
          <w:noProof/>
        </w:rPr>
        <w:t xml:space="preserve"> LES</w:t>
      </w:r>
      <w:r w:rsidR="00EC5E4F">
        <w:rPr>
          <w:noProof/>
        </w:rPr>
        <w:t xml:space="preserve"> Reynolds</w:t>
      </w:r>
      <w:r w:rsidR="00006EDF">
        <w:rPr>
          <w:noProof/>
        </w:rPr>
        <w:t xml:space="preserve"> </w:t>
      </w:r>
      <w:r w:rsidR="00EC5E4F">
        <w:rPr>
          <w:noProof/>
        </w:rPr>
        <w:t>stresses are not well organized.</w:t>
      </w:r>
    </w:p>
    <w:p w14:paraId="7A234967" w14:textId="31B08AC5" w:rsidR="00D07403" w:rsidRDefault="009B6690">
      <w:pPr>
        <w:rPr>
          <w:noProof/>
        </w:rPr>
      </w:pPr>
      <w:r>
        <w:rPr>
          <w:noProof/>
        </w:rPr>
        <w:t xml:space="preserve"> </w:t>
      </w:r>
    </w:p>
    <w:p w14:paraId="723673A9" w14:textId="77777777" w:rsidR="009B6690" w:rsidRDefault="009B6690">
      <w:pPr>
        <w:rPr>
          <w:noProof/>
        </w:rPr>
      </w:pPr>
    </w:p>
    <w:p w14:paraId="2E000325" w14:textId="08A1ABF8" w:rsidR="009B6690" w:rsidRDefault="009B6690" w:rsidP="004035D0">
      <w:pPr>
        <w:jc w:val="center"/>
        <w:rPr>
          <w:noProof/>
        </w:rPr>
      </w:pPr>
      <w:r>
        <w:rPr>
          <w:noProof/>
        </w:rPr>
        <w:lastRenderedPageBreak/>
        <w:drawing>
          <wp:inline distT="0" distB="0" distL="0" distR="0" wp14:anchorId="3D4F0CE8" wp14:editId="0F4A0667">
            <wp:extent cx="3949819" cy="7203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ress_xplane_early_all.png"/>
                    <pic:cNvPicPr/>
                  </pic:nvPicPr>
                  <pic:blipFill>
                    <a:blip r:embed="rId54">
                      <a:extLst>
                        <a:ext uri="{28A0092B-C50C-407E-A947-70E740481C1C}">
                          <a14:useLocalDpi xmlns:a14="http://schemas.microsoft.com/office/drawing/2010/main" val="0"/>
                        </a:ext>
                      </a:extLst>
                    </a:blip>
                    <a:stretch>
                      <a:fillRect/>
                    </a:stretch>
                  </pic:blipFill>
                  <pic:spPr>
                    <a:xfrm>
                      <a:off x="0" y="0"/>
                      <a:ext cx="3949819" cy="7203465"/>
                    </a:xfrm>
                    <a:prstGeom prst="rect">
                      <a:avLst/>
                    </a:prstGeom>
                  </pic:spPr>
                </pic:pic>
              </a:graphicData>
            </a:graphic>
          </wp:inline>
        </w:drawing>
      </w:r>
    </w:p>
    <w:p w14:paraId="2526FA24" w14:textId="25E45132" w:rsidR="004738FF" w:rsidRDefault="004738FF" w:rsidP="004035D0">
      <w:pPr>
        <w:pStyle w:val="Caption"/>
      </w:pPr>
      <w:bookmarkStart w:id="148" w:name="_Ref449702973"/>
      <w:bookmarkStart w:id="149" w:name="_Toc456340776"/>
      <w:r>
        <w:t xml:space="preserve">Figure </w:t>
      </w:r>
      <w:r>
        <w:fldChar w:fldCharType="begin"/>
      </w:r>
      <w:r>
        <w:instrText xml:space="preserve"> SEQ Figure \* ARABIC </w:instrText>
      </w:r>
      <w:r>
        <w:fldChar w:fldCharType="separate"/>
      </w:r>
      <w:r w:rsidR="002B0C9B">
        <w:t>44</w:t>
      </w:r>
      <w:r>
        <w:fldChar w:fldCharType="end"/>
      </w:r>
      <w:bookmarkEnd w:id="148"/>
      <w:r>
        <w:t xml:space="preserve">. Reynolds stresses in the </w:t>
      </w:r>
      <w:r w:rsidR="00EC5E4F">
        <w:t>South-North</w:t>
      </w:r>
      <w:r>
        <w:t xml:space="preserve"> plane for (a) the reference case, (b) the wet case, and (c) the dry case.</w:t>
      </w:r>
      <w:bookmarkEnd w:id="149"/>
    </w:p>
    <w:p w14:paraId="6D376BE5" w14:textId="283A59CE" w:rsidR="00280E49" w:rsidRDefault="00A450C1" w:rsidP="004035D0">
      <w:pPr>
        <w:jc w:val="center"/>
      </w:pPr>
      <w:r>
        <w:rPr>
          <w:noProof/>
        </w:rPr>
        <w:lastRenderedPageBreak/>
        <w:drawing>
          <wp:inline distT="0" distB="0" distL="0" distR="0" wp14:anchorId="67BD3EB3" wp14:editId="404A93E7">
            <wp:extent cx="3955708" cy="7202787"/>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ess_xplane_early_all.png"/>
                    <pic:cNvPicPr/>
                  </pic:nvPicPr>
                  <pic:blipFill>
                    <a:blip r:embed="rId55">
                      <a:extLst>
                        <a:ext uri="{28A0092B-C50C-407E-A947-70E740481C1C}">
                          <a14:useLocalDpi xmlns:a14="http://schemas.microsoft.com/office/drawing/2010/main" val="0"/>
                        </a:ext>
                      </a:extLst>
                    </a:blip>
                    <a:stretch>
                      <a:fillRect/>
                    </a:stretch>
                  </pic:blipFill>
                  <pic:spPr>
                    <a:xfrm>
                      <a:off x="0" y="0"/>
                      <a:ext cx="3955708" cy="7202787"/>
                    </a:xfrm>
                    <a:prstGeom prst="rect">
                      <a:avLst/>
                    </a:prstGeom>
                  </pic:spPr>
                </pic:pic>
              </a:graphicData>
            </a:graphic>
          </wp:inline>
        </w:drawing>
      </w:r>
    </w:p>
    <w:p w14:paraId="7187249F" w14:textId="54E8DFC5" w:rsidR="004738FF" w:rsidRDefault="004738FF" w:rsidP="004035D0">
      <w:pPr>
        <w:pStyle w:val="Caption"/>
      </w:pPr>
      <w:bookmarkStart w:id="150" w:name="_Ref449702975"/>
      <w:bookmarkStart w:id="151" w:name="_Toc456340777"/>
      <w:r>
        <w:t xml:space="preserve">Figure </w:t>
      </w:r>
      <w:r>
        <w:fldChar w:fldCharType="begin"/>
      </w:r>
      <w:r>
        <w:instrText xml:space="preserve"> SEQ Figure \* ARABIC </w:instrText>
      </w:r>
      <w:r>
        <w:fldChar w:fldCharType="separate"/>
      </w:r>
      <w:r w:rsidR="00F02701">
        <w:t>45</w:t>
      </w:r>
      <w:r>
        <w:fldChar w:fldCharType="end"/>
      </w:r>
      <w:bookmarkEnd w:id="150"/>
      <w:r>
        <w:t xml:space="preserve">. </w:t>
      </w:r>
      <w:r w:rsidRPr="004738FF">
        <w:t xml:space="preserve">Reynolds stresses in the </w:t>
      </w:r>
      <w:r w:rsidR="00EC5E4F">
        <w:t>West-East</w:t>
      </w:r>
      <w:r w:rsidRPr="004738FF">
        <w:t xml:space="preserve"> plane for (a) the reference case, (b) the wet case, and (c) the dry case.</w:t>
      </w:r>
      <w:bookmarkEnd w:id="151"/>
    </w:p>
    <w:p w14:paraId="3B1A16FE" w14:textId="598B025A" w:rsidR="00A450C1" w:rsidRDefault="00A450C1" w:rsidP="004035D0">
      <w:pPr>
        <w:jc w:val="center"/>
      </w:pPr>
    </w:p>
    <w:p w14:paraId="56CF3A5A" w14:textId="330E7B0B" w:rsidR="00A450C1" w:rsidRDefault="00A450C1" w:rsidP="004035D0">
      <w:pPr>
        <w:jc w:val="center"/>
      </w:pPr>
      <w:r>
        <w:rPr>
          <w:noProof/>
        </w:rPr>
        <w:drawing>
          <wp:inline distT="0" distB="0" distL="0" distR="0" wp14:anchorId="4D931775" wp14:editId="53B94104">
            <wp:extent cx="5290556" cy="585216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ress_zplane_early_all.png"/>
                    <pic:cNvPicPr/>
                  </pic:nvPicPr>
                  <pic:blipFill>
                    <a:blip r:embed="rId56">
                      <a:extLst>
                        <a:ext uri="{28A0092B-C50C-407E-A947-70E740481C1C}">
                          <a14:useLocalDpi xmlns:a14="http://schemas.microsoft.com/office/drawing/2010/main" val="0"/>
                        </a:ext>
                      </a:extLst>
                    </a:blip>
                    <a:stretch>
                      <a:fillRect/>
                    </a:stretch>
                  </pic:blipFill>
                  <pic:spPr>
                    <a:xfrm>
                      <a:off x="0" y="0"/>
                      <a:ext cx="5290556" cy="5852160"/>
                    </a:xfrm>
                    <a:prstGeom prst="rect">
                      <a:avLst/>
                    </a:prstGeom>
                  </pic:spPr>
                </pic:pic>
              </a:graphicData>
            </a:graphic>
          </wp:inline>
        </w:drawing>
      </w:r>
    </w:p>
    <w:p w14:paraId="7CEAE267" w14:textId="05001458" w:rsidR="004738FF" w:rsidRDefault="004738FF" w:rsidP="004035D0">
      <w:pPr>
        <w:pStyle w:val="Caption"/>
      </w:pPr>
      <w:bookmarkStart w:id="152" w:name="_Ref449702976"/>
      <w:bookmarkStart w:id="153" w:name="_Toc456340778"/>
      <w:r>
        <w:t xml:space="preserve">Figure </w:t>
      </w:r>
      <w:r>
        <w:fldChar w:fldCharType="begin"/>
      </w:r>
      <w:r>
        <w:instrText xml:space="preserve"> SEQ Figure \* ARABIC </w:instrText>
      </w:r>
      <w:r>
        <w:fldChar w:fldCharType="separate"/>
      </w:r>
      <w:r w:rsidR="00F02701">
        <w:t>46</w:t>
      </w:r>
      <w:r>
        <w:fldChar w:fldCharType="end"/>
      </w:r>
      <w:bookmarkEnd w:id="152"/>
      <w:r>
        <w:t xml:space="preserve">. </w:t>
      </w:r>
      <w:r w:rsidRPr="004738FF">
        <w:t xml:space="preserve">Reynolds stresses in the </w:t>
      </w:r>
      <w:r>
        <w:t>altitude</w:t>
      </w:r>
      <w:r w:rsidRPr="004738FF">
        <w:t xml:space="preserve"> plane for (a) the reference case, (b) the wet case, and (c) the dry case.</w:t>
      </w:r>
      <w:bookmarkEnd w:id="153"/>
    </w:p>
    <w:p w14:paraId="3CB9E233" w14:textId="5348E6BA" w:rsidR="00884CE8" w:rsidRDefault="00EE55A2" w:rsidP="00884CE8">
      <w:r>
        <w:fldChar w:fldCharType="begin"/>
      </w:r>
      <w:r>
        <w:instrText xml:space="preserve"> REF _Ref453750602 \h </w:instrText>
      </w:r>
      <w:r>
        <w:fldChar w:fldCharType="separate"/>
      </w:r>
      <w:r>
        <w:t xml:space="preserve">Figures </w:t>
      </w:r>
      <w:r>
        <w:rPr>
          <w:noProof/>
        </w:rPr>
        <w:t>47</w:t>
      </w:r>
      <w:r>
        <w:fldChar w:fldCharType="end"/>
      </w:r>
      <w:r w:rsidR="00884CE8">
        <w:t xml:space="preserve"> through</w:t>
      </w:r>
      <w:r>
        <w:t xml:space="preserve"> </w:t>
      </w:r>
      <w:r>
        <w:fldChar w:fldCharType="begin"/>
      </w:r>
      <w:r>
        <w:instrText xml:space="preserve"> REF _Ref453750607 \h </w:instrText>
      </w:r>
      <w:r>
        <w:fldChar w:fldCharType="separate"/>
      </w:r>
      <w:r>
        <w:t xml:space="preserve"> </w:t>
      </w:r>
      <w:r>
        <w:rPr>
          <w:noProof/>
        </w:rPr>
        <w:t>49</w:t>
      </w:r>
      <w:r>
        <w:fldChar w:fldCharType="end"/>
      </w:r>
      <w:r w:rsidR="00884CE8">
        <w:t xml:space="preserve"> represent the evolution of the Reynolds stresses in the South-North plane for the reference case from 12 min through 20 min of the simulation time. As shown previously, there are a pressure depression at 13.5 min and 20 min. The main difference between those two times was the formation of a tornado. </w:t>
      </w:r>
      <w:r w:rsidR="00884CE8">
        <w:lastRenderedPageBreak/>
        <w:t>Indeed, at 20 min of simulation, there is the formation of a funnel cloud. A closer look on the Reynolds stresses (</w:t>
      </w:r>
      <w:r>
        <w:fldChar w:fldCharType="begin"/>
      </w:r>
      <w:r>
        <w:instrText xml:space="preserve"> REF _Ref453750602 \h </w:instrText>
      </w:r>
      <w:r>
        <w:fldChar w:fldCharType="separate"/>
      </w:r>
      <w:r>
        <w:t xml:space="preserve">Figures </w:t>
      </w:r>
      <w:r>
        <w:rPr>
          <w:noProof/>
        </w:rPr>
        <w:t>47</w:t>
      </w:r>
      <w:r>
        <w:fldChar w:fldCharType="end"/>
      </w:r>
      <w:r w:rsidR="00884CE8">
        <w:t xml:space="preserve"> through</w:t>
      </w:r>
      <w:r w:rsidR="00884CE8">
        <w:fldChar w:fldCharType="begin"/>
      </w:r>
      <w:r w:rsidR="00884CE8">
        <w:instrText xml:space="preserve"> REF _Ref453750607 \h </w:instrText>
      </w:r>
      <w:r w:rsidR="00884CE8">
        <w:fldChar w:fldCharType="separate"/>
      </w:r>
      <w:r w:rsidR="00884CE8">
        <w:t xml:space="preserve"> </w:t>
      </w:r>
      <w:r>
        <w:rPr>
          <w:noProof/>
        </w:rPr>
        <w:fldChar w:fldCharType="begin"/>
      </w:r>
      <w:r>
        <w:instrText xml:space="preserve"> REF _Ref453750607 \h </w:instrText>
      </w:r>
      <w:r>
        <w:rPr>
          <w:noProof/>
        </w:rPr>
      </w:r>
      <w:r>
        <w:rPr>
          <w:noProof/>
        </w:rPr>
        <w:fldChar w:fldCharType="separate"/>
      </w:r>
      <w:r>
        <w:rPr>
          <w:noProof/>
        </w:rPr>
        <w:t>49</w:t>
      </w:r>
      <w:r>
        <w:rPr>
          <w:noProof/>
        </w:rPr>
        <w:fldChar w:fldCharType="end"/>
      </w:r>
      <w:r w:rsidR="00884CE8">
        <w:fldChar w:fldCharType="end"/>
      </w:r>
      <w:r w:rsidR="00884CE8">
        <w:t xml:space="preserve">) shows some similarities and differences between those two moments. The main similarity is the &lt;u’v’&gt; stress is the most dominant component. The main difference is that the &lt;u’v’&gt; stress is stronger that the &lt;u’w’&gt; stress during the tornadogenesis at 20 min whereas it is the inverse at 13.5 min. We can also notice that &lt;u’v’&gt; is more like a pocket at earlier time and is like a filament at the end. </w:t>
      </w:r>
      <w:r w:rsidR="0058396F">
        <w:t xml:space="preserve">Kosiba et al (2013) showed that 10 min before the formation of the tornado there are three phases. The first one is the strengthening phase of a quasi-tornado formation. In our reference case, this phase seems to occur between 12 and 13 min of the simulation time as shown on </w:t>
      </w:r>
      <w:r w:rsidR="0058396F">
        <w:fldChar w:fldCharType="begin"/>
      </w:r>
      <w:r w:rsidR="0058396F">
        <w:instrText xml:space="preserve"> REF _Ref453750602 \h </w:instrText>
      </w:r>
      <w:r w:rsidR="0058396F">
        <w:fldChar w:fldCharType="separate"/>
      </w:r>
      <w:r w:rsidR="0058396F">
        <w:t xml:space="preserve">Figure </w:t>
      </w:r>
      <w:r w:rsidR="0058396F">
        <w:rPr>
          <w:noProof/>
        </w:rPr>
        <w:t>47</w:t>
      </w:r>
      <w:r w:rsidR="0058396F">
        <w:fldChar w:fldCharType="end"/>
      </w:r>
      <w:r w:rsidR="0058396F">
        <w:t xml:space="preserve">. At those times, the &lt;u’v’&gt; stresses are dominant, the &lt;u’w’&gt; stresses are strong but not as dominant, and the &lt;u’w’&gt; stresses are almost unobservable. The second phase is a weakening phase. In our studied case, the event occurs between 13.5 and 14.5 min of the simulation time. Indeed even if the &lt;u’v’&gt; stresses are still dominant, they seem to be weaker, are getting disorganized. Compared to the first phase, the &lt;u’w’&gt; stresses are getting stronger whereas the &lt;v’w’&gt; strength is dissipating. The last phase is the re-strengthening. In </w:t>
      </w:r>
      <w:r w:rsidR="0058396F">
        <w:fldChar w:fldCharType="begin"/>
      </w:r>
      <w:r w:rsidR="0058396F">
        <w:instrText xml:space="preserve"> REF _Ref456770176 \h </w:instrText>
      </w:r>
      <w:r w:rsidR="0058396F">
        <w:fldChar w:fldCharType="separate"/>
      </w:r>
      <w:r w:rsidR="0058396F">
        <w:t xml:space="preserve">Figures </w:t>
      </w:r>
      <w:r w:rsidR="0058396F">
        <w:rPr>
          <w:noProof/>
        </w:rPr>
        <w:t>48</w:t>
      </w:r>
      <w:r w:rsidR="0058396F">
        <w:fldChar w:fldCharType="end"/>
      </w:r>
      <w:r w:rsidR="0058396F">
        <w:t xml:space="preserve"> and </w:t>
      </w:r>
      <w:r w:rsidR="0058396F">
        <w:fldChar w:fldCharType="begin"/>
      </w:r>
      <w:r w:rsidR="0058396F">
        <w:instrText xml:space="preserve"> REF _Ref453750607 \h </w:instrText>
      </w:r>
      <w:r w:rsidR="0058396F">
        <w:fldChar w:fldCharType="separate"/>
      </w:r>
      <w:r w:rsidR="0058396F">
        <w:rPr>
          <w:noProof/>
        </w:rPr>
        <w:t>49</w:t>
      </w:r>
      <w:r w:rsidR="0058396F">
        <w:fldChar w:fldCharType="end"/>
      </w:r>
      <w:r w:rsidR="0058396F">
        <w:t xml:space="preserve">, the &lt;u’v’&gt; stresses are again getting stronger. Those stresses between 15 and 16.5 min of simulation are reorganizing into a large pocket before tilting at 17 min and stretching at 19 min. </w:t>
      </w:r>
      <w:r w:rsidR="00AF6F77">
        <w:t>This</w:t>
      </w:r>
      <w:r w:rsidR="0058396F">
        <w:t xml:space="preserve"> behavior of the &lt;u’v’&gt; stresses </w:t>
      </w:r>
      <w:r w:rsidR="00AF6F77">
        <w:t xml:space="preserve">seems to coincide with a part of the life cycle of a tornado (organizing, maturing and shrinking stages) described in Section </w:t>
      </w:r>
      <w:r w:rsidR="00AF6F77">
        <w:fldChar w:fldCharType="begin"/>
      </w:r>
      <w:r w:rsidR="00AF6F77">
        <w:instrText xml:space="preserve"> REF _Ref456770949 \r \h </w:instrText>
      </w:r>
      <w:r w:rsidR="00AF6F77">
        <w:fldChar w:fldCharType="separate"/>
      </w:r>
      <w:r w:rsidR="00AF6F77">
        <w:t>2.5</w:t>
      </w:r>
      <w:r w:rsidR="00AF6F77">
        <w:fldChar w:fldCharType="end"/>
      </w:r>
      <w:r w:rsidR="00AF6F77">
        <w:t>. Moreover during this third phase, the &lt;v’w’&gt; stresses become now unobservable. Although the &lt;u’w’&gt; stresses are getting stronger and have a similar stretching behavior as the &lt;u’v’&gt; stresses, they are still not the dominant Reynolds stresses term.</w:t>
      </w:r>
    </w:p>
    <w:p w14:paraId="76BBFCEE" w14:textId="3AA0F5EC" w:rsidR="0058396F" w:rsidRDefault="0058396F" w:rsidP="00884CE8">
      <w:r>
        <w:rPr>
          <w:noProof/>
        </w:rPr>
        <w:lastRenderedPageBreak/>
        <w:drawing>
          <wp:inline distT="0" distB="0" distL="0" distR="0" wp14:anchorId="4C0724B8" wp14:editId="11AE28BE">
            <wp:extent cx="5943600" cy="6333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gression1_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6333490"/>
                    </a:xfrm>
                    <a:prstGeom prst="rect">
                      <a:avLst/>
                    </a:prstGeom>
                  </pic:spPr>
                </pic:pic>
              </a:graphicData>
            </a:graphic>
          </wp:inline>
        </w:drawing>
      </w:r>
    </w:p>
    <w:p w14:paraId="055A90D3" w14:textId="6F1917EF" w:rsidR="00884CE8" w:rsidRDefault="00884CE8" w:rsidP="00884CE8">
      <w:pPr>
        <w:pStyle w:val="Caption"/>
      </w:pPr>
      <w:bookmarkStart w:id="154" w:name="_Ref453750602"/>
      <w:bookmarkStart w:id="155" w:name="_Toc456340779"/>
      <w:r>
        <w:t xml:space="preserve">Figure </w:t>
      </w:r>
      <w:r>
        <w:fldChar w:fldCharType="begin"/>
      </w:r>
      <w:r>
        <w:instrText xml:space="preserve"> SEQ Figure \* ARABIC </w:instrText>
      </w:r>
      <w:r>
        <w:fldChar w:fldCharType="separate"/>
      </w:r>
      <w:r w:rsidR="00F02701">
        <w:t>47</w:t>
      </w:r>
      <w:r>
        <w:fldChar w:fldCharType="end"/>
      </w:r>
      <w:bookmarkEnd w:id="154"/>
      <w:r>
        <w:t xml:space="preserve">. </w:t>
      </w:r>
      <w:r w:rsidRPr="004738FF">
        <w:t xml:space="preserve">Reynolds stresses </w:t>
      </w:r>
      <w:r>
        <w:t xml:space="preserve">evolution </w:t>
      </w:r>
      <w:r w:rsidRPr="004738FF">
        <w:t>for the reference case</w:t>
      </w:r>
      <w:r>
        <w:t xml:space="preserve"> in the plane South-North from 12 min through 14.5 min of the simulation.</w:t>
      </w:r>
      <w:bookmarkEnd w:id="155"/>
    </w:p>
    <w:p w14:paraId="7E728FFE" w14:textId="77777777" w:rsidR="00884CE8" w:rsidRDefault="00884CE8" w:rsidP="00884CE8">
      <w:pPr>
        <w:jc w:val="center"/>
      </w:pPr>
      <w:r>
        <w:rPr>
          <w:noProof/>
        </w:rPr>
        <w:lastRenderedPageBreak/>
        <w:drawing>
          <wp:inline distT="0" distB="0" distL="0" distR="0" wp14:anchorId="5649E7F6" wp14:editId="231567BE">
            <wp:extent cx="5943600" cy="6338472"/>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gression3_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6338472"/>
                    </a:xfrm>
                    <a:prstGeom prst="rect">
                      <a:avLst/>
                    </a:prstGeom>
                  </pic:spPr>
                </pic:pic>
              </a:graphicData>
            </a:graphic>
          </wp:inline>
        </w:drawing>
      </w:r>
    </w:p>
    <w:p w14:paraId="0C0AFCF6" w14:textId="30B80CDC" w:rsidR="00884CE8" w:rsidRDefault="00884CE8" w:rsidP="00884CE8">
      <w:pPr>
        <w:pStyle w:val="Caption"/>
      </w:pPr>
      <w:bookmarkStart w:id="156" w:name="_Ref456770176"/>
      <w:bookmarkStart w:id="157" w:name="_Toc456340780"/>
      <w:r>
        <w:t xml:space="preserve">Figure </w:t>
      </w:r>
      <w:r>
        <w:fldChar w:fldCharType="begin"/>
      </w:r>
      <w:r>
        <w:instrText xml:space="preserve"> SEQ Figure \* ARABIC </w:instrText>
      </w:r>
      <w:r>
        <w:fldChar w:fldCharType="separate"/>
      </w:r>
      <w:r w:rsidR="00F02701">
        <w:t>48</w:t>
      </w:r>
      <w:r>
        <w:fldChar w:fldCharType="end"/>
      </w:r>
      <w:bookmarkEnd w:id="156"/>
      <w:r>
        <w:t xml:space="preserve">. </w:t>
      </w:r>
      <w:r w:rsidRPr="004738FF">
        <w:t xml:space="preserve">Reynolds stresses </w:t>
      </w:r>
      <w:r>
        <w:t xml:space="preserve">evolution </w:t>
      </w:r>
      <w:r w:rsidRPr="004738FF">
        <w:t>for the reference case</w:t>
      </w:r>
      <w:r>
        <w:t xml:space="preserve"> in the plane South-North from 15 min through 17.5 min of the simulation.</w:t>
      </w:r>
      <w:bookmarkEnd w:id="157"/>
    </w:p>
    <w:p w14:paraId="1C971C3F" w14:textId="77777777" w:rsidR="00884CE8" w:rsidRDefault="00884CE8" w:rsidP="00884CE8">
      <w:pPr>
        <w:jc w:val="center"/>
      </w:pPr>
      <w:bookmarkStart w:id="158" w:name="_GoBack"/>
      <w:r>
        <w:rPr>
          <w:noProof/>
        </w:rPr>
        <w:lastRenderedPageBreak/>
        <w:drawing>
          <wp:inline distT="0" distB="0" distL="0" distR="0" wp14:anchorId="04E2A84F" wp14:editId="4A476EE5">
            <wp:extent cx="5943600" cy="633847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gression5_6.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6338472"/>
                    </a:xfrm>
                    <a:prstGeom prst="rect">
                      <a:avLst/>
                    </a:prstGeom>
                  </pic:spPr>
                </pic:pic>
              </a:graphicData>
            </a:graphic>
          </wp:inline>
        </w:drawing>
      </w:r>
      <w:bookmarkEnd w:id="158"/>
    </w:p>
    <w:p w14:paraId="6C235D2C" w14:textId="1FD21017" w:rsidR="00884CE8" w:rsidRDefault="00884CE8" w:rsidP="00884CE8">
      <w:pPr>
        <w:pStyle w:val="Caption"/>
      </w:pPr>
      <w:bookmarkStart w:id="159" w:name="_Ref453750607"/>
      <w:bookmarkStart w:id="160" w:name="_Toc456340781"/>
      <w:r>
        <w:t xml:space="preserve">Figure </w:t>
      </w:r>
      <w:r>
        <w:fldChar w:fldCharType="begin"/>
      </w:r>
      <w:r>
        <w:instrText xml:space="preserve"> SEQ Figure \* ARABIC </w:instrText>
      </w:r>
      <w:r>
        <w:fldChar w:fldCharType="separate"/>
      </w:r>
      <w:r w:rsidR="00F02701">
        <w:t>49</w:t>
      </w:r>
      <w:r>
        <w:fldChar w:fldCharType="end"/>
      </w:r>
      <w:bookmarkEnd w:id="159"/>
      <w:r>
        <w:t xml:space="preserve">. </w:t>
      </w:r>
      <w:r w:rsidRPr="004738FF">
        <w:t xml:space="preserve">Reynolds stresses </w:t>
      </w:r>
      <w:r>
        <w:t xml:space="preserve">evolution </w:t>
      </w:r>
      <w:r w:rsidRPr="004738FF">
        <w:t>for the reference case</w:t>
      </w:r>
      <w:r>
        <w:t xml:space="preserve"> in the plane South-North from 18 min through 20 min of the simulation.</w:t>
      </w:r>
      <w:bookmarkEnd w:id="160"/>
    </w:p>
    <w:p w14:paraId="732A71AF" w14:textId="3BE24253" w:rsidR="00A450C1" w:rsidRDefault="00A450C1" w:rsidP="004035D0">
      <w:pPr>
        <w:jc w:val="center"/>
      </w:pPr>
    </w:p>
    <w:p w14:paraId="6F44D2DB" w14:textId="73A16B6B" w:rsidR="002C62DA" w:rsidRDefault="002261BC" w:rsidP="007635EC">
      <w:pPr>
        <w:pStyle w:val="Heading1"/>
        <w:rPr>
          <w:ins w:id="161" w:author="Limon Duparcmeur, Fanny M. (LARC-D318)[LITES]" w:date="2016-07-12T11:29:00Z"/>
        </w:rPr>
      </w:pPr>
      <w:r>
        <w:lastRenderedPageBreak/>
        <w:t>S</w:t>
      </w:r>
      <w:r w:rsidR="00323327">
        <w:t xml:space="preserve">ummary and </w:t>
      </w:r>
      <w:r w:rsidR="007635EC">
        <w:t>C</w:t>
      </w:r>
      <w:r w:rsidR="00323327">
        <w:t>onclusion</w:t>
      </w:r>
      <w:r w:rsidR="007635EC">
        <w:t>s</w:t>
      </w:r>
    </w:p>
    <w:p w14:paraId="36BD5780" w14:textId="40790860" w:rsidR="007635EC" w:rsidRDefault="007635EC">
      <w:pPr>
        <w:rPr>
          <w:ins w:id="162" w:author="Limon Duparcmeur, Fanny M. (LARC-D318)[LITES]" w:date="2016-07-12T11:37:00Z"/>
        </w:rPr>
      </w:pPr>
      <w:ins w:id="163" w:author="Limon Duparcmeur, Fanny M. (LARC-D318)[LITES]" w:date="2016-07-12T11:32:00Z">
        <w:r>
          <w:t xml:space="preserve">Three simulations were run to </w:t>
        </w:r>
      </w:ins>
      <w:ins w:id="164" w:author="Limon Duparcmeur, Fanny M. (LARC-D318)[LITES]" w:date="2016-07-12T11:33:00Z">
        <w:r>
          <w:t>investigate</w:t>
        </w:r>
      </w:ins>
      <w:ins w:id="165" w:author="Limon Duparcmeur, Fanny M. (LARC-D318)[LITES]" w:date="2016-07-12T11:32:00Z">
        <w:r>
          <w:t xml:space="preserve"> </w:t>
        </w:r>
      </w:ins>
      <w:ins w:id="166" w:author="Limon Duparcmeur, Fanny M. (LARC-D318)[LITES]" w:date="2016-07-12T11:34:00Z">
        <w:r>
          <w:t xml:space="preserve">the phenomenon of </w:t>
        </w:r>
      </w:ins>
      <w:ins w:id="167" w:author="Limon Duparcmeur, Fanny M. (LARC-D318)[LITES]" w:date="2016-07-12T11:32:00Z">
        <w:r>
          <w:t>tornadogenesis</w:t>
        </w:r>
      </w:ins>
      <w:ins w:id="168" w:author="Limon Duparcmeur, Fanny M. (LARC-D318)[LITES]" w:date="2016-07-12T11:34:00Z">
        <w:r>
          <w:t>. T</w:t>
        </w:r>
      </w:ins>
      <w:ins w:id="169" w:author="Limon Duparcmeur, Fanny M. (LARC-D318)[LITES]" w:date="2016-07-12T11:35:00Z">
        <w:r>
          <w:t>ASS</w:t>
        </w:r>
      </w:ins>
      <w:ins w:id="170" w:author="Limon Duparcmeur, Fanny M. (LARC-D318)[LITES]" w:date="2016-07-12T11:34:00Z">
        <w:r>
          <w:t xml:space="preserve">, a 3D LES code, was used </w:t>
        </w:r>
      </w:ins>
      <w:ins w:id="171" w:author="Limon Duparcmeur, Fanny M. (LARC-D318)[LITES]" w:date="2016-07-12T11:35:00Z">
        <w:r>
          <w:t xml:space="preserve">to perform those simulations. This LES code uses </w:t>
        </w:r>
      </w:ins>
      <w:ins w:id="172" w:author="Limon Duparcmeur, Fanny M. (LARC-D318)[LITES]" w:date="2016-07-12T11:36:00Z">
        <w:r>
          <w:t>formulation</w:t>
        </w:r>
      </w:ins>
      <w:ins w:id="173" w:author="Limon Duparcmeur, Fanny M. (LARC-D318)[LITES]" w:date="2016-07-12T11:35:00Z">
        <w:r>
          <w:t xml:space="preserve"> </w:t>
        </w:r>
      </w:ins>
      <w:ins w:id="174" w:author="Limon Duparcmeur, Fanny M. (LARC-D318)[LITES]" w:date="2016-07-12T11:36:00Z">
        <w:r>
          <w:t xml:space="preserve">of the basic governing equations, includes the microphysics components for the representation of the cloud and precipitation. </w:t>
        </w:r>
      </w:ins>
    </w:p>
    <w:p w14:paraId="7E431C9E" w14:textId="63FFC0F9" w:rsidR="007635EC" w:rsidRDefault="007635EC">
      <w:ins w:id="175" w:author="Limon Duparcmeur, Fanny M. (LARC-D318)[LITES]" w:date="2016-07-12T11:37:00Z">
        <w:r>
          <w:t xml:space="preserve">The three simulations were initialized with </w:t>
        </w:r>
      </w:ins>
    </w:p>
    <w:p w14:paraId="602DD205" w14:textId="77777777" w:rsidR="00CC2352" w:rsidRDefault="00CC2352"/>
    <w:p w14:paraId="58DEF20B" w14:textId="77777777" w:rsidR="00CC2352" w:rsidRDefault="00CC2352"/>
    <w:p w14:paraId="7BF86855" w14:textId="77777777" w:rsidR="00CC2352" w:rsidRDefault="00CC2352"/>
    <w:p w14:paraId="03C78B01" w14:textId="77777777" w:rsidR="00CC2352" w:rsidRDefault="00CC2352"/>
    <w:p w14:paraId="1705DFA6" w14:textId="594F00E2" w:rsidR="00CC2352" w:rsidRDefault="00CC2352" w:rsidP="00CC2352">
      <w:pPr>
        <w:pStyle w:val="Heading1"/>
        <w:rPr>
          <w:rStyle w:val="Emphasis"/>
          <w:b w:val="0"/>
          <w:bCs w:val="0"/>
          <w:i w:val="0"/>
          <w:iCs w:val="0"/>
        </w:rPr>
      </w:pPr>
      <w:bookmarkStart w:id="176" w:name="_Toc456001168"/>
      <w:r>
        <w:rPr>
          <w:rStyle w:val="Emphasis"/>
          <w:b w:val="0"/>
          <w:bCs w:val="0"/>
          <w:i w:val="0"/>
          <w:iCs w:val="0"/>
        </w:rPr>
        <w:t>References</w:t>
      </w:r>
      <w:bookmarkEnd w:id="176"/>
    </w:p>
    <w:p w14:paraId="341E7E66" w14:textId="77777777" w:rsidR="00CC2352" w:rsidRDefault="00CC2352" w:rsidP="00CC2352">
      <w:pPr>
        <w:pStyle w:val="Reference"/>
      </w:pPr>
      <w:r w:rsidRPr="00E0038E">
        <w:t>Ackerman and Knox, 2007. Meteorology, Understanding the Atmosphere. 2</w:t>
      </w:r>
      <w:r w:rsidRPr="00E0038E">
        <w:rPr>
          <w:vertAlign w:val="superscript"/>
        </w:rPr>
        <w:t>nd</w:t>
      </w:r>
      <w:r w:rsidRPr="00E0038E">
        <w:t xml:space="preserve"> Edition Thomson Brooks/Cole.</w:t>
      </w:r>
    </w:p>
    <w:p w14:paraId="40C68FCB" w14:textId="7F839574" w:rsidR="009D4770" w:rsidRDefault="009D4770" w:rsidP="009D4770">
      <w:pPr>
        <w:pStyle w:val="Reference"/>
      </w:pPr>
      <w:r>
        <w:t>Ahmad, 2011. Advection of Microphysical Scalars in Terminal Area Simulation System (TASS). 49</w:t>
      </w:r>
      <w:r w:rsidRPr="00F330B3">
        <w:rPr>
          <w:vertAlign w:val="superscript"/>
        </w:rPr>
        <w:t>th</w:t>
      </w:r>
      <w:r>
        <w:t xml:space="preserve"> AIAA Aerospace Sciences Meeting, AIAA 2011-1004.</w:t>
      </w:r>
    </w:p>
    <w:p w14:paraId="0CC8BF17" w14:textId="0FD82196" w:rsidR="009D4770" w:rsidRDefault="009D4770" w:rsidP="009D4770">
      <w:pPr>
        <w:pStyle w:val="Reference"/>
      </w:pPr>
      <w:r>
        <w:t xml:space="preserve">Ahmad, Proctor, 2011. Large Eddy Simulations of Severe Convection Induced Turbulence. </w:t>
      </w:r>
      <w:r w:rsidR="0086060B">
        <w:t>3</w:t>
      </w:r>
      <w:r w:rsidRPr="0086060B">
        <w:rPr>
          <w:vertAlign w:val="superscript"/>
        </w:rPr>
        <w:t>rd</w:t>
      </w:r>
      <w:r>
        <w:t xml:space="preserve"> AIAA Atmospheric Space Environments Conference</w:t>
      </w:r>
      <w:r w:rsidR="0086060B">
        <w:t>, AIAA 2011-3201.</w:t>
      </w:r>
    </w:p>
    <w:p w14:paraId="10E3E9CC" w14:textId="5A6EE83B" w:rsidR="00CC2352" w:rsidRDefault="00CC2352" w:rsidP="00CC2352">
      <w:pPr>
        <w:pStyle w:val="Reference"/>
      </w:pPr>
      <w:r>
        <w:t xml:space="preserve">Air Weather Service, 1979. The use of the Skew T, Log P Diagram in analysis and </w:t>
      </w:r>
      <w:r w:rsidR="0016219F">
        <w:t>forecasting</w:t>
      </w:r>
      <w:r>
        <w:t>. AWS/TR-79/006. Dec 1979, revised Mar 1990.</w:t>
      </w:r>
    </w:p>
    <w:p w14:paraId="2FF95EEF" w14:textId="7CE22378" w:rsidR="005936A6" w:rsidRPr="00E0038E" w:rsidRDefault="005936A6" w:rsidP="005936A6">
      <w:pPr>
        <w:pStyle w:val="Reference"/>
      </w:pPr>
      <w:r>
        <w:t xml:space="preserve">AWS, 1961. Use of the skew </w:t>
      </w:r>
      <w:r>
        <w:rPr>
          <w:i/>
          <w:iCs/>
        </w:rPr>
        <w:t>T</w:t>
      </w:r>
      <w:r>
        <w:t xml:space="preserve">-log </w:t>
      </w:r>
      <w:r>
        <w:rPr>
          <w:i/>
          <w:iCs/>
        </w:rPr>
        <w:t xml:space="preserve">p </w:t>
      </w:r>
      <w:r>
        <w:t>diagram in analysis and forecasting. Vol. 1. AWSM 105–124, 144 pp.</w:t>
      </w:r>
    </w:p>
    <w:p w14:paraId="128CE950" w14:textId="77777777" w:rsidR="00CC2352" w:rsidRDefault="00CC2352" w:rsidP="00CC2352">
      <w:pPr>
        <w:pStyle w:val="Reference"/>
      </w:pPr>
      <w:r w:rsidRPr="00C30990">
        <w:t>Barnes, 1970. Some aspects of a severe, right-moving thunderstorm deduced from mesonetwork rawinsonde observations. J. Atmos. Sci., 27, 634-648.</w:t>
      </w:r>
    </w:p>
    <w:p w14:paraId="4A2C6311" w14:textId="0DA42270" w:rsidR="001D5BA0" w:rsidRPr="001D5BA0" w:rsidRDefault="001D5BA0" w:rsidP="001D5BA0">
      <w:pPr>
        <w:pStyle w:val="Reference"/>
      </w:pPr>
      <w:r w:rsidRPr="001D5BA0">
        <w:t>Bieringer and Ray, 1996. A Comparison of Tornado Warning Lead Times with and without NEXRAD Doppler Radar.</w:t>
      </w:r>
      <w:r w:rsidRPr="001D5BA0">
        <w:rPr>
          <w:rStyle w:val="apple-converted-space"/>
        </w:rPr>
        <w:t> </w:t>
      </w:r>
      <w:r w:rsidRPr="001D5BA0">
        <w:t>Wea. Forecasting,11, 47–52.</w:t>
      </w:r>
    </w:p>
    <w:p w14:paraId="6B9601D5" w14:textId="754388FE" w:rsidR="00FD3834" w:rsidRDefault="00FD3834" w:rsidP="00CC2352">
      <w:pPr>
        <w:pStyle w:val="Reference"/>
      </w:pPr>
      <w:r>
        <w:lastRenderedPageBreak/>
        <w:t xml:space="preserve">Bluestein, 1998. A history of Severe-Storm-Intercept Field Programs. Weather and </w:t>
      </w:r>
      <w:r w:rsidR="0016219F">
        <w:t>Forecasting</w:t>
      </w:r>
      <w:r>
        <w:t>, 14, 558-577.</w:t>
      </w:r>
    </w:p>
    <w:p w14:paraId="36615245" w14:textId="19BC937F" w:rsidR="0028015A" w:rsidRDefault="0028015A" w:rsidP="00CC2352">
      <w:pPr>
        <w:pStyle w:val="Reference"/>
      </w:pPr>
      <w:r w:rsidRPr="0028015A">
        <w:t>Blu</w:t>
      </w:r>
      <w:r>
        <w:t>estein</w:t>
      </w:r>
      <w:r w:rsidRPr="0028015A">
        <w:t>, French, Tanamachi, Frasier, Hardwick, Junyent</w:t>
      </w:r>
      <w:r>
        <w:t xml:space="preserve">, and Pazmany, 2007. </w:t>
      </w:r>
      <w:r w:rsidRPr="0028015A">
        <w:t>Close-Range Observations of Tornadoes in Supercells Made with a Dual-Polarization</w:t>
      </w:r>
      <w:r>
        <w:t>, X-Band, Mobile Doppler Radar,</w:t>
      </w:r>
      <w:r w:rsidRPr="0028015A">
        <w:t xml:space="preserve"> Mon. </w:t>
      </w:r>
      <w:r>
        <w:t>Wea. Rev., Vol. 135,</w:t>
      </w:r>
      <w:r w:rsidRPr="0028015A">
        <w:t xml:space="preserve"> pp. 1522-1543.</w:t>
      </w:r>
    </w:p>
    <w:p w14:paraId="48DAAD19" w14:textId="79FC0A7B" w:rsidR="002734E5" w:rsidRDefault="002734E5" w:rsidP="00CC2352">
      <w:pPr>
        <w:pStyle w:val="Reference"/>
      </w:pPr>
      <w:r>
        <w:t xml:space="preserve">Brooks, and Wilhelmson, 1992. Hodograph curvature and Updraft Intensity in numerically Modeled Supercells. </w:t>
      </w:r>
      <w:r w:rsidRPr="00C30990">
        <w:t>J. Atmos. Sci.,</w:t>
      </w:r>
      <w:r>
        <w:t xml:space="preserve"> 50, 1824-1833.</w:t>
      </w:r>
    </w:p>
    <w:p w14:paraId="1B8011DB" w14:textId="38788CBE" w:rsidR="006F1883" w:rsidRDefault="006F1883" w:rsidP="006F1883">
      <w:pPr>
        <w:pStyle w:val="Reference"/>
      </w:pPr>
      <w:r w:rsidRPr="006F1883">
        <w:rPr>
          <w:rStyle w:val="Strong"/>
          <w:b w:val="0"/>
          <w:bCs w:val="0"/>
        </w:rPr>
        <w:t>Ciesielski</w:t>
      </w:r>
      <w:r w:rsidR="008A692C">
        <w:rPr>
          <w:rStyle w:val="nlmx"/>
        </w:rPr>
        <w:t xml:space="preserve">, </w:t>
      </w:r>
      <w:r w:rsidRPr="006F1883">
        <w:rPr>
          <w:rStyle w:val="Strong"/>
          <w:b w:val="0"/>
          <w:bCs w:val="0"/>
        </w:rPr>
        <w:t xml:space="preserve">Johnson, </w:t>
      </w:r>
      <w:r w:rsidR="008A692C">
        <w:rPr>
          <w:rStyle w:val="Strong"/>
          <w:b w:val="0"/>
          <w:bCs w:val="0"/>
        </w:rPr>
        <w:t xml:space="preserve">Haertel, and Wang, </w:t>
      </w:r>
      <w:r w:rsidRPr="006F1883">
        <w:rPr>
          <w:rStyle w:val="Strong"/>
          <w:b w:val="0"/>
          <w:bCs w:val="0"/>
        </w:rPr>
        <w:t xml:space="preserve">2003. </w:t>
      </w:r>
      <w:r w:rsidRPr="006F1883">
        <w:t>Corrected TOGA COARE Sounding Humidity Data: Impact on Diagnosed Properties of Convection and Climate over the Warm Pool. Climate, 16, 2370–2384.</w:t>
      </w:r>
    </w:p>
    <w:p w14:paraId="63D0EEBE" w14:textId="6716D40E" w:rsidR="00502C5B" w:rsidRPr="00502C5B" w:rsidRDefault="00502C5B" w:rsidP="00502C5B">
      <w:pPr>
        <w:pStyle w:val="Reference"/>
      </w:pPr>
      <w:r w:rsidRPr="00502C5B">
        <w:t>Das, 1983</w:t>
      </w:r>
      <w:r w:rsidR="00A01EF3">
        <w:t>.</w:t>
      </w:r>
      <w:r w:rsidRPr="00502C5B">
        <w:t xml:space="preserve"> Vorticity concentration in the subcloud layers of a rotating cloud. National Science Foundation Final Rep. ATM-8023825, 78 pp.</w:t>
      </w:r>
    </w:p>
    <w:p w14:paraId="42DF705D" w14:textId="77777777" w:rsidR="00CC2352" w:rsidRDefault="00CC2352" w:rsidP="00CC2352">
      <w:pPr>
        <w:pStyle w:val="Reference"/>
        <w:rPr>
          <w:rFonts w:eastAsiaTheme="minorEastAsia"/>
        </w:rPr>
      </w:pPr>
      <w:r>
        <w:t>Davies, 1994. A look At Hodographs, Helicity, and Supercells. Storm Track, Jan/Feb 1994.</w:t>
      </w:r>
    </w:p>
    <w:p w14:paraId="10E67282" w14:textId="77777777" w:rsidR="00CC2352" w:rsidRDefault="00CC2352" w:rsidP="00CC2352">
      <w:pPr>
        <w:pStyle w:val="Reference"/>
      </w:pPr>
      <w:r>
        <w:rPr>
          <w:rFonts w:eastAsiaTheme="minorEastAsia"/>
        </w:rPr>
        <w:t xml:space="preserve">Davies and Johns, 1993. </w:t>
      </w:r>
      <w:r>
        <w:t>Some wind and instability parameters associated with strong and violent tornadoes. Part I: Wind shear and helicity. The tornado: Its Structure, Dynamics, Prediction, and Hazards, Geophys. Monogr., No. 79, Amer. Geophys. Union, 573-582.</w:t>
      </w:r>
    </w:p>
    <w:p w14:paraId="73C3AD14" w14:textId="77777777" w:rsidR="00CC2352" w:rsidRDefault="00CC2352" w:rsidP="00CC2352">
      <w:pPr>
        <w:pStyle w:val="Reference"/>
      </w:pPr>
      <w:r>
        <w:t>Davies-Jones, 1984. Streamwise vorticity: the origin of updraft rotation in supercell storms. J. Atmos. Sci., 41, 2991-3006.</w:t>
      </w:r>
    </w:p>
    <w:p w14:paraId="34D3DFE3" w14:textId="77777777" w:rsidR="00CC2352" w:rsidRDefault="00CC2352" w:rsidP="00CC2352">
      <w:pPr>
        <w:pStyle w:val="Reference"/>
      </w:pPr>
      <w:r>
        <w:t xml:space="preserve">Davies-Jones, 2008. </w:t>
      </w:r>
      <w:r w:rsidRPr="00DF1F8C">
        <w:rPr>
          <w:rFonts w:cstheme="minorHAnsi"/>
        </w:rPr>
        <w:t>Can a Descending Rain Curtain in a Supercell Instigate Tornadogenesis Barotropically?</w:t>
      </w:r>
      <w:r w:rsidRPr="008212FE">
        <w:rPr>
          <w:rFonts w:cstheme="minorHAnsi"/>
        </w:rPr>
        <w:t xml:space="preserve"> </w:t>
      </w:r>
      <w:r w:rsidRPr="008212FE">
        <w:rPr>
          <w:rStyle w:val="Emphasis"/>
          <w:rFonts w:cstheme="minorHAnsi"/>
        </w:rPr>
        <w:t>J. Atmos. Sci.</w:t>
      </w:r>
      <w:r w:rsidRPr="008212FE">
        <w:rPr>
          <w:rFonts w:cstheme="minorHAnsi"/>
          <w:i/>
        </w:rPr>
        <w:t>,</w:t>
      </w:r>
      <w:r w:rsidRPr="008212FE">
        <w:rPr>
          <w:rFonts w:cstheme="minorHAnsi"/>
        </w:rPr>
        <w:t xml:space="preserve"> </w:t>
      </w:r>
      <w:r w:rsidRPr="008212FE">
        <w:rPr>
          <w:rFonts w:cstheme="minorHAnsi"/>
          <w:bCs/>
        </w:rPr>
        <w:t>65</w:t>
      </w:r>
      <w:r w:rsidRPr="008212FE">
        <w:rPr>
          <w:rFonts w:cstheme="minorHAnsi"/>
        </w:rPr>
        <w:t>, 2469–2497</w:t>
      </w:r>
      <w:r>
        <w:rPr>
          <w:rFonts w:cstheme="minorHAnsi"/>
        </w:rPr>
        <w:t>.</w:t>
      </w:r>
    </w:p>
    <w:p w14:paraId="3F40D89D" w14:textId="77777777" w:rsidR="00CC2352" w:rsidRDefault="00CC2352" w:rsidP="00CC2352">
      <w:pPr>
        <w:pStyle w:val="Reference"/>
      </w:pPr>
      <w:r>
        <w:t>Davies-Jones and Kessler, 1974. Tornadoes. Weather and climate modification, W.N. Hess, Ed., Wiley, 552-595.</w:t>
      </w:r>
    </w:p>
    <w:p w14:paraId="35C2CE03" w14:textId="36193A7D" w:rsidR="00CC2352" w:rsidRDefault="00CC2352" w:rsidP="00CC2352">
      <w:pPr>
        <w:pStyle w:val="Reference"/>
      </w:pPr>
      <w:r>
        <w:t xml:space="preserve">Doswell, 1991. A review for </w:t>
      </w:r>
      <w:r w:rsidR="008A692C">
        <w:t>forecasters</w:t>
      </w:r>
      <w:r>
        <w:t xml:space="preserve"> on the application of hodographs to forecasting.  Natl. wea. Dig., 16 (1), 2-16</w:t>
      </w:r>
    </w:p>
    <w:p w14:paraId="0D660DCD" w14:textId="77777777" w:rsidR="00CC2352" w:rsidRDefault="00CC2352" w:rsidP="00CC2352">
      <w:pPr>
        <w:pStyle w:val="Reference"/>
      </w:pPr>
      <w:r>
        <w:t>Doswell and Burgess, 1993. Tornadoes and tornadic storms: a review of conceptual models. The tornado: its structure, dynamics, prediction, and hazards. Geophys. Monogr. Amer. Geophys. Union, 50, 161-172.</w:t>
      </w:r>
    </w:p>
    <w:p w14:paraId="3EBC656D" w14:textId="6C8A46BA" w:rsidR="009A6322" w:rsidRDefault="009A6322" w:rsidP="00A15C06">
      <w:pPr>
        <w:pStyle w:val="Reference"/>
      </w:pPr>
      <w:r>
        <w:t xml:space="preserve">Doswell, 2001. Storm Chasing with Safety, courtesy, and Responsibility. </w:t>
      </w:r>
      <w:r w:rsidR="00A15C06">
        <w:t>Accessed on May 20</w:t>
      </w:r>
      <w:r w:rsidR="00A15C06" w:rsidRPr="00A15C06">
        <w:rPr>
          <w:vertAlign w:val="superscript"/>
        </w:rPr>
        <w:t>th</w:t>
      </w:r>
      <w:r w:rsidR="00A15C06">
        <w:t xml:space="preserve">, 2015. </w:t>
      </w:r>
      <w:hyperlink r:id="rId60" w:history="1">
        <w:r w:rsidRPr="009A6322">
          <w:rPr>
            <w:rStyle w:val="Hyperlink"/>
          </w:rPr>
          <w:t>http://www.cimms.ou.edu/~doswell/Chasing2.html</w:t>
        </w:r>
      </w:hyperlink>
    </w:p>
    <w:p w14:paraId="1F2C3A9B" w14:textId="77777777" w:rsidR="00CC2352" w:rsidRDefault="00CC2352" w:rsidP="00CC2352">
      <w:pPr>
        <w:pStyle w:val="Reference"/>
        <w:rPr>
          <w:rFonts w:eastAsia="Times New Roman" w:cstheme="minorHAnsi"/>
        </w:rPr>
      </w:pPr>
      <w:r>
        <w:t xml:space="preserve">Droegemeier, Lazarus and Davies-Jones, 1993. </w:t>
      </w:r>
      <w:r w:rsidRPr="008212FE">
        <w:rPr>
          <w:rFonts w:eastAsia="Times New Roman" w:cstheme="minorHAnsi"/>
        </w:rPr>
        <w:t>The</w:t>
      </w:r>
      <w:r>
        <w:rPr>
          <w:rFonts w:eastAsia="Times New Roman" w:cstheme="minorHAnsi"/>
        </w:rPr>
        <w:t xml:space="preserve"> </w:t>
      </w:r>
      <w:r w:rsidRPr="008212FE">
        <w:rPr>
          <w:rFonts w:eastAsia="Times New Roman" w:cstheme="minorHAnsi"/>
        </w:rPr>
        <w:t>influence of he</w:t>
      </w:r>
      <w:r>
        <w:rPr>
          <w:rFonts w:eastAsia="Times New Roman" w:cstheme="minorHAnsi"/>
        </w:rPr>
        <w:t xml:space="preserve">licity on numerically simulated </w:t>
      </w:r>
      <w:r w:rsidRPr="008212FE">
        <w:rPr>
          <w:rFonts w:eastAsia="Times New Roman" w:cstheme="minorHAnsi"/>
        </w:rPr>
        <w:t>convective</w:t>
      </w:r>
      <w:r>
        <w:rPr>
          <w:rFonts w:eastAsia="Times New Roman" w:cstheme="minorHAnsi"/>
        </w:rPr>
        <w:t xml:space="preserve"> </w:t>
      </w:r>
      <w:r w:rsidRPr="008212FE">
        <w:rPr>
          <w:rFonts w:eastAsia="Times New Roman" w:cstheme="minorHAnsi"/>
        </w:rPr>
        <w:t xml:space="preserve">storms.  </w:t>
      </w:r>
      <w:r w:rsidRPr="008212FE">
        <w:rPr>
          <w:rFonts w:eastAsia="Times New Roman" w:cstheme="minorHAnsi"/>
          <w:iCs/>
        </w:rPr>
        <w:t>Mon. Wea. Rev.</w:t>
      </w:r>
      <w:r w:rsidRPr="008212FE">
        <w:rPr>
          <w:rFonts w:eastAsia="Times New Roman" w:cstheme="minorHAnsi"/>
        </w:rPr>
        <w:t xml:space="preserve">, </w:t>
      </w:r>
      <w:r w:rsidRPr="008212FE">
        <w:rPr>
          <w:rFonts w:eastAsia="Times New Roman" w:cstheme="minorHAnsi"/>
          <w:bCs/>
        </w:rPr>
        <w:t>121</w:t>
      </w:r>
      <w:r w:rsidRPr="008212FE">
        <w:rPr>
          <w:rFonts w:eastAsia="Times New Roman" w:cstheme="minorHAnsi"/>
        </w:rPr>
        <w:t>, 2005-2029.</w:t>
      </w:r>
    </w:p>
    <w:p w14:paraId="1E295656" w14:textId="23D29141" w:rsidR="002F12E3" w:rsidRDefault="002F12E3" w:rsidP="00CC2352">
      <w:pPr>
        <w:pStyle w:val="Reference"/>
        <w:rPr>
          <w:rFonts w:eastAsia="Times New Roman" w:cstheme="minorHAnsi"/>
        </w:rPr>
      </w:pPr>
      <w:r>
        <w:rPr>
          <w:rFonts w:eastAsia="Times New Roman" w:cstheme="minorHAnsi"/>
        </w:rPr>
        <w:lastRenderedPageBreak/>
        <w:t>Faller, 1966. A numerical study of the instability of the laminar Ekman boundary layer. J. Atmos. Sci., 23, 466-480.</w:t>
      </w:r>
    </w:p>
    <w:p w14:paraId="3465060D" w14:textId="66BAF007" w:rsidR="00936165" w:rsidRPr="00936165" w:rsidRDefault="00936165" w:rsidP="00936165">
      <w:pPr>
        <w:pStyle w:val="Reference"/>
      </w:pPr>
      <w:r w:rsidRPr="00936165">
        <w:t>Fiedler</w:t>
      </w:r>
      <w:r w:rsidRPr="00936165">
        <w:rPr>
          <w:rStyle w:val="nlmx"/>
        </w:rPr>
        <w:t xml:space="preserve">, </w:t>
      </w:r>
      <w:r w:rsidRPr="00936165">
        <w:rPr>
          <w:rStyle w:val="nlmyear"/>
        </w:rPr>
        <w:t>1995</w:t>
      </w:r>
      <w:r>
        <w:t>.</w:t>
      </w:r>
      <w:r w:rsidRPr="00936165">
        <w:t xml:space="preserve"> </w:t>
      </w:r>
      <w:r w:rsidRPr="00936165">
        <w:rPr>
          <w:rStyle w:val="nlmarticle-title"/>
        </w:rPr>
        <w:t>On modeling tornadoes in isolation from the parent storm.</w:t>
      </w:r>
      <w:r w:rsidRPr="00936165">
        <w:t xml:space="preserve"> Atmos.–Ocean, 33, </w:t>
      </w:r>
      <w:r w:rsidRPr="00936165">
        <w:rPr>
          <w:rStyle w:val="nlmfpage"/>
        </w:rPr>
        <w:t>501</w:t>
      </w:r>
      <w:r w:rsidRPr="00936165">
        <w:t>–</w:t>
      </w:r>
      <w:r w:rsidRPr="00936165">
        <w:rPr>
          <w:rStyle w:val="nlmlpage"/>
        </w:rPr>
        <w:t>512</w:t>
      </w:r>
      <w:r w:rsidRPr="00936165">
        <w:t>.</w:t>
      </w:r>
    </w:p>
    <w:p w14:paraId="68BFA629" w14:textId="759BE7C1" w:rsidR="00CD7DCA" w:rsidRDefault="00CD7DCA" w:rsidP="00CC2352">
      <w:pPr>
        <w:pStyle w:val="Reference"/>
        <w:rPr>
          <w:rFonts w:eastAsia="Times New Roman" w:cstheme="minorHAnsi"/>
        </w:rPr>
      </w:pPr>
      <w:r>
        <w:rPr>
          <w:rFonts w:eastAsia="Times New Roman" w:cstheme="minorHAnsi"/>
        </w:rPr>
        <w:t xml:space="preserve">Gilmore and Wicker, 1998. </w:t>
      </w:r>
      <w:r w:rsidRPr="00CD7DCA">
        <w:rPr>
          <w:rFonts w:eastAsia="Times New Roman" w:cstheme="minorHAnsi"/>
        </w:rPr>
        <w:t>The Influence of Midtropospheric Dryness on Supercell Morphology and Evolution</w:t>
      </w:r>
      <w:r>
        <w:rPr>
          <w:rFonts w:eastAsia="Times New Roman" w:cstheme="minorHAnsi"/>
        </w:rPr>
        <w:t xml:space="preserve">. </w:t>
      </w:r>
      <w:r w:rsidRPr="00CD7DCA">
        <w:rPr>
          <w:rFonts w:eastAsia="Times New Roman" w:cstheme="minorHAnsi"/>
        </w:rPr>
        <w:t>Mon. Wea. Rev., 126, 943–958.</w:t>
      </w:r>
    </w:p>
    <w:p w14:paraId="7ED10A92" w14:textId="601B21C2" w:rsidR="00CC2352" w:rsidRDefault="00B23D6B" w:rsidP="002F12E3">
      <w:pPr>
        <w:pStyle w:val="Reference"/>
        <w:rPr>
          <w:rFonts w:eastAsia="Times New Roman" w:cstheme="minorHAnsi"/>
        </w:rPr>
      </w:pPr>
      <w:r>
        <w:rPr>
          <w:rFonts w:eastAsia="Times New Roman" w:cstheme="minorHAnsi"/>
        </w:rPr>
        <w:t>Howells, Rotunno, and Smith, 1988. A comparative study of atmospheric and laboratory-analogue numerical tornado-vortex models.</w:t>
      </w:r>
      <w:r w:rsidR="0016219F">
        <w:rPr>
          <w:rFonts w:eastAsia="Times New Roman" w:cstheme="minorHAnsi"/>
        </w:rPr>
        <w:t xml:space="preserve"> Q. J. R. Meteorol. Soc,</w:t>
      </w:r>
      <w:r>
        <w:rPr>
          <w:rFonts w:eastAsia="Times New Roman" w:cstheme="minorHAnsi"/>
        </w:rPr>
        <w:t xml:space="preserve"> </w:t>
      </w:r>
      <w:r w:rsidR="0016219F">
        <w:rPr>
          <w:rFonts w:eastAsia="Times New Roman" w:cstheme="minorHAnsi"/>
        </w:rPr>
        <w:t>114, 801-822.</w:t>
      </w:r>
    </w:p>
    <w:p w14:paraId="398826F7" w14:textId="1ED0073D" w:rsidR="002734E5" w:rsidRDefault="002734E5" w:rsidP="008A692C">
      <w:pPr>
        <w:pStyle w:val="Reference"/>
      </w:pPr>
      <w:r w:rsidRPr="008A692C">
        <w:t>James, and Marko</w:t>
      </w:r>
      <w:r w:rsidR="008A692C" w:rsidRPr="008A692C">
        <w:t>w</w:t>
      </w:r>
      <w:r w:rsidRPr="008A692C">
        <w:t>ski</w:t>
      </w:r>
      <w:r w:rsidR="008A692C" w:rsidRPr="008A692C">
        <w:t>, 2009. A Numerical Investigation of the Effects of Dry Air Aloft on Deep Convection. Mon. Wea. Rev.,138, 140-161.</w:t>
      </w:r>
    </w:p>
    <w:p w14:paraId="0729B75C" w14:textId="1CA12DC3" w:rsidR="00CD1B8C" w:rsidRPr="00CD1B8C" w:rsidRDefault="00CD1B8C" w:rsidP="00CD1B8C">
      <w:pPr>
        <w:pStyle w:val="Reference"/>
      </w:pPr>
      <w:r w:rsidRPr="00CD1B8C">
        <w:t>Kerr and Darkow, 1996. Storm-Relative Winds and Helicity in the Tornadic Thunderstorm Environment. Wea. Forecasting, 11, 489–505.</w:t>
      </w:r>
    </w:p>
    <w:p w14:paraId="348F8112" w14:textId="77777777" w:rsidR="00CC2352" w:rsidRDefault="00CC2352" w:rsidP="00CC2352">
      <w:pPr>
        <w:pStyle w:val="Reference"/>
      </w:pPr>
      <w:r>
        <w:t>Klemp and Wilhelmson, 1978. The simulation of three-dimensional convective storm dynamics. J. Atmos. Sci., 35, 1070-1110.</w:t>
      </w:r>
    </w:p>
    <w:p w14:paraId="31B51F78" w14:textId="77777777" w:rsidR="00CC2352" w:rsidRDefault="00CC2352" w:rsidP="00CC2352">
      <w:pPr>
        <w:pStyle w:val="Reference"/>
      </w:pPr>
      <w:r>
        <w:t>Klemp and Rotunno, 1983. A study of the tornadic region within a supercell thunderstorm. J. Atmos. Sci., 40, 359-377.</w:t>
      </w:r>
    </w:p>
    <w:p w14:paraId="1C2213DF" w14:textId="11979D71" w:rsidR="00700303" w:rsidRPr="00700303" w:rsidRDefault="00700303" w:rsidP="00700303">
      <w:pPr>
        <w:pStyle w:val="Reference"/>
      </w:pPr>
      <w:r w:rsidRPr="00700303">
        <w:t>Kosiba, Wurman, Richardson, Markowski, Robinson, and Marquis, 2013. The genesis of the Goshen County, Wyoming, Tornado on 5 June 2009 during VORTEX2. Mon. Wea. Rev., 141, 1157–1181.</w:t>
      </w:r>
    </w:p>
    <w:p w14:paraId="5C02BA0B" w14:textId="6261038A" w:rsidR="00BC6139" w:rsidRPr="00700303" w:rsidRDefault="00BC6139" w:rsidP="00700303">
      <w:pPr>
        <w:pStyle w:val="Reference"/>
      </w:pPr>
      <w:r w:rsidRPr="00700303">
        <w:t>Kulie, Lin, Deal, DeCroix, Feb 1996. A cloud-scale simulation of the 28 November 1988 Raleigh tornadic thunderstorm. Preprints, 18th Conference on Severe Local Storms, San Francisco, CA, Amer. Meteor. Soc., 283-287.</w:t>
      </w:r>
    </w:p>
    <w:p w14:paraId="5DB0D64A" w14:textId="1EB2C244" w:rsidR="0016219F" w:rsidRDefault="0016219F" w:rsidP="00CC2352">
      <w:pPr>
        <w:pStyle w:val="Reference"/>
      </w:pPr>
      <w:r>
        <w:t>Lewellen, Lewellen, and Sykes, 1997. Large-eddy simulation of a tornado’s interaction with the surface. J/ Atmos. Sci., 54, 581-605.</w:t>
      </w:r>
    </w:p>
    <w:p w14:paraId="0C84F9B8" w14:textId="77777777" w:rsidR="00CC2352" w:rsidRDefault="00CC2352" w:rsidP="00CC2352">
      <w:pPr>
        <w:pStyle w:val="Reference"/>
      </w:pPr>
      <w:r>
        <w:t>Lemon and Doswell, 1979. Severe thunderstorm evolution and mesosyclone structure as related to tornadogenesis. Mon. Wea. Rev., 107, 1184-1197.</w:t>
      </w:r>
    </w:p>
    <w:p w14:paraId="646CAF67" w14:textId="77777777" w:rsidR="00CC2352" w:rsidRDefault="00CC2352" w:rsidP="00CC2352">
      <w:pPr>
        <w:pStyle w:val="Reference"/>
      </w:pPr>
      <w:r>
        <w:t>Leslie, 1971. The development of concentrated vortices: a numerical study. J. Fluid Mech., 48, 1-21.</w:t>
      </w:r>
    </w:p>
    <w:p w14:paraId="2F3E2E43" w14:textId="26F6CB90" w:rsidR="00A93423" w:rsidRPr="00A93423" w:rsidRDefault="00A93423" w:rsidP="00A93423">
      <w:pPr>
        <w:pStyle w:val="Reference"/>
      </w:pPr>
      <w:r w:rsidRPr="00A93423">
        <w:t>Lewellen, Lewellen, and Xia, 2000. The influence of a local swirl ratio on tornado intensification near the surface. J. Atmos. Sci., 57, 527-544.</w:t>
      </w:r>
    </w:p>
    <w:p w14:paraId="518D1BA3" w14:textId="39F0AD6B" w:rsidR="00291BBA" w:rsidRDefault="00291BBA" w:rsidP="00291BBA">
      <w:pPr>
        <w:pStyle w:val="Reference"/>
      </w:pPr>
      <w:r>
        <w:t>Lilly, D. K., 1966: On the instability of Ekman boundary flow. J. Atmos. Sci., 23, 481–494</w:t>
      </w:r>
    </w:p>
    <w:p w14:paraId="3891FF06" w14:textId="77777777" w:rsidR="00CC2352" w:rsidRDefault="00CC2352" w:rsidP="00CC2352">
      <w:pPr>
        <w:pStyle w:val="Reference"/>
      </w:pPr>
      <w:r>
        <w:lastRenderedPageBreak/>
        <w:t>Lilly, 1986. The structure, energetic, and propagation of rotating convective storms. Part II: Helicity and storm stabilization. J. Atmos. Sci., 43, 126-140.</w:t>
      </w:r>
    </w:p>
    <w:p w14:paraId="53F165A4" w14:textId="77777777" w:rsidR="00CC2352" w:rsidRDefault="00CC2352" w:rsidP="00CC2352">
      <w:pPr>
        <w:pStyle w:val="Reference"/>
      </w:pPr>
      <w:r>
        <w:t>Markowski, 2002. Hook echoes and rear-flank downdrafts: A review. Mon. Wea. Rev., 130, 852-876.</w:t>
      </w:r>
    </w:p>
    <w:p w14:paraId="29735B3C" w14:textId="61A9C1D6" w:rsidR="000B1DDE" w:rsidRPr="00C03183" w:rsidRDefault="000B1DDE" w:rsidP="00C03183">
      <w:pPr>
        <w:pStyle w:val="Reference"/>
      </w:pPr>
      <w:r w:rsidRPr="00C03183">
        <w:t>Markowski, Hannon, Frame, Lancaster, Pietrycha,</w:t>
      </w:r>
      <w:r w:rsidR="00C03183" w:rsidRPr="00C03183">
        <w:t xml:space="preserve"> </w:t>
      </w:r>
      <w:r w:rsidRPr="00C03183">
        <w:t xml:space="preserve">Edwards, and </w:t>
      </w:r>
      <w:r w:rsidR="00C03183" w:rsidRPr="00C03183">
        <w:t>Thompson, 2003.</w:t>
      </w:r>
      <w:r w:rsidRPr="00C03183">
        <w:t xml:space="preserve"> Characteristics of Vertical Wind Profiles near Supercells Obtained from the Rapid</w:t>
      </w:r>
      <w:r w:rsidR="00C03183" w:rsidRPr="00C03183">
        <w:t xml:space="preserve"> Update </w:t>
      </w:r>
      <w:r w:rsidRPr="00C03183">
        <w:t>Cycle.</w:t>
      </w:r>
      <w:r w:rsidRPr="00C03183">
        <w:rPr>
          <w:rStyle w:val="apple-converted-space"/>
        </w:rPr>
        <w:t> </w:t>
      </w:r>
      <w:r w:rsidRPr="00C03183">
        <w:t>Wea. Forecasting,</w:t>
      </w:r>
      <w:r w:rsidRPr="00C03183">
        <w:rPr>
          <w:rStyle w:val="apple-converted-space"/>
        </w:rPr>
        <w:t> </w:t>
      </w:r>
      <w:r w:rsidRPr="00C03183">
        <w:t>18, 1262–1272.</w:t>
      </w:r>
    </w:p>
    <w:p w14:paraId="6ED523F6" w14:textId="77777777" w:rsidR="00CC2352" w:rsidRPr="005937FE" w:rsidRDefault="00CC2352" w:rsidP="00CC2352">
      <w:pPr>
        <w:pStyle w:val="Reference"/>
      </w:pPr>
      <w:r w:rsidRPr="005937FE">
        <w:rPr>
          <w:rFonts w:cstheme="minorHAnsi"/>
        </w:rPr>
        <w:t>Markowski</w:t>
      </w:r>
      <w:r>
        <w:rPr>
          <w:rFonts w:cstheme="minorHAnsi"/>
        </w:rPr>
        <w:t xml:space="preserve"> and Richardson,</w:t>
      </w:r>
      <w:r w:rsidRPr="005937FE">
        <w:rPr>
          <w:rFonts w:cstheme="minorHAnsi"/>
        </w:rPr>
        <w:t xml:space="preserve"> 2009</w:t>
      </w:r>
      <w:r>
        <w:rPr>
          <w:rFonts w:cstheme="minorHAnsi"/>
        </w:rPr>
        <w:t>. Tornadogenesis: our current understanding, forcasting considerations, and questions to guide future research. Atm. Research, 93, 3-10.</w:t>
      </w:r>
    </w:p>
    <w:p w14:paraId="01D176FA" w14:textId="77777777" w:rsidR="00CC2352" w:rsidRDefault="00CC2352" w:rsidP="00CC2352">
      <w:pPr>
        <w:pStyle w:val="Reference"/>
      </w:pPr>
      <w:r>
        <w:t>National Weather Service.</w:t>
      </w:r>
      <w:r w:rsidRPr="00EB73A9">
        <w:t xml:space="preserve"> </w:t>
      </w:r>
      <w:r>
        <w:t xml:space="preserve"> Event Summary, April 16, 2011 North Carolina Tornado Outbreak. Updated 02/03/2012.</w:t>
      </w:r>
    </w:p>
    <w:p w14:paraId="5BCE09CB" w14:textId="77777777" w:rsidR="00CC2352" w:rsidRDefault="00CC2352" w:rsidP="00CC2352">
      <w:pPr>
        <w:pStyle w:val="Reference"/>
      </w:pPr>
      <w:r w:rsidRPr="00317D09">
        <w:t>National Weather Service.</w:t>
      </w:r>
      <w:r>
        <w:t xml:space="preserve"> </w:t>
      </w:r>
      <w:r w:rsidRPr="00317D09">
        <w:t>April 16, 2011 - Tornado Damage Survey</w:t>
      </w:r>
    </w:p>
    <w:p w14:paraId="0A5A9AB3" w14:textId="77777777" w:rsidR="00CC2352" w:rsidRDefault="00CC2352" w:rsidP="00CC2352">
      <w:pPr>
        <w:pStyle w:val="Reference"/>
      </w:pPr>
      <w:r w:rsidRPr="003B295E">
        <w:t>National Weather Service</w:t>
      </w:r>
      <w:r>
        <w:t xml:space="preserve"> Eastern Region of North Carolina, April 18, 2011</w:t>
      </w:r>
      <w:r w:rsidRPr="003B295E">
        <w:t xml:space="preserve">. April 16, 2011 </w:t>
      </w:r>
      <w:r>
        <w:t>– Survey for</w:t>
      </w:r>
      <w:r w:rsidRPr="003B295E">
        <w:t xml:space="preserve"> </w:t>
      </w:r>
      <w:r>
        <w:t xml:space="preserve">Raleigh, N.C. </w:t>
      </w:r>
    </w:p>
    <w:p w14:paraId="7C117DDA" w14:textId="316EB54A" w:rsidR="002B48D9" w:rsidRDefault="002B48D9" w:rsidP="00CC2352">
      <w:pPr>
        <w:pStyle w:val="Reference"/>
      </w:pPr>
      <w:r w:rsidRPr="002B48D9">
        <w:t>Nora and Niino, 2003. Critical grid size for simulating convective storms: A case study of the Del City supercell storm. Geophys. Res. Lett., 30, 1844</w:t>
      </w:r>
      <w:r>
        <w:rPr>
          <w:rFonts w:ascii="AdvPSTIM10-R" w:hAnsi="AdvPSTIM10-R" w:cs="AdvPSTIM10-R"/>
          <w:sz w:val="16"/>
          <w:szCs w:val="16"/>
        </w:rPr>
        <w:t>.</w:t>
      </w:r>
    </w:p>
    <w:p w14:paraId="40F2CA5D" w14:textId="32285D39" w:rsidR="00291BBA" w:rsidRDefault="00291BBA" w:rsidP="00CC2352">
      <w:pPr>
        <w:pStyle w:val="Reference"/>
      </w:pPr>
      <w:r>
        <w:t>Nowotarski, Markowski, Richardson, and Bryan, 2014. Properties of a Simulated Convective boundary Layer in an Idealized Supercell. Amer. Meteor. Soc., 142, 3955-3975.</w:t>
      </w:r>
    </w:p>
    <w:p w14:paraId="50ED895C" w14:textId="77777777" w:rsidR="00CC2352" w:rsidRDefault="00CC2352" w:rsidP="00CC2352">
      <w:pPr>
        <w:pStyle w:val="Reference"/>
      </w:pPr>
      <w:r>
        <w:t>Proctor, 1983. A numerical study on the evolution of tornadoes. Dissertation.</w:t>
      </w:r>
    </w:p>
    <w:p w14:paraId="72E9F8F8" w14:textId="77777777" w:rsidR="00A20B1D" w:rsidRDefault="00A20B1D" w:rsidP="00A20B1D">
      <w:pPr>
        <w:pStyle w:val="Reference"/>
      </w:pPr>
      <w:r>
        <w:t xml:space="preserve">Proctor, F. H., 1987:  The Terminal Area Simulation System. Volume I:  Theoretical formulation.  NASA Contractor Rep. 4046, NASA, </w:t>
      </w:r>
      <w:smartTag w:uri="urn:schemas-microsoft-com:office:smarttags" w:element="place">
        <w:smartTag w:uri="urn:schemas-microsoft-com:office:smarttags" w:element="City">
          <w:r>
            <w:t>Washington</w:t>
          </w:r>
        </w:smartTag>
        <w:r>
          <w:t xml:space="preserve">, </w:t>
        </w:r>
        <w:smartTag w:uri="urn:schemas-microsoft-com:office:smarttags" w:element="State">
          <w:r>
            <w:t>DC</w:t>
          </w:r>
        </w:smartTag>
      </w:smartTag>
      <w:r>
        <w:t>, 176 pp.</w:t>
      </w:r>
    </w:p>
    <w:p w14:paraId="01FD7123" w14:textId="6AAFD96C" w:rsidR="00A20B1D" w:rsidRDefault="00A20B1D" w:rsidP="00A20B1D">
      <w:pPr>
        <w:pStyle w:val="Reference"/>
      </w:pPr>
      <w:r>
        <w:t>Proctor, F. H., 1987:  The Terminal Area Simulation System. Volume II:  Verification experiments.  NASA Contractor Rep. 4047, NASA, Washington, DC, 112 pp.</w:t>
      </w:r>
    </w:p>
    <w:p w14:paraId="0782DCD7" w14:textId="09F473FF" w:rsidR="009D4770" w:rsidRDefault="009D4770" w:rsidP="00A20B1D">
      <w:pPr>
        <w:pStyle w:val="Reference"/>
      </w:pPr>
      <w:r>
        <w:t xml:space="preserve">Proctor, Hamilton, Switzer, 2006. TASS Driven </w:t>
      </w:r>
      <w:r w:rsidR="0086060B">
        <w:t>Algorithms</w:t>
      </w:r>
      <w:r>
        <w:t xml:space="preserve"> for Wake Prediction. 44</w:t>
      </w:r>
      <w:r w:rsidRPr="00F330B3">
        <w:rPr>
          <w:vertAlign w:val="superscript"/>
        </w:rPr>
        <w:t>h</w:t>
      </w:r>
      <w:r>
        <w:t xml:space="preserve"> AIAA Aerospace Sciences Meeting, AIAA 2006-1073.</w:t>
      </w:r>
    </w:p>
    <w:p w14:paraId="43BB8170" w14:textId="77777777" w:rsidR="00CC2352" w:rsidRDefault="00CC2352" w:rsidP="00CC2352">
      <w:pPr>
        <w:pStyle w:val="Reference"/>
      </w:pPr>
      <w:r>
        <w:t>Proctor, Ahmad, Limon Duparcmeur, 2012. Numerical simulation of a tornado generating supercell. 50</w:t>
      </w:r>
      <w:r w:rsidRPr="00F330B3">
        <w:rPr>
          <w:vertAlign w:val="superscript"/>
        </w:rPr>
        <w:t>th</w:t>
      </w:r>
      <w:r>
        <w:t xml:space="preserve"> AIAA Aerospace Sciences Meeting, AIAA 2012-0557.</w:t>
      </w:r>
    </w:p>
    <w:p w14:paraId="4AD36260" w14:textId="6E7D8DDA" w:rsidR="0016219F" w:rsidRDefault="0016219F" w:rsidP="00CC2352">
      <w:pPr>
        <w:pStyle w:val="Reference"/>
      </w:pPr>
      <w:r>
        <w:t>Rotunno, 1977. Numerical simulation of a laboratory vortex. J. atmos. Sci., 34, 1942-1956.</w:t>
      </w:r>
    </w:p>
    <w:p w14:paraId="0B617890" w14:textId="77777777" w:rsidR="00CC2352" w:rsidRDefault="00CC2352" w:rsidP="00CC2352">
      <w:pPr>
        <w:pStyle w:val="Reference"/>
      </w:pPr>
      <w:r>
        <w:t>Rotunno, 1981. On the evolution of thunderstorm rotation. Mon. Wea. Rev., 109, 577-586.</w:t>
      </w:r>
    </w:p>
    <w:p w14:paraId="355ADBBE" w14:textId="77777777" w:rsidR="00CC2352" w:rsidRDefault="00CC2352" w:rsidP="00CC2352">
      <w:pPr>
        <w:pStyle w:val="Reference"/>
      </w:pPr>
      <w:r>
        <w:lastRenderedPageBreak/>
        <w:t>Rotunno and Klemp, 1985. On the rotation and propagation of simulated supercell thunderstorms. J. Atmos. Sci., 42, 271-292.</w:t>
      </w:r>
    </w:p>
    <w:p w14:paraId="79ACE109" w14:textId="77777777" w:rsidR="00CC2352" w:rsidRDefault="00CC2352" w:rsidP="00CC2352">
      <w:pPr>
        <w:pStyle w:val="Reference"/>
      </w:pPr>
      <w:r>
        <w:t>Rotunno, Klemp and Weisman, 1988. A theory for strong long-lived squall lines. J. Atmos. Sci., 45,463-485.</w:t>
      </w:r>
    </w:p>
    <w:p w14:paraId="78420E60" w14:textId="77777777" w:rsidR="00CC2352" w:rsidRDefault="00CC2352" w:rsidP="00CC2352">
      <w:pPr>
        <w:pStyle w:val="Reference"/>
      </w:pPr>
      <w:r>
        <w:t>Shabbot and Markowski, 2006. Surface in situ observations within the outflow of forward-flank downdrafts of supercell thunderstorms. Mon. Wea. Rev., 134, 1422-1441.</w:t>
      </w:r>
    </w:p>
    <w:p w14:paraId="1143E5B1" w14:textId="7DC8C0CF" w:rsidR="00DE4AB7" w:rsidRPr="00DE4AB7" w:rsidRDefault="00DE4AB7" w:rsidP="00DE4AB7">
      <w:pPr>
        <w:pStyle w:val="Reference"/>
      </w:pPr>
      <w:r w:rsidRPr="00DE4AB7">
        <w:t>Schwartz, Phoenix, and Foy, 2011. Learning Perl. O'Reilly Media, Incorporated. 6</w:t>
      </w:r>
      <w:r w:rsidRPr="00DE4AB7">
        <w:rPr>
          <w:vertAlign w:val="superscript"/>
        </w:rPr>
        <w:t>th</w:t>
      </w:r>
      <w:r w:rsidRPr="00DE4AB7">
        <w:t xml:space="preserve"> Edition.</w:t>
      </w:r>
    </w:p>
    <w:p w14:paraId="603F7F30" w14:textId="23BE8DB1" w:rsidR="005C5D9D" w:rsidRPr="005C5D9D" w:rsidRDefault="005C5D9D" w:rsidP="005C5D9D">
      <w:pPr>
        <w:pStyle w:val="Reference"/>
      </w:pPr>
      <w:r w:rsidRPr="005C5D9D">
        <w:t>Snook and xue, 2008. Effects of microphysical drop size distribution on tornadogenesis in supercell thunderstorms. Geophysical Research Letters, Vol. 35, L24803, doi:10.21029/22008GL035866.</w:t>
      </w:r>
    </w:p>
    <w:p w14:paraId="192E7FAC" w14:textId="77777777" w:rsidR="00CC2352" w:rsidRDefault="00CC2352" w:rsidP="00CC2352">
      <w:pPr>
        <w:pStyle w:val="Reference"/>
      </w:pPr>
      <w:r>
        <w:t xml:space="preserve">Szeto and Cho 1994. </w:t>
      </w:r>
      <w:r w:rsidRPr="00655B26">
        <w:t xml:space="preserve">A Numerical Investigation of Squall Lines. Part III: Sensitivity to Precipitation Processes and the Coriolis Force. </w:t>
      </w:r>
      <w:r w:rsidRPr="00655B26">
        <w:rPr>
          <w:iCs/>
        </w:rPr>
        <w:t>J. Atmos. Sci.</w:t>
      </w:r>
      <w:r w:rsidRPr="00655B26">
        <w:t xml:space="preserve">, </w:t>
      </w:r>
      <w:r w:rsidRPr="00655B26">
        <w:rPr>
          <w:bCs/>
        </w:rPr>
        <w:t>51</w:t>
      </w:r>
      <w:r w:rsidRPr="00655B26">
        <w:t>, 1341–1351.</w:t>
      </w:r>
    </w:p>
    <w:p w14:paraId="5A7212C9" w14:textId="00449D20" w:rsidR="006976E6" w:rsidRDefault="006976E6" w:rsidP="00CC2352">
      <w:pPr>
        <w:pStyle w:val="Reference"/>
      </w:pPr>
      <w:r>
        <w:rPr>
          <w:rStyle w:val="citation"/>
          <w:lang w:val="en"/>
        </w:rPr>
        <w:t xml:space="preserve">Thompson, 2006. </w:t>
      </w:r>
      <w:r w:rsidR="00635875" w:rsidRPr="00635875">
        <w:rPr>
          <w:rStyle w:val="citation"/>
          <w:lang w:val="en"/>
        </w:rPr>
        <w:t>Explanation of SPC Severe Weather Parameters</w:t>
      </w:r>
      <w:r>
        <w:rPr>
          <w:rStyle w:val="citation"/>
          <w:lang w:val="en"/>
        </w:rPr>
        <w:t xml:space="preserve">. </w:t>
      </w:r>
      <w:r w:rsidR="00635875" w:rsidRPr="00635875">
        <w:rPr>
          <w:rStyle w:val="citation"/>
          <w:lang w:val="en"/>
        </w:rPr>
        <w:t>Storm Prediction Center</w:t>
      </w:r>
      <w:r>
        <w:rPr>
          <w:rStyle w:val="reference-accessdate"/>
          <w:lang w:val="en"/>
        </w:rPr>
        <w:t xml:space="preserve">. Retrieved </w:t>
      </w:r>
      <w:r>
        <w:rPr>
          <w:rStyle w:val="nowrap1"/>
          <w:lang w:val="en"/>
        </w:rPr>
        <w:t>2015-06-16</w:t>
      </w:r>
      <w:r w:rsidR="00635875">
        <w:rPr>
          <w:rStyle w:val="nowrap1"/>
          <w:lang w:val="en"/>
        </w:rPr>
        <w:t>.</w:t>
      </w:r>
    </w:p>
    <w:p w14:paraId="27E4BAA2" w14:textId="77777777" w:rsidR="00CC2352" w:rsidRDefault="00CC2352" w:rsidP="00CC2352">
      <w:pPr>
        <w:pStyle w:val="Reference"/>
      </w:pPr>
      <w:r>
        <w:t>Thompson, Edwards, Hart, Elmore and Markowski, 2003. Close proximity soundings within supercell environments obtained from the rapid update cycle. Amer. Meteor. Soc., 18, 1243-1260.</w:t>
      </w:r>
    </w:p>
    <w:p w14:paraId="1252E14E" w14:textId="54A78DBE" w:rsidR="00F038DB" w:rsidRPr="00F038DB" w:rsidRDefault="00F038DB" w:rsidP="00F038DB">
      <w:pPr>
        <w:pStyle w:val="Reference"/>
      </w:pPr>
      <w:r w:rsidRPr="00F038DB">
        <w:t>Thompson, Mead, and Edwards, 2007. Effective Storm-Relative Helicity and Bulk Shear in Supercell Thunderstorm Environments.</w:t>
      </w:r>
      <w:r w:rsidRPr="00F038DB">
        <w:rPr>
          <w:rStyle w:val="apple-converted-space"/>
        </w:rPr>
        <w:t> </w:t>
      </w:r>
      <w:r w:rsidRPr="00F038DB">
        <w:t>Wea. Forecasting,</w:t>
      </w:r>
      <w:r w:rsidRPr="00F038DB">
        <w:rPr>
          <w:rStyle w:val="apple-converted-space"/>
        </w:rPr>
        <w:t> </w:t>
      </w:r>
      <w:r w:rsidRPr="00F038DB">
        <w:t>22, 102–115.</w:t>
      </w:r>
    </w:p>
    <w:p w14:paraId="0CD8A7D4" w14:textId="77777777" w:rsidR="00CC2352" w:rsidRDefault="00CC2352" w:rsidP="00CC2352">
      <w:pPr>
        <w:pStyle w:val="Reference"/>
      </w:pPr>
      <w:r>
        <w:t>Shabbot and Markowski, 2006. Surface in situ observations within the outflow of forward-flank downdrafts of supercell thunderstorms. Mon. Wea. Rev., 134, 1422-1441.</w:t>
      </w:r>
    </w:p>
    <w:p w14:paraId="4C407197" w14:textId="62134128" w:rsidR="00A20B1D" w:rsidRDefault="00CC2352" w:rsidP="00A20B1D">
      <w:pPr>
        <w:pStyle w:val="Reference"/>
        <w:rPr>
          <w:lang w:val="en"/>
        </w:rPr>
      </w:pPr>
      <w:r>
        <w:rPr>
          <w:bCs/>
          <w:lang w:val="en"/>
        </w:rPr>
        <w:t>Smagorinsky, 1963.</w:t>
      </w:r>
      <w:r>
        <w:rPr>
          <w:lang w:val="en"/>
        </w:rPr>
        <w:t xml:space="preserve"> </w:t>
      </w:r>
      <w:r w:rsidRPr="001B4E2C">
        <w:rPr>
          <w:lang w:val="en"/>
        </w:rPr>
        <w:t>General circulation experiments with the pr</w:t>
      </w:r>
      <w:r>
        <w:rPr>
          <w:lang w:val="en"/>
        </w:rPr>
        <w:t xml:space="preserve">imitive equations, I. the basic </w:t>
      </w:r>
      <w:r w:rsidRPr="001B4E2C">
        <w:rPr>
          <w:lang w:val="en"/>
        </w:rPr>
        <w:t>exp</w:t>
      </w:r>
      <w:r>
        <w:rPr>
          <w:lang w:val="en"/>
        </w:rPr>
        <w:t>eriment. Mon. Wea. Rev., 91, 99-164</w:t>
      </w:r>
      <w:r w:rsidRPr="001B4E2C">
        <w:rPr>
          <w:lang w:val="en"/>
        </w:rPr>
        <w:t>.</w:t>
      </w:r>
    </w:p>
    <w:p w14:paraId="17B778AB" w14:textId="19AFCBE5" w:rsidR="00A20B1D" w:rsidRDefault="00A20B1D" w:rsidP="00A20B1D">
      <w:pPr>
        <w:pStyle w:val="Reference"/>
      </w:pPr>
      <w:r>
        <w:t>Switzer, 1996</w:t>
      </w:r>
      <w:r w:rsidR="00260A99">
        <w:t>.</w:t>
      </w:r>
      <w:r>
        <w:t xml:space="preserve"> Validation Tests of TASS for Application to 3-D Vortex Simulations. NASA CR-4756, 45pp.</w:t>
      </w:r>
    </w:p>
    <w:p w14:paraId="6B2B3081" w14:textId="0865EACC" w:rsidR="00260A99" w:rsidRDefault="00260A99" w:rsidP="00A20B1D">
      <w:pPr>
        <w:pStyle w:val="Reference"/>
      </w:pPr>
      <w:r>
        <w:t>Switzer and Proctor, 2014. Terminal Area Simulation System User’s Guide – Version 10.0. NASA/TM-2014-218150, 91pp.</w:t>
      </w:r>
    </w:p>
    <w:p w14:paraId="44020462" w14:textId="10FFCCB1" w:rsidR="00167B88" w:rsidRPr="00A20B1D" w:rsidRDefault="00450718" w:rsidP="00450718">
      <w:pPr>
        <w:pStyle w:val="Reference"/>
        <w:rPr>
          <w:lang w:val="en"/>
        </w:rPr>
      </w:pPr>
      <w:r>
        <w:rPr>
          <w:lang w:val="en-GB"/>
        </w:rPr>
        <w:t>Uijlenhoet, 2001.</w:t>
      </w:r>
      <w:r w:rsidR="00167B88">
        <w:rPr>
          <w:lang w:val="en-GB"/>
        </w:rPr>
        <w:t xml:space="preserve"> </w:t>
      </w:r>
      <w:r w:rsidR="00167B88" w:rsidRPr="00450718">
        <w:t>Raindrop</w:t>
      </w:r>
      <w:r w:rsidR="00167B88">
        <w:rPr>
          <w:lang w:val="en-GB"/>
        </w:rPr>
        <w:t xml:space="preserve"> size distributions and radar reflectivity-rain rate relationships for radar hydrology. Hydrol Earth Syst Sci</w:t>
      </w:r>
      <w:r>
        <w:rPr>
          <w:lang w:val="en-GB"/>
        </w:rPr>
        <w:t xml:space="preserve">, 5, </w:t>
      </w:r>
      <w:r w:rsidR="00167B88">
        <w:rPr>
          <w:lang w:val="en-GB"/>
        </w:rPr>
        <w:t>615–627</w:t>
      </w:r>
      <w:r>
        <w:rPr>
          <w:lang w:val="en-GB"/>
        </w:rPr>
        <w:t>.</w:t>
      </w:r>
    </w:p>
    <w:p w14:paraId="39128CB3" w14:textId="77777777" w:rsidR="00CC2352" w:rsidRDefault="00CC2352" w:rsidP="00CC2352">
      <w:pPr>
        <w:pStyle w:val="Reference"/>
      </w:pPr>
      <w:r>
        <w:t>Vreman, 2004. An eddy-viscosity subgrid-scale model for turbulent shear flow: Algebraic theory and applications. Phys. of Fluids, 16, 3670-3681.</w:t>
      </w:r>
    </w:p>
    <w:p w14:paraId="5627F877" w14:textId="441B3687" w:rsidR="00CC2352" w:rsidRDefault="00CC2352" w:rsidP="00C06E0A">
      <w:pPr>
        <w:pStyle w:val="Reference"/>
      </w:pPr>
      <w:r>
        <w:lastRenderedPageBreak/>
        <w:t xml:space="preserve">Wind </w:t>
      </w:r>
      <w:r w:rsidRPr="005C39D6">
        <w:t>Science and Engineering Center, 2006</w:t>
      </w:r>
      <w:r>
        <w:t>. A recommendation for an Enhanced Fujita Scale (EF-Scale), Revision 2. Texas Tech University, October 10, 2006.</w:t>
      </w:r>
    </w:p>
    <w:sectPr w:rsidR="00CC2352" w:rsidSect="004A73E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sh, Robert L." w:date="2015-05-30T12:25:00Z" w:initials="RLA">
    <w:p w14:paraId="6A454D34" w14:textId="77777777" w:rsidR="007012E8" w:rsidRDefault="007012E8">
      <w:pPr>
        <w:pStyle w:val="CommentText"/>
      </w:pPr>
      <w:r>
        <w:rPr>
          <w:rStyle w:val="CommentReference"/>
        </w:rPr>
        <w:annotationRef/>
      </w:r>
      <w:r>
        <w:t>Consider expanding theisbackground literature discussion a bit and then combining the expanded material with Chapt. 2, as a single Chapter—Introduction and Literature Survey</w:t>
      </w:r>
    </w:p>
  </w:comment>
  <w:comment w:id="44" w:author="Ash, Robert L." w:date="2016-06-16T11:58:00Z" w:initials="ARL">
    <w:p w14:paraId="2E6AFC0D" w14:textId="026542DC" w:rsidR="007012E8" w:rsidRDefault="007012E8">
      <w:pPr>
        <w:pStyle w:val="CommentText"/>
      </w:pPr>
      <w:r>
        <w:rPr>
          <w:rStyle w:val="CommentReference"/>
        </w:rPr>
        <w:annotationRef/>
      </w:r>
      <w:r>
        <w:t>What do you mean by “a positive area”?</w:t>
      </w:r>
    </w:p>
  </w:comment>
  <w:comment w:id="45" w:author="Limon Duparcmeur, Fanny M. (LARC-D318)[LITES]" w:date="2016-07-11T09:55:00Z" w:initials="LDFM(">
    <w:p w14:paraId="38B788A9" w14:textId="2CEFD7F2" w:rsidR="007012E8" w:rsidRDefault="007012E8">
      <w:pPr>
        <w:pStyle w:val="CommentText"/>
      </w:pPr>
      <w:r>
        <w:rPr>
          <w:rStyle w:val="CommentReference"/>
        </w:rPr>
        <w:annotationRef/>
      </w:r>
      <w:r>
        <w:t>Positive buoyant energy condition</w:t>
      </w:r>
    </w:p>
  </w:comment>
  <w:comment w:id="80" w:author="Ash, Robert L." w:date="2016-06-16T16:43:00Z" w:initials="ARL">
    <w:p w14:paraId="3BF72822" w14:textId="21DD3247" w:rsidR="007012E8" w:rsidRDefault="007012E8">
      <w:pPr>
        <w:pStyle w:val="CommentText"/>
      </w:pPr>
      <w:r>
        <w:rPr>
          <w:rStyle w:val="CommentReference"/>
        </w:rPr>
        <w:annotationRef/>
      </w:r>
      <w:r>
        <w:t>Figures 23 b and 23 c don’t compare well.  Why not use the same inertial coordinate basis for both, even though that moves the storm cell in (b) to the bottom left of that figure?</w:t>
      </w:r>
    </w:p>
  </w:comment>
  <w:comment w:id="81" w:author="Limon Duparcmeur, Fanny M. (LARC-D318)[LITES]" w:date="2016-07-11T12:17:00Z" w:initials="LDFM(">
    <w:p w14:paraId="02C75CE5" w14:textId="7DFBF80E" w:rsidR="007012E8" w:rsidRDefault="007012E8">
      <w:pPr>
        <w:pStyle w:val="CommentText"/>
      </w:pPr>
      <w:r>
        <w:rPr>
          <w:rStyle w:val="CommentReference"/>
        </w:rPr>
        <w:annotationRef/>
      </w:r>
      <w:r>
        <w:t>It is to show the importance of the initialization of the simulation with the size of the grid. I tried to explain that in the paragraph above</w:t>
      </w:r>
    </w:p>
  </w:comment>
  <w:comment w:id="96" w:author="Ash, Robert L." w:date="2016-06-16T17:00:00Z" w:initials="ARL">
    <w:p w14:paraId="21ADD7CF" w14:textId="2E57FBC2" w:rsidR="007012E8" w:rsidRDefault="007012E8">
      <w:pPr>
        <w:pStyle w:val="CommentText"/>
      </w:pPr>
      <w:r>
        <w:rPr>
          <w:rStyle w:val="CommentReference"/>
        </w:rPr>
        <w:annotationRef/>
      </w:r>
      <w:r>
        <w:t>Was this absent from the 2012 simulation?  If it wasn’t, this is a misleading statement.</w:t>
      </w:r>
    </w:p>
  </w:comment>
  <w:comment w:id="97" w:author="Limon Duparcmeur, Fanny M. (LARC-D318)[LITES]" w:date="2016-07-11T12:58:00Z" w:initials="LDFM(">
    <w:p w14:paraId="214108E6" w14:textId="5EF961A4" w:rsidR="007012E8" w:rsidRDefault="007012E8">
      <w:pPr>
        <w:pStyle w:val="CommentText"/>
      </w:pPr>
      <w:r>
        <w:rPr>
          <w:rStyle w:val="CommentReference"/>
        </w:rPr>
        <w:annotationRef/>
      </w:r>
      <w:r>
        <w:t>Overshooting top was present in the 2012 simulation for the dry case</w:t>
      </w:r>
    </w:p>
  </w:comment>
  <w:comment w:id="103" w:author="Ash, Robert L." w:date="2016-06-16T17:05:00Z" w:initials="ARL">
    <w:p w14:paraId="2C68EBB9" w14:textId="08C3BA82" w:rsidR="007012E8" w:rsidRDefault="007012E8">
      <w:pPr>
        <w:pStyle w:val="CommentText"/>
      </w:pPr>
      <w:r>
        <w:rPr>
          <w:rStyle w:val="CommentReference"/>
        </w:rPr>
        <w:annotationRef/>
      </w:r>
      <w:r>
        <w:t>Aren’t these the same maximum surface pressure histories??</w:t>
      </w:r>
    </w:p>
  </w:comment>
  <w:comment w:id="104" w:author="Limon Duparcmeur, Fanny M. (LARC-D318)[LITES]" w:date="2016-07-11T13:32:00Z" w:initials="LDFM(">
    <w:p w14:paraId="4817C0E8" w14:textId="389BE673" w:rsidR="007012E8" w:rsidRDefault="007012E8">
      <w:pPr>
        <w:pStyle w:val="CommentText"/>
      </w:pPr>
      <w:r>
        <w:rPr>
          <w:rStyle w:val="CommentReference"/>
        </w:rPr>
        <w:annotationRef/>
      </w:r>
      <w:r>
        <w:t>Figure 28 is for the domain pressure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454D34" w15:done="0"/>
  <w15:commentEx w15:paraId="2E6AFC0D" w15:done="0"/>
  <w15:commentEx w15:paraId="38B788A9" w15:paraIdParent="2E6AFC0D" w15:done="0"/>
  <w15:commentEx w15:paraId="3BF72822" w15:done="0"/>
  <w15:commentEx w15:paraId="02C75CE5" w15:paraIdParent="3BF72822" w15:done="0"/>
  <w15:commentEx w15:paraId="21ADD7CF" w15:done="0"/>
  <w15:commentEx w15:paraId="214108E6" w15:paraIdParent="21ADD7CF" w15:done="0"/>
  <w15:commentEx w15:paraId="2C68EBB9" w15:done="0"/>
  <w15:commentEx w15:paraId="4817C0E8" w15:paraIdParent="2C68EBB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423BF" w14:textId="77777777" w:rsidR="0080060B" w:rsidRDefault="0080060B" w:rsidP="00C23A24">
      <w:pPr>
        <w:spacing w:after="0" w:line="240" w:lineRule="auto"/>
      </w:pPr>
      <w:r>
        <w:separator/>
      </w:r>
    </w:p>
  </w:endnote>
  <w:endnote w:type="continuationSeparator" w:id="0">
    <w:p w14:paraId="545A1711" w14:textId="77777777" w:rsidR="0080060B" w:rsidRDefault="0080060B" w:rsidP="00C23A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dvPSTIM10-R">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1610164"/>
      <w:docPartObj>
        <w:docPartGallery w:val="Page Numbers (Bottom of Page)"/>
        <w:docPartUnique/>
      </w:docPartObj>
    </w:sdtPr>
    <w:sdtEndPr>
      <w:rPr>
        <w:noProof/>
      </w:rPr>
    </w:sdtEndPr>
    <w:sdtContent>
      <w:p w14:paraId="6933D135" w14:textId="77777777" w:rsidR="007012E8" w:rsidRDefault="007012E8">
        <w:pPr>
          <w:pStyle w:val="Footer"/>
          <w:jc w:val="right"/>
        </w:pPr>
        <w:r>
          <w:fldChar w:fldCharType="begin"/>
        </w:r>
        <w:r>
          <w:instrText xml:space="preserve"> PAGE   \* MERGEFORMAT </w:instrText>
        </w:r>
        <w:r>
          <w:fldChar w:fldCharType="separate"/>
        </w:r>
        <w:r w:rsidR="00C638A9">
          <w:rPr>
            <w:noProof/>
          </w:rPr>
          <w:t>78</w:t>
        </w:r>
        <w:r>
          <w:rPr>
            <w:noProof/>
          </w:rPr>
          <w:fldChar w:fldCharType="end"/>
        </w:r>
      </w:p>
    </w:sdtContent>
  </w:sdt>
  <w:p w14:paraId="03EDD026" w14:textId="77777777" w:rsidR="007012E8" w:rsidRDefault="007012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3EA912" w14:textId="77777777" w:rsidR="0080060B" w:rsidRDefault="0080060B" w:rsidP="00C23A24">
      <w:pPr>
        <w:spacing w:after="0" w:line="240" w:lineRule="auto"/>
      </w:pPr>
      <w:r>
        <w:separator/>
      </w:r>
    </w:p>
  </w:footnote>
  <w:footnote w:type="continuationSeparator" w:id="0">
    <w:p w14:paraId="6978CAD3" w14:textId="77777777" w:rsidR="0080060B" w:rsidRDefault="0080060B" w:rsidP="00C23A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59151E"/>
    <w:multiLevelType w:val="hybridMultilevel"/>
    <w:tmpl w:val="B072862A"/>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70E32"/>
    <w:multiLevelType w:val="hybridMultilevel"/>
    <w:tmpl w:val="8B40B6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0B3850"/>
    <w:multiLevelType w:val="hybridMultilevel"/>
    <w:tmpl w:val="C6B82588"/>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F1D6E"/>
    <w:multiLevelType w:val="hybridMultilevel"/>
    <w:tmpl w:val="7458F928"/>
    <w:lvl w:ilvl="0" w:tplc="8C88B830">
      <w:numFmt w:val="bullet"/>
      <w:lvlText w:val="-"/>
      <w:lvlJc w:val="left"/>
      <w:pPr>
        <w:ind w:left="780" w:hanging="360"/>
      </w:pPr>
      <w:rPr>
        <w:rFonts w:ascii="Times New Roman" w:hAnsi="Times New Roman" w:hint="default"/>
        <w:b w:val="0"/>
        <w:i w:val="0"/>
        <w:sz w:val="24"/>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38A37FC"/>
    <w:multiLevelType w:val="hybridMultilevel"/>
    <w:tmpl w:val="D47AD2A4"/>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7773D"/>
    <w:multiLevelType w:val="hybridMultilevel"/>
    <w:tmpl w:val="4F5A92D8"/>
    <w:lvl w:ilvl="0" w:tplc="C37CE37E">
      <w:numFmt w:val="bullet"/>
      <w:lvlText w:val="-"/>
      <w:lvlJc w:val="left"/>
      <w:pPr>
        <w:ind w:left="720" w:hanging="360"/>
      </w:pPr>
      <w:rPr>
        <w:rFonts w:ascii="Times New Roman" w:hAnsi="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515DA"/>
    <w:multiLevelType w:val="hybridMultilevel"/>
    <w:tmpl w:val="11241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50D77D1"/>
    <w:multiLevelType w:val="multilevel"/>
    <w:tmpl w:val="D0C263C6"/>
    <w:lvl w:ilvl="0">
      <w:start w:val="1"/>
      <w:numFmt w:val="decimal"/>
      <w:pStyle w:val="Heading1"/>
      <w:lvlText w:val="%1"/>
      <w:lvlJc w:val="left"/>
      <w:pPr>
        <w:ind w:left="2232" w:hanging="432"/>
      </w:pPr>
      <w:rPr>
        <w:rFonts w:hint="default"/>
      </w:rPr>
    </w:lvl>
    <w:lvl w:ilvl="1">
      <w:start w:val="1"/>
      <w:numFmt w:val="decimal"/>
      <w:pStyle w:val="Heading2"/>
      <w:lvlText w:val="%1.%2"/>
      <w:lvlJc w:val="left"/>
      <w:pPr>
        <w:ind w:left="2376" w:hanging="576"/>
      </w:pPr>
    </w:lvl>
    <w:lvl w:ilvl="2">
      <w:start w:val="1"/>
      <w:numFmt w:val="decimal"/>
      <w:pStyle w:val="Heading3"/>
      <w:lvlText w:val="%1.%2.%3"/>
      <w:lvlJc w:val="left"/>
      <w:pPr>
        <w:ind w:left="2520" w:hanging="720"/>
      </w:pPr>
    </w:lvl>
    <w:lvl w:ilvl="3">
      <w:start w:val="1"/>
      <w:numFmt w:val="decimal"/>
      <w:pStyle w:val="Heading4"/>
      <w:lvlText w:val="%1.%2.%3.%4"/>
      <w:lvlJc w:val="left"/>
      <w:pPr>
        <w:ind w:left="2664" w:hanging="864"/>
      </w:pPr>
    </w:lvl>
    <w:lvl w:ilvl="4">
      <w:start w:val="1"/>
      <w:numFmt w:val="decimal"/>
      <w:pStyle w:val="Heading5"/>
      <w:lvlText w:val="%1.%2.%3.%4.%5"/>
      <w:lvlJc w:val="left"/>
      <w:pPr>
        <w:ind w:left="2808" w:hanging="1008"/>
      </w:pPr>
    </w:lvl>
    <w:lvl w:ilvl="5">
      <w:start w:val="1"/>
      <w:numFmt w:val="decimal"/>
      <w:pStyle w:val="Heading6"/>
      <w:lvlText w:val="%1.%2.%3.%4.%5.%6"/>
      <w:lvlJc w:val="left"/>
      <w:pPr>
        <w:ind w:left="2952" w:hanging="1152"/>
      </w:pPr>
    </w:lvl>
    <w:lvl w:ilvl="6">
      <w:start w:val="1"/>
      <w:numFmt w:val="decimal"/>
      <w:pStyle w:val="Heading7"/>
      <w:lvlText w:val="%1.%2.%3.%4.%5.%6.%7"/>
      <w:lvlJc w:val="left"/>
      <w:pPr>
        <w:ind w:left="3096" w:hanging="1296"/>
      </w:pPr>
    </w:lvl>
    <w:lvl w:ilvl="7">
      <w:start w:val="1"/>
      <w:numFmt w:val="decimal"/>
      <w:pStyle w:val="Heading8"/>
      <w:lvlText w:val="%1.%2.%3.%4.%5.%6.%7.%8"/>
      <w:lvlJc w:val="left"/>
      <w:pPr>
        <w:ind w:left="3240" w:hanging="1440"/>
      </w:pPr>
    </w:lvl>
    <w:lvl w:ilvl="8">
      <w:start w:val="1"/>
      <w:numFmt w:val="decimal"/>
      <w:pStyle w:val="Heading9"/>
      <w:lvlText w:val="%1.%2.%3.%4.%5.%6.%7.%8.%9"/>
      <w:lvlJc w:val="left"/>
      <w:pPr>
        <w:ind w:left="3384" w:hanging="1584"/>
      </w:pPr>
    </w:lvl>
  </w:abstractNum>
  <w:abstractNum w:abstractNumId="8" w15:restartNumberingAfterBreak="0">
    <w:nsid w:val="3AFE5D5A"/>
    <w:multiLevelType w:val="hybridMultilevel"/>
    <w:tmpl w:val="76B46274"/>
    <w:lvl w:ilvl="0" w:tplc="3B1C3324">
      <w:start w:val="1"/>
      <w:numFmt w:val="bullet"/>
      <w:lvlText w:val=""/>
      <w:lvlJc w:val="left"/>
      <w:pPr>
        <w:ind w:left="2532" w:hanging="360"/>
      </w:pPr>
      <w:rPr>
        <w:rFonts w:ascii="Wingdings" w:eastAsia="Calibri" w:hAnsi="Wingdings" w:cs="Times New Roman" w:hint="default"/>
      </w:rPr>
    </w:lvl>
    <w:lvl w:ilvl="1" w:tplc="04090003" w:tentative="1">
      <w:start w:val="1"/>
      <w:numFmt w:val="bullet"/>
      <w:lvlText w:val="o"/>
      <w:lvlJc w:val="left"/>
      <w:pPr>
        <w:ind w:left="3252" w:hanging="360"/>
      </w:pPr>
      <w:rPr>
        <w:rFonts w:ascii="Courier New" w:hAnsi="Courier New" w:cs="Courier New" w:hint="default"/>
      </w:rPr>
    </w:lvl>
    <w:lvl w:ilvl="2" w:tplc="04090005" w:tentative="1">
      <w:start w:val="1"/>
      <w:numFmt w:val="bullet"/>
      <w:lvlText w:val=""/>
      <w:lvlJc w:val="left"/>
      <w:pPr>
        <w:ind w:left="3972" w:hanging="360"/>
      </w:pPr>
      <w:rPr>
        <w:rFonts w:ascii="Wingdings" w:hAnsi="Wingdings" w:hint="default"/>
      </w:rPr>
    </w:lvl>
    <w:lvl w:ilvl="3" w:tplc="04090001" w:tentative="1">
      <w:start w:val="1"/>
      <w:numFmt w:val="bullet"/>
      <w:lvlText w:val=""/>
      <w:lvlJc w:val="left"/>
      <w:pPr>
        <w:ind w:left="4692" w:hanging="360"/>
      </w:pPr>
      <w:rPr>
        <w:rFonts w:ascii="Symbol" w:hAnsi="Symbol" w:hint="default"/>
      </w:rPr>
    </w:lvl>
    <w:lvl w:ilvl="4" w:tplc="04090003" w:tentative="1">
      <w:start w:val="1"/>
      <w:numFmt w:val="bullet"/>
      <w:lvlText w:val="o"/>
      <w:lvlJc w:val="left"/>
      <w:pPr>
        <w:ind w:left="5412" w:hanging="360"/>
      </w:pPr>
      <w:rPr>
        <w:rFonts w:ascii="Courier New" w:hAnsi="Courier New" w:cs="Courier New" w:hint="default"/>
      </w:rPr>
    </w:lvl>
    <w:lvl w:ilvl="5" w:tplc="04090005" w:tentative="1">
      <w:start w:val="1"/>
      <w:numFmt w:val="bullet"/>
      <w:lvlText w:val=""/>
      <w:lvlJc w:val="left"/>
      <w:pPr>
        <w:ind w:left="6132" w:hanging="360"/>
      </w:pPr>
      <w:rPr>
        <w:rFonts w:ascii="Wingdings" w:hAnsi="Wingdings" w:hint="default"/>
      </w:rPr>
    </w:lvl>
    <w:lvl w:ilvl="6" w:tplc="04090001" w:tentative="1">
      <w:start w:val="1"/>
      <w:numFmt w:val="bullet"/>
      <w:lvlText w:val=""/>
      <w:lvlJc w:val="left"/>
      <w:pPr>
        <w:ind w:left="6852" w:hanging="360"/>
      </w:pPr>
      <w:rPr>
        <w:rFonts w:ascii="Symbol" w:hAnsi="Symbol" w:hint="default"/>
      </w:rPr>
    </w:lvl>
    <w:lvl w:ilvl="7" w:tplc="04090003" w:tentative="1">
      <w:start w:val="1"/>
      <w:numFmt w:val="bullet"/>
      <w:lvlText w:val="o"/>
      <w:lvlJc w:val="left"/>
      <w:pPr>
        <w:ind w:left="7572" w:hanging="360"/>
      </w:pPr>
      <w:rPr>
        <w:rFonts w:ascii="Courier New" w:hAnsi="Courier New" w:cs="Courier New" w:hint="default"/>
      </w:rPr>
    </w:lvl>
    <w:lvl w:ilvl="8" w:tplc="04090005" w:tentative="1">
      <w:start w:val="1"/>
      <w:numFmt w:val="bullet"/>
      <w:lvlText w:val=""/>
      <w:lvlJc w:val="left"/>
      <w:pPr>
        <w:ind w:left="8292" w:hanging="360"/>
      </w:pPr>
      <w:rPr>
        <w:rFonts w:ascii="Wingdings" w:hAnsi="Wingdings" w:hint="default"/>
      </w:rPr>
    </w:lvl>
  </w:abstractNum>
  <w:abstractNum w:abstractNumId="9" w15:restartNumberingAfterBreak="0">
    <w:nsid w:val="3DBA5B77"/>
    <w:multiLevelType w:val="hybridMultilevel"/>
    <w:tmpl w:val="6736D9A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F6449"/>
    <w:multiLevelType w:val="hybridMultilevel"/>
    <w:tmpl w:val="3C9CA0D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278FF"/>
    <w:multiLevelType w:val="hybridMultilevel"/>
    <w:tmpl w:val="08DE68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902211"/>
    <w:multiLevelType w:val="hybridMultilevel"/>
    <w:tmpl w:val="28FE18EE"/>
    <w:lvl w:ilvl="0" w:tplc="706C39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8B194C"/>
    <w:multiLevelType w:val="hybridMultilevel"/>
    <w:tmpl w:val="99781CD8"/>
    <w:lvl w:ilvl="0" w:tplc="B1465C4E">
      <w:start w:val="5"/>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C24A30"/>
    <w:multiLevelType w:val="hybridMultilevel"/>
    <w:tmpl w:val="5BF652FA"/>
    <w:lvl w:ilvl="0" w:tplc="F98024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5E241B"/>
    <w:multiLevelType w:val="hybridMultilevel"/>
    <w:tmpl w:val="B1E2B754"/>
    <w:lvl w:ilvl="0" w:tplc="172E97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7"/>
  </w:num>
  <w:num w:numId="4">
    <w:abstractNumId w:val="0"/>
  </w:num>
  <w:num w:numId="5">
    <w:abstractNumId w:val="2"/>
  </w:num>
  <w:num w:numId="6">
    <w:abstractNumId w:val="9"/>
  </w:num>
  <w:num w:numId="7">
    <w:abstractNumId w:val="5"/>
  </w:num>
  <w:num w:numId="8">
    <w:abstractNumId w:val="15"/>
  </w:num>
  <w:num w:numId="9">
    <w:abstractNumId w:val="3"/>
  </w:num>
  <w:num w:numId="10">
    <w:abstractNumId w:val="13"/>
  </w:num>
  <w:num w:numId="11">
    <w:abstractNumId w:val="10"/>
  </w:num>
  <w:num w:numId="12">
    <w:abstractNumId w:val="1"/>
  </w:num>
  <w:num w:numId="13">
    <w:abstractNumId w:val="1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6"/>
  </w:num>
  <w:num w:numId="17">
    <w:abstractNumId w:val="12"/>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h, Robert L.">
    <w15:presenceInfo w15:providerId="AD" w15:userId="S-1-5-21-1030296908-513020922-313593124-45178"/>
  </w15:person>
  <w15:person w15:author="Limon Duparcmeur, Fanny M. (LARC-D318)[LITES]">
    <w15:presenceInfo w15:providerId="AD" w15:userId="S-1-5-21-330711430-3775241029-4075259233-1954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2DA"/>
    <w:rsid w:val="000020E7"/>
    <w:rsid w:val="00006EDF"/>
    <w:rsid w:val="000101E5"/>
    <w:rsid w:val="000109F5"/>
    <w:rsid w:val="00010E59"/>
    <w:rsid w:val="00010F32"/>
    <w:rsid w:val="000116A8"/>
    <w:rsid w:val="0001305F"/>
    <w:rsid w:val="00015D3E"/>
    <w:rsid w:val="000177A9"/>
    <w:rsid w:val="00027DFE"/>
    <w:rsid w:val="0003175C"/>
    <w:rsid w:val="00035312"/>
    <w:rsid w:val="00035F5A"/>
    <w:rsid w:val="00040731"/>
    <w:rsid w:val="000410DE"/>
    <w:rsid w:val="00045B75"/>
    <w:rsid w:val="00047BD0"/>
    <w:rsid w:val="00050D7C"/>
    <w:rsid w:val="0005151E"/>
    <w:rsid w:val="00054B63"/>
    <w:rsid w:val="00055F63"/>
    <w:rsid w:val="0005605B"/>
    <w:rsid w:val="00056EFE"/>
    <w:rsid w:val="00057886"/>
    <w:rsid w:val="00057F47"/>
    <w:rsid w:val="00061C75"/>
    <w:rsid w:val="000646E3"/>
    <w:rsid w:val="00065AC9"/>
    <w:rsid w:val="00065F9F"/>
    <w:rsid w:val="00067819"/>
    <w:rsid w:val="000701CE"/>
    <w:rsid w:val="0007326B"/>
    <w:rsid w:val="000744D2"/>
    <w:rsid w:val="00075165"/>
    <w:rsid w:val="0007601C"/>
    <w:rsid w:val="0007756C"/>
    <w:rsid w:val="000819AA"/>
    <w:rsid w:val="0008662A"/>
    <w:rsid w:val="0008729D"/>
    <w:rsid w:val="00090AB9"/>
    <w:rsid w:val="000910F3"/>
    <w:rsid w:val="000941DD"/>
    <w:rsid w:val="000978FB"/>
    <w:rsid w:val="000A1462"/>
    <w:rsid w:val="000A3392"/>
    <w:rsid w:val="000A5D57"/>
    <w:rsid w:val="000B1DDE"/>
    <w:rsid w:val="000B42E2"/>
    <w:rsid w:val="000B54D0"/>
    <w:rsid w:val="000B5883"/>
    <w:rsid w:val="000B667E"/>
    <w:rsid w:val="000C0267"/>
    <w:rsid w:val="000C0B1F"/>
    <w:rsid w:val="000C2665"/>
    <w:rsid w:val="000C7787"/>
    <w:rsid w:val="000D29D1"/>
    <w:rsid w:val="000D3A63"/>
    <w:rsid w:val="000D561A"/>
    <w:rsid w:val="000D6D78"/>
    <w:rsid w:val="000E07F2"/>
    <w:rsid w:val="000E1476"/>
    <w:rsid w:val="000E1D56"/>
    <w:rsid w:val="000E4458"/>
    <w:rsid w:val="000E59AF"/>
    <w:rsid w:val="000E7CCA"/>
    <w:rsid w:val="000F0E1A"/>
    <w:rsid w:val="000F2FE5"/>
    <w:rsid w:val="000F5082"/>
    <w:rsid w:val="000F5B40"/>
    <w:rsid w:val="000F6D35"/>
    <w:rsid w:val="00102EE4"/>
    <w:rsid w:val="001036D8"/>
    <w:rsid w:val="00111150"/>
    <w:rsid w:val="00121D18"/>
    <w:rsid w:val="00126298"/>
    <w:rsid w:val="00126823"/>
    <w:rsid w:val="00131E61"/>
    <w:rsid w:val="00135093"/>
    <w:rsid w:val="00144493"/>
    <w:rsid w:val="00147DC7"/>
    <w:rsid w:val="001509E3"/>
    <w:rsid w:val="001516F4"/>
    <w:rsid w:val="0015584A"/>
    <w:rsid w:val="00157280"/>
    <w:rsid w:val="001619D3"/>
    <w:rsid w:val="0016219F"/>
    <w:rsid w:val="0016680C"/>
    <w:rsid w:val="00167B88"/>
    <w:rsid w:val="00174F1E"/>
    <w:rsid w:val="00175C9A"/>
    <w:rsid w:val="001800F3"/>
    <w:rsid w:val="0018174E"/>
    <w:rsid w:val="00183ABB"/>
    <w:rsid w:val="00184D51"/>
    <w:rsid w:val="001862B8"/>
    <w:rsid w:val="00186723"/>
    <w:rsid w:val="00196FF5"/>
    <w:rsid w:val="0019737D"/>
    <w:rsid w:val="001A06F3"/>
    <w:rsid w:val="001A2B27"/>
    <w:rsid w:val="001B31E6"/>
    <w:rsid w:val="001B4344"/>
    <w:rsid w:val="001B7B9B"/>
    <w:rsid w:val="001C1049"/>
    <w:rsid w:val="001C22F1"/>
    <w:rsid w:val="001C3624"/>
    <w:rsid w:val="001C444E"/>
    <w:rsid w:val="001C6780"/>
    <w:rsid w:val="001D3819"/>
    <w:rsid w:val="001D5BA0"/>
    <w:rsid w:val="001D5C08"/>
    <w:rsid w:val="001E05CC"/>
    <w:rsid w:val="001E1909"/>
    <w:rsid w:val="001F3952"/>
    <w:rsid w:val="001F7A17"/>
    <w:rsid w:val="00200186"/>
    <w:rsid w:val="00201ABF"/>
    <w:rsid w:val="00202D51"/>
    <w:rsid w:val="00204710"/>
    <w:rsid w:val="00211AE0"/>
    <w:rsid w:val="00212E84"/>
    <w:rsid w:val="002143BE"/>
    <w:rsid w:val="00215405"/>
    <w:rsid w:val="00221846"/>
    <w:rsid w:val="002240CA"/>
    <w:rsid w:val="002255F9"/>
    <w:rsid w:val="00225A57"/>
    <w:rsid w:val="002261BC"/>
    <w:rsid w:val="0022741F"/>
    <w:rsid w:val="0023226F"/>
    <w:rsid w:val="00232A8D"/>
    <w:rsid w:val="00233F0A"/>
    <w:rsid w:val="00235830"/>
    <w:rsid w:val="00236559"/>
    <w:rsid w:val="00242654"/>
    <w:rsid w:val="00244443"/>
    <w:rsid w:val="00251317"/>
    <w:rsid w:val="00252D64"/>
    <w:rsid w:val="00257162"/>
    <w:rsid w:val="00260A99"/>
    <w:rsid w:val="002626B5"/>
    <w:rsid w:val="0026372F"/>
    <w:rsid w:val="00266052"/>
    <w:rsid w:val="00266BEB"/>
    <w:rsid w:val="00270245"/>
    <w:rsid w:val="00271FF8"/>
    <w:rsid w:val="0027349C"/>
    <w:rsid w:val="002734E5"/>
    <w:rsid w:val="002736FA"/>
    <w:rsid w:val="00273BE6"/>
    <w:rsid w:val="00275E60"/>
    <w:rsid w:val="00277E2B"/>
    <w:rsid w:val="0028015A"/>
    <w:rsid w:val="00280959"/>
    <w:rsid w:val="00280E49"/>
    <w:rsid w:val="00281F38"/>
    <w:rsid w:val="00283229"/>
    <w:rsid w:val="002875E3"/>
    <w:rsid w:val="00291BA5"/>
    <w:rsid w:val="00291BBA"/>
    <w:rsid w:val="00291FEF"/>
    <w:rsid w:val="0029267E"/>
    <w:rsid w:val="00292A50"/>
    <w:rsid w:val="002936CA"/>
    <w:rsid w:val="002A0FB1"/>
    <w:rsid w:val="002A29C5"/>
    <w:rsid w:val="002A2F32"/>
    <w:rsid w:val="002A5AAE"/>
    <w:rsid w:val="002A6998"/>
    <w:rsid w:val="002B0C9B"/>
    <w:rsid w:val="002B0DFA"/>
    <w:rsid w:val="002B46D6"/>
    <w:rsid w:val="002B48D9"/>
    <w:rsid w:val="002C5345"/>
    <w:rsid w:val="002C62DA"/>
    <w:rsid w:val="002C71DD"/>
    <w:rsid w:val="002D035A"/>
    <w:rsid w:val="002D4959"/>
    <w:rsid w:val="002D54BD"/>
    <w:rsid w:val="002D7719"/>
    <w:rsid w:val="002D793D"/>
    <w:rsid w:val="002E12C6"/>
    <w:rsid w:val="002E1395"/>
    <w:rsid w:val="002E2B62"/>
    <w:rsid w:val="002E5177"/>
    <w:rsid w:val="002F12E3"/>
    <w:rsid w:val="002F168E"/>
    <w:rsid w:val="002F4B20"/>
    <w:rsid w:val="002F6E64"/>
    <w:rsid w:val="00300537"/>
    <w:rsid w:val="00301088"/>
    <w:rsid w:val="00301121"/>
    <w:rsid w:val="00305591"/>
    <w:rsid w:val="00306A3F"/>
    <w:rsid w:val="00306C90"/>
    <w:rsid w:val="00310407"/>
    <w:rsid w:val="00310BFB"/>
    <w:rsid w:val="003123DC"/>
    <w:rsid w:val="00312EC1"/>
    <w:rsid w:val="00314CD2"/>
    <w:rsid w:val="00315499"/>
    <w:rsid w:val="0031669C"/>
    <w:rsid w:val="0032031B"/>
    <w:rsid w:val="00321C67"/>
    <w:rsid w:val="00322910"/>
    <w:rsid w:val="00323327"/>
    <w:rsid w:val="00324AD2"/>
    <w:rsid w:val="003269BE"/>
    <w:rsid w:val="00331BC1"/>
    <w:rsid w:val="00332A95"/>
    <w:rsid w:val="00333558"/>
    <w:rsid w:val="00336FB1"/>
    <w:rsid w:val="00343F3C"/>
    <w:rsid w:val="0034403E"/>
    <w:rsid w:val="0034506B"/>
    <w:rsid w:val="00346EC9"/>
    <w:rsid w:val="00362D5D"/>
    <w:rsid w:val="003643B4"/>
    <w:rsid w:val="00370C1D"/>
    <w:rsid w:val="00372530"/>
    <w:rsid w:val="00373B3F"/>
    <w:rsid w:val="00377A42"/>
    <w:rsid w:val="00377E87"/>
    <w:rsid w:val="003815C5"/>
    <w:rsid w:val="003840E6"/>
    <w:rsid w:val="003846D4"/>
    <w:rsid w:val="00384855"/>
    <w:rsid w:val="0038485E"/>
    <w:rsid w:val="00386606"/>
    <w:rsid w:val="00386795"/>
    <w:rsid w:val="0038725F"/>
    <w:rsid w:val="003914EB"/>
    <w:rsid w:val="003A4824"/>
    <w:rsid w:val="003B0E56"/>
    <w:rsid w:val="003B27FA"/>
    <w:rsid w:val="003B7B36"/>
    <w:rsid w:val="003C49BE"/>
    <w:rsid w:val="003C5093"/>
    <w:rsid w:val="003D3A72"/>
    <w:rsid w:val="003D407D"/>
    <w:rsid w:val="003E444B"/>
    <w:rsid w:val="003E4D08"/>
    <w:rsid w:val="003E651D"/>
    <w:rsid w:val="003F39E7"/>
    <w:rsid w:val="003F4130"/>
    <w:rsid w:val="003F494B"/>
    <w:rsid w:val="003F5B26"/>
    <w:rsid w:val="003F5BA8"/>
    <w:rsid w:val="003F5BCB"/>
    <w:rsid w:val="00403530"/>
    <w:rsid w:val="004035D0"/>
    <w:rsid w:val="00405C50"/>
    <w:rsid w:val="00406597"/>
    <w:rsid w:val="00406DAC"/>
    <w:rsid w:val="004076AF"/>
    <w:rsid w:val="004118BF"/>
    <w:rsid w:val="004124A6"/>
    <w:rsid w:val="00412EDA"/>
    <w:rsid w:val="00413DFA"/>
    <w:rsid w:val="00415A8E"/>
    <w:rsid w:val="00416EEA"/>
    <w:rsid w:val="00421D61"/>
    <w:rsid w:val="00425BF5"/>
    <w:rsid w:val="00427314"/>
    <w:rsid w:val="004323A7"/>
    <w:rsid w:val="00432966"/>
    <w:rsid w:val="00434115"/>
    <w:rsid w:val="00435899"/>
    <w:rsid w:val="0043743D"/>
    <w:rsid w:val="00437484"/>
    <w:rsid w:val="00450718"/>
    <w:rsid w:val="00454D45"/>
    <w:rsid w:val="0045569D"/>
    <w:rsid w:val="00457160"/>
    <w:rsid w:val="00457D9E"/>
    <w:rsid w:val="00457F03"/>
    <w:rsid w:val="0046273F"/>
    <w:rsid w:val="00463F37"/>
    <w:rsid w:val="00467DDB"/>
    <w:rsid w:val="004722B0"/>
    <w:rsid w:val="004738FF"/>
    <w:rsid w:val="00474902"/>
    <w:rsid w:val="00474C9D"/>
    <w:rsid w:val="0048087E"/>
    <w:rsid w:val="00480A8B"/>
    <w:rsid w:val="0048443B"/>
    <w:rsid w:val="00484981"/>
    <w:rsid w:val="00486DE8"/>
    <w:rsid w:val="0048756E"/>
    <w:rsid w:val="00487F63"/>
    <w:rsid w:val="004918E6"/>
    <w:rsid w:val="004A3482"/>
    <w:rsid w:val="004A422E"/>
    <w:rsid w:val="004A60A8"/>
    <w:rsid w:val="004A73E1"/>
    <w:rsid w:val="004B49D2"/>
    <w:rsid w:val="004B5258"/>
    <w:rsid w:val="004C079F"/>
    <w:rsid w:val="004C0C4A"/>
    <w:rsid w:val="004C6DB9"/>
    <w:rsid w:val="004C7B10"/>
    <w:rsid w:val="004D3991"/>
    <w:rsid w:val="004D45B8"/>
    <w:rsid w:val="004D4966"/>
    <w:rsid w:val="004D702C"/>
    <w:rsid w:val="004E0606"/>
    <w:rsid w:val="004E276D"/>
    <w:rsid w:val="004E612E"/>
    <w:rsid w:val="004E7C23"/>
    <w:rsid w:val="004F5338"/>
    <w:rsid w:val="004F7FAD"/>
    <w:rsid w:val="00502C5B"/>
    <w:rsid w:val="005038C3"/>
    <w:rsid w:val="005046C1"/>
    <w:rsid w:val="00504D96"/>
    <w:rsid w:val="005132CA"/>
    <w:rsid w:val="00513440"/>
    <w:rsid w:val="0051482C"/>
    <w:rsid w:val="005161C4"/>
    <w:rsid w:val="00516DF4"/>
    <w:rsid w:val="00526834"/>
    <w:rsid w:val="00526DD8"/>
    <w:rsid w:val="0053071F"/>
    <w:rsid w:val="00532F6E"/>
    <w:rsid w:val="005335BB"/>
    <w:rsid w:val="00535575"/>
    <w:rsid w:val="005402C4"/>
    <w:rsid w:val="00552D15"/>
    <w:rsid w:val="00556E56"/>
    <w:rsid w:val="00557128"/>
    <w:rsid w:val="0056019C"/>
    <w:rsid w:val="00565A6B"/>
    <w:rsid w:val="00570A8E"/>
    <w:rsid w:val="00571790"/>
    <w:rsid w:val="00582DA7"/>
    <w:rsid w:val="0058318F"/>
    <w:rsid w:val="0058396F"/>
    <w:rsid w:val="00590D4A"/>
    <w:rsid w:val="005936A6"/>
    <w:rsid w:val="00595EA8"/>
    <w:rsid w:val="00597ECA"/>
    <w:rsid w:val="005A38E8"/>
    <w:rsid w:val="005A39EE"/>
    <w:rsid w:val="005A5F4F"/>
    <w:rsid w:val="005B59A3"/>
    <w:rsid w:val="005C0D8E"/>
    <w:rsid w:val="005C1D60"/>
    <w:rsid w:val="005C35AC"/>
    <w:rsid w:val="005C5505"/>
    <w:rsid w:val="005C5D9D"/>
    <w:rsid w:val="005C6444"/>
    <w:rsid w:val="005D6D35"/>
    <w:rsid w:val="005E1A02"/>
    <w:rsid w:val="005E3E06"/>
    <w:rsid w:val="005E41E1"/>
    <w:rsid w:val="005E64A4"/>
    <w:rsid w:val="005F5BA0"/>
    <w:rsid w:val="005F7DB2"/>
    <w:rsid w:val="00604B5B"/>
    <w:rsid w:val="00605578"/>
    <w:rsid w:val="006108DF"/>
    <w:rsid w:val="00611015"/>
    <w:rsid w:val="0061188A"/>
    <w:rsid w:val="00614105"/>
    <w:rsid w:val="006159CF"/>
    <w:rsid w:val="00616D87"/>
    <w:rsid w:val="00622851"/>
    <w:rsid w:val="00630AD0"/>
    <w:rsid w:val="00630C3A"/>
    <w:rsid w:val="00632D99"/>
    <w:rsid w:val="00633746"/>
    <w:rsid w:val="00634182"/>
    <w:rsid w:val="00635875"/>
    <w:rsid w:val="0063611A"/>
    <w:rsid w:val="006373A3"/>
    <w:rsid w:val="0063757E"/>
    <w:rsid w:val="00647485"/>
    <w:rsid w:val="0065271A"/>
    <w:rsid w:val="006534DE"/>
    <w:rsid w:val="00655D3B"/>
    <w:rsid w:val="006564D6"/>
    <w:rsid w:val="00661FCC"/>
    <w:rsid w:val="00662EED"/>
    <w:rsid w:val="006647D3"/>
    <w:rsid w:val="00670458"/>
    <w:rsid w:val="00672E2B"/>
    <w:rsid w:val="00673FB1"/>
    <w:rsid w:val="00674AA6"/>
    <w:rsid w:val="00674C1C"/>
    <w:rsid w:val="006752E8"/>
    <w:rsid w:val="00676A0E"/>
    <w:rsid w:val="00680D5C"/>
    <w:rsid w:val="00681B10"/>
    <w:rsid w:val="006856C5"/>
    <w:rsid w:val="00693F91"/>
    <w:rsid w:val="006957C0"/>
    <w:rsid w:val="006971DB"/>
    <w:rsid w:val="006976E6"/>
    <w:rsid w:val="006A28BD"/>
    <w:rsid w:val="006A48FD"/>
    <w:rsid w:val="006A6B15"/>
    <w:rsid w:val="006A6DCA"/>
    <w:rsid w:val="006B14DD"/>
    <w:rsid w:val="006B278C"/>
    <w:rsid w:val="006B293F"/>
    <w:rsid w:val="006B39F8"/>
    <w:rsid w:val="006B6565"/>
    <w:rsid w:val="006B749C"/>
    <w:rsid w:val="006C1EF7"/>
    <w:rsid w:val="006C2206"/>
    <w:rsid w:val="006C28DA"/>
    <w:rsid w:val="006C5013"/>
    <w:rsid w:val="006C5120"/>
    <w:rsid w:val="006C6171"/>
    <w:rsid w:val="006C6FD5"/>
    <w:rsid w:val="006C75EE"/>
    <w:rsid w:val="006C7B60"/>
    <w:rsid w:val="006D107C"/>
    <w:rsid w:val="006D2D2C"/>
    <w:rsid w:val="006D345B"/>
    <w:rsid w:val="006D46FD"/>
    <w:rsid w:val="006E097A"/>
    <w:rsid w:val="006E2561"/>
    <w:rsid w:val="006E2BC9"/>
    <w:rsid w:val="006F1883"/>
    <w:rsid w:val="006F1B0A"/>
    <w:rsid w:val="006F64B2"/>
    <w:rsid w:val="006F78C0"/>
    <w:rsid w:val="00700303"/>
    <w:rsid w:val="007012E8"/>
    <w:rsid w:val="00702253"/>
    <w:rsid w:val="0070336E"/>
    <w:rsid w:val="00703BA2"/>
    <w:rsid w:val="0070449F"/>
    <w:rsid w:val="00707AF7"/>
    <w:rsid w:val="00710C20"/>
    <w:rsid w:val="00712CC7"/>
    <w:rsid w:val="00714A21"/>
    <w:rsid w:val="00737F05"/>
    <w:rsid w:val="0074204D"/>
    <w:rsid w:val="00742AF1"/>
    <w:rsid w:val="0074367F"/>
    <w:rsid w:val="007536A8"/>
    <w:rsid w:val="00757163"/>
    <w:rsid w:val="007573E1"/>
    <w:rsid w:val="007603D0"/>
    <w:rsid w:val="00761202"/>
    <w:rsid w:val="007635EC"/>
    <w:rsid w:val="00763617"/>
    <w:rsid w:val="00766790"/>
    <w:rsid w:val="00784E79"/>
    <w:rsid w:val="007911E8"/>
    <w:rsid w:val="00791DB6"/>
    <w:rsid w:val="00792402"/>
    <w:rsid w:val="00792B44"/>
    <w:rsid w:val="0079397E"/>
    <w:rsid w:val="00795E4E"/>
    <w:rsid w:val="007A0D67"/>
    <w:rsid w:val="007A1EFB"/>
    <w:rsid w:val="007A47AF"/>
    <w:rsid w:val="007A69F2"/>
    <w:rsid w:val="007B16BC"/>
    <w:rsid w:val="007B439C"/>
    <w:rsid w:val="007B6396"/>
    <w:rsid w:val="007B7398"/>
    <w:rsid w:val="007C0F24"/>
    <w:rsid w:val="007C223D"/>
    <w:rsid w:val="007C3ABD"/>
    <w:rsid w:val="007C5154"/>
    <w:rsid w:val="007C6DFC"/>
    <w:rsid w:val="007D056B"/>
    <w:rsid w:val="007D1E04"/>
    <w:rsid w:val="007D2CC6"/>
    <w:rsid w:val="007D4914"/>
    <w:rsid w:val="007D6152"/>
    <w:rsid w:val="007D7FD0"/>
    <w:rsid w:val="007E1F03"/>
    <w:rsid w:val="007E2180"/>
    <w:rsid w:val="007E3825"/>
    <w:rsid w:val="007E647C"/>
    <w:rsid w:val="007E763C"/>
    <w:rsid w:val="007E79C3"/>
    <w:rsid w:val="007F1D8E"/>
    <w:rsid w:val="007F36D0"/>
    <w:rsid w:val="007F72E1"/>
    <w:rsid w:val="007F73AF"/>
    <w:rsid w:val="0080060B"/>
    <w:rsid w:val="008009FF"/>
    <w:rsid w:val="00803422"/>
    <w:rsid w:val="0080718A"/>
    <w:rsid w:val="00810A37"/>
    <w:rsid w:val="00815588"/>
    <w:rsid w:val="00817972"/>
    <w:rsid w:val="00822E1F"/>
    <w:rsid w:val="00823108"/>
    <w:rsid w:val="00827851"/>
    <w:rsid w:val="00827894"/>
    <w:rsid w:val="008305A1"/>
    <w:rsid w:val="00832163"/>
    <w:rsid w:val="0084068C"/>
    <w:rsid w:val="00841936"/>
    <w:rsid w:val="00844038"/>
    <w:rsid w:val="00846865"/>
    <w:rsid w:val="008508F2"/>
    <w:rsid w:val="00855162"/>
    <w:rsid w:val="00855904"/>
    <w:rsid w:val="0086060B"/>
    <w:rsid w:val="008607FF"/>
    <w:rsid w:val="00861F32"/>
    <w:rsid w:val="008629E2"/>
    <w:rsid w:val="00862D35"/>
    <w:rsid w:val="0086300F"/>
    <w:rsid w:val="008721E5"/>
    <w:rsid w:val="008724CE"/>
    <w:rsid w:val="008733D4"/>
    <w:rsid w:val="00874764"/>
    <w:rsid w:val="00881637"/>
    <w:rsid w:val="0088469C"/>
    <w:rsid w:val="00884CE8"/>
    <w:rsid w:val="00886C32"/>
    <w:rsid w:val="00890780"/>
    <w:rsid w:val="008968CE"/>
    <w:rsid w:val="008A028C"/>
    <w:rsid w:val="008A0384"/>
    <w:rsid w:val="008A3C65"/>
    <w:rsid w:val="008A52CB"/>
    <w:rsid w:val="008A6278"/>
    <w:rsid w:val="008A66FC"/>
    <w:rsid w:val="008A692C"/>
    <w:rsid w:val="008A72C1"/>
    <w:rsid w:val="008B1457"/>
    <w:rsid w:val="008B438A"/>
    <w:rsid w:val="008B702B"/>
    <w:rsid w:val="008C0DDA"/>
    <w:rsid w:val="008C242E"/>
    <w:rsid w:val="008C4592"/>
    <w:rsid w:val="008C6571"/>
    <w:rsid w:val="008D1D79"/>
    <w:rsid w:val="008D1E2E"/>
    <w:rsid w:val="008D42C3"/>
    <w:rsid w:val="008E40DB"/>
    <w:rsid w:val="008F01CA"/>
    <w:rsid w:val="008F0587"/>
    <w:rsid w:val="008F150A"/>
    <w:rsid w:val="008F1655"/>
    <w:rsid w:val="008F5911"/>
    <w:rsid w:val="00911BE8"/>
    <w:rsid w:val="00917072"/>
    <w:rsid w:val="0092341C"/>
    <w:rsid w:val="00924A26"/>
    <w:rsid w:val="00936165"/>
    <w:rsid w:val="00936B6D"/>
    <w:rsid w:val="0094108C"/>
    <w:rsid w:val="00941667"/>
    <w:rsid w:val="009419D8"/>
    <w:rsid w:val="00946D19"/>
    <w:rsid w:val="009516C7"/>
    <w:rsid w:val="00956F3E"/>
    <w:rsid w:val="0096129B"/>
    <w:rsid w:val="0096653D"/>
    <w:rsid w:val="0097072E"/>
    <w:rsid w:val="00971EFF"/>
    <w:rsid w:val="00975620"/>
    <w:rsid w:val="00990156"/>
    <w:rsid w:val="00990252"/>
    <w:rsid w:val="009903BB"/>
    <w:rsid w:val="00991B5C"/>
    <w:rsid w:val="00992527"/>
    <w:rsid w:val="00992BA2"/>
    <w:rsid w:val="009932C6"/>
    <w:rsid w:val="00994ACD"/>
    <w:rsid w:val="009969C6"/>
    <w:rsid w:val="00997CD0"/>
    <w:rsid w:val="009A0427"/>
    <w:rsid w:val="009A41AC"/>
    <w:rsid w:val="009A4298"/>
    <w:rsid w:val="009A5920"/>
    <w:rsid w:val="009A5938"/>
    <w:rsid w:val="009A6322"/>
    <w:rsid w:val="009A6CD0"/>
    <w:rsid w:val="009A6F73"/>
    <w:rsid w:val="009B0F65"/>
    <w:rsid w:val="009B5BD2"/>
    <w:rsid w:val="009B6690"/>
    <w:rsid w:val="009C7324"/>
    <w:rsid w:val="009D06CC"/>
    <w:rsid w:val="009D4770"/>
    <w:rsid w:val="009D6209"/>
    <w:rsid w:val="009E2291"/>
    <w:rsid w:val="009E2BFB"/>
    <w:rsid w:val="009E3685"/>
    <w:rsid w:val="009E4C28"/>
    <w:rsid w:val="009E4CEE"/>
    <w:rsid w:val="009F0CE9"/>
    <w:rsid w:val="00A01043"/>
    <w:rsid w:val="00A0114D"/>
    <w:rsid w:val="00A01BB8"/>
    <w:rsid w:val="00A01EF3"/>
    <w:rsid w:val="00A07921"/>
    <w:rsid w:val="00A12C3E"/>
    <w:rsid w:val="00A15ADE"/>
    <w:rsid w:val="00A15C06"/>
    <w:rsid w:val="00A16124"/>
    <w:rsid w:val="00A174BF"/>
    <w:rsid w:val="00A17BFE"/>
    <w:rsid w:val="00A20B1D"/>
    <w:rsid w:val="00A233D5"/>
    <w:rsid w:val="00A254BE"/>
    <w:rsid w:val="00A278CF"/>
    <w:rsid w:val="00A33A56"/>
    <w:rsid w:val="00A34860"/>
    <w:rsid w:val="00A34A4E"/>
    <w:rsid w:val="00A36893"/>
    <w:rsid w:val="00A372F0"/>
    <w:rsid w:val="00A37B3A"/>
    <w:rsid w:val="00A42290"/>
    <w:rsid w:val="00A4229A"/>
    <w:rsid w:val="00A43A8C"/>
    <w:rsid w:val="00A450C1"/>
    <w:rsid w:val="00A46A59"/>
    <w:rsid w:val="00A51FBB"/>
    <w:rsid w:val="00A554A5"/>
    <w:rsid w:val="00A5640A"/>
    <w:rsid w:val="00A57D7E"/>
    <w:rsid w:val="00A61BEF"/>
    <w:rsid w:val="00A650F4"/>
    <w:rsid w:val="00A653DA"/>
    <w:rsid w:val="00A65E40"/>
    <w:rsid w:val="00A661CE"/>
    <w:rsid w:val="00A67F6A"/>
    <w:rsid w:val="00A70E57"/>
    <w:rsid w:val="00A739BC"/>
    <w:rsid w:val="00A74EEC"/>
    <w:rsid w:val="00A7522B"/>
    <w:rsid w:val="00A8167A"/>
    <w:rsid w:val="00A8263E"/>
    <w:rsid w:val="00A910F9"/>
    <w:rsid w:val="00A93423"/>
    <w:rsid w:val="00A9558C"/>
    <w:rsid w:val="00A96536"/>
    <w:rsid w:val="00A9658F"/>
    <w:rsid w:val="00A978AC"/>
    <w:rsid w:val="00AA21CC"/>
    <w:rsid w:val="00AA4DAD"/>
    <w:rsid w:val="00AA519A"/>
    <w:rsid w:val="00AA75B1"/>
    <w:rsid w:val="00AA7ADE"/>
    <w:rsid w:val="00AA7F63"/>
    <w:rsid w:val="00AA7FB6"/>
    <w:rsid w:val="00AB0C5E"/>
    <w:rsid w:val="00AB3B85"/>
    <w:rsid w:val="00AB56FF"/>
    <w:rsid w:val="00AB72E4"/>
    <w:rsid w:val="00AC2100"/>
    <w:rsid w:val="00AC3F1C"/>
    <w:rsid w:val="00AC5C7F"/>
    <w:rsid w:val="00AD0B83"/>
    <w:rsid w:val="00AD1B5C"/>
    <w:rsid w:val="00AD308E"/>
    <w:rsid w:val="00AD7ABE"/>
    <w:rsid w:val="00AE1AF6"/>
    <w:rsid w:val="00AE271E"/>
    <w:rsid w:val="00AE33BA"/>
    <w:rsid w:val="00AE6898"/>
    <w:rsid w:val="00AF0ADC"/>
    <w:rsid w:val="00AF0F50"/>
    <w:rsid w:val="00AF1448"/>
    <w:rsid w:val="00AF2D01"/>
    <w:rsid w:val="00AF573D"/>
    <w:rsid w:val="00AF5ED9"/>
    <w:rsid w:val="00AF606A"/>
    <w:rsid w:val="00AF6B31"/>
    <w:rsid w:val="00AF6F77"/>
    <w:rsid w:val="00AF7D42"/>
    <w:rsid w:val="00B0134E"/>
    <w:rsid w:val="00B02FAB"/>
    <w:rsid w:val="00B048A3"/>
    <w:rsid w:val="00B05CE1"/>
    <w:rsid w:val="00B20537"/>
    <w:rsid w:val="00B21873"/>
    <w:rsid w:val="00B21F1E"/>
    <w:rsid w:val="00B2286A"/>
    <w:rsid w:val="00B22A66"/>
    <w:rsid w:val="00B23D6B"/>
    <w:rsid w:val="00B23FA0"/>
    <w:rsid w:val="00B252F6"/>
    <w:rsid w:val="00B26E98"/>
    <w:rsid w:val="00B34869"/>
    <w:rsid w:val="00B40C56"/>
    <w:rsid w:val="00B451A8"/>
    <w:rsid w:val="00B46EDC"/>
    <w:rsid w:val="00B50F23"/>
    <w:rsid w:val="00B519EA"/>
    <w:rsid w:val="00B57095"/>
    <w:rsid w:val="00B600C9"/>
    <w:rsid w:val="00B60C79"/>
    <w:rsid w:val="00B60E2B"/>
    <w:rsid w:val="00B617B0"/>
    <w:rsid w:val="00B61D74"/>
    <w:rsid w:val="00B62660"/>
    <w:rsid w:val="00B63AFE"/>
    <w:rsid w:val="00B654ED"/>
    <w:rsid w:val="00B678E0"/>
    <w:rsid w:val="00B71013"/>
    <w:rsid w:val="00B73A4C"/>
    <w:rsid w:val="00B7547A"/>
    <w:rsid w:val="00B84628"/>
    <w:rsid w:val="00B917C3"/>
    <w:rsid w:val="00B9187B"/>
    <w:rsid w:val="00B92097"/>
    <w:rsid w:val="00B920BC"/>
    <w:rsid w:val="00B92749"/>
    <w:rsid w:val="00B94A33"/>
    <w:rsid w:val="00B95016"/>
    <w:rsid w:val="00B95A2D"/>
    <w:rsid w:val="00B95EF1"/>
    <w:rsid w:val="00BA148C"/>
    <w:rsid w:val="00BA40AC"/>
    <w:rsid w:val="00BA5C63"/>
    <w:rsid w:val="00BA692C"/>
    <w:rsid w:val="00BC0EDC"/>
    <w:rsid w:val="00BC3CC6"/>
    <w:rsid w:val="00BC4E19"/>
    <w:rsid w:val="00BC6139"/>
    <w:rsid w:val="00BC7A21"/>
    <w:rsid w:val="00BD0A05"/>
    <w:rsid w:val="00BD546F"/>
    <w:rsid w:val="00BD7764"/>
    <w:rsid w:val="00BD7C14"/>
    <w:rsid w:val="00BE0586"/>
    <w:rsid w:val="00BE50C2"/>
    <w:rsid w:val="00BE55CE"/>
    <w:rsid w:val="00BF1AA8"/>
    <w:rsid w:val="00BF208F"/>
    <w:rsid w:val="00BF2301"/>
    <w:rsid w:val="00BF29BC"/>
    <w:rsid w:val="00BF2D77"/>
    <w:rsid w:val="00C02FAB"/>
    <w:rsid w:val="00C03183"/>
    <w:rsid w:val="00C038C3"/>
    <w:rsid w:val="00C060BF"/>
    <w:rsid w:val="00C06189"/>
    <w:rsid w:val="00C06B26"/>
    <w:rsid w:val="00C06E0A"/>
    <w:rsid w:val="00C07E9E"/>
    <w:rsid w:val="00C112BC"/>
    <w:rsid w:val="00C12704"/>
    <w:rsid w:val="00C14C63"/>
    <w:rsid w:val="00C16291"/>
    <w:rsid w:val="00C17506"/>
    <w:rsid w:val="00C17DA2"/>
    <w:rsid w:val="00C20D2E"/>
    <w:rsid w:val="00C23270"/>
    <w:rsid w:val="00C23A24"/>
    <w:rsid w:val="00C3170B"/>
    <w:rsid w:val="00C34018"/>
    <w:rsid w:val="00C36886"/>
    <w:rsid w:val="00C37D09"/>
    <w:rsid w:val="00C40D82"/>
    <w:rsid w:val="00C4183E"/>
    <w:rsid w:val="00C42800"/>
    <w:rsid w:val="00C47238"/>
    <w:rsid w:val="00C47B43"/>
    <w:rsid w:val="00C503ED"/>
    <w:rsid w:val="00C50C68"/>
    <w:rsid w:val="00C51019"/>
    <w:rsid w:val="00C519DA"/>
    <w:rsid w:val="00C5552C"/>
    <w:rsid w:val="00C55928"/>
    <w:rsid w:val="00C57CDA"/>
    <w:rsid w:val="00C624D1"/>
    <w:rsid w:val="00C62F0C"/>
    <w:rsid w:val="00C638A9"/>
    <w:rsid w:val="00C67664"/>
    <w:rsid w:val="00C74793"/>
    <w:rsid w:val="00C76B9B"/>
    <w:rsid w:val="00C801DA"/>
    <w:rsid w:val="00C8119F"/>
    <w:rsid w:val="00C8134A"/>
    <w:rsid w:val="00C815BC"/>
    <w:rsid w:val="00C81606"/>
    <w:rsid w:val="00C91FDC"/>
    <w:rsid w:val="00C94EEA"/>
    <w:rsid w:val="00CA0405"/>
    <w:rsid w:val="00CA3080"/>
    <w:rsid w:val="00CA5003"/>
    <w:rsid w:val="00CA5CD7"/>
    <w:rsid w:val="00CA7271"/>
    <w:rsid w:val="00CB01BE"/>
    <w:rsid w:val="00CB13FA"/>
    <w:rsid w:val="00CB1A2E"/>
    <w:rsid w:val="00CC006E"/>
    <w:rsid w:val="00CC2352"/>
    <w:rsid w:val="00CC2564"/>
    <w:rsid w:val="00CD023B"/>
    <w:rsid w:val="00CD1B8C"/>
    <w:rsid w:val="00CD46A5"/>
    <w:rsid w:val="00CD4F82"/>
    <w:rsid w:val="00CD57C0"/>
    <w:rsid w:val="00CD6E15"/>
    <w:rsid w:val="00CD7DCA"/>
    <w:rsid w:val="00CE1753"/>
    <w:rsid w:val="00CE3777"/>
    <w:rsid w:val="00CE3F53"/>
    <w:rsid w:val="00CE777F"/>
    <w:rsid w:val="00CF30A0"/>
    <w:rsid w:val="00CF5B61"/>
    <w:rsid w:val="00CF7F00"/>
    <w:rsid w:val="00D0348F"/>
    <w:rsid w:val="00D07403"/>
    <w:rsid w:val="00D135FC"/>
    <w:rsid w:val="00D15C8F"/>
    <w:rsid w:val="00D20020"/>
    <w:rsid w:val="00D227D3"/>
    <w:rsid w:val="00D2371C"/>
    <w:rsid w:val="00D2380F"/>
    <w:rsid w:val="00D24F41"/>
    <w:rsid w:val="00D252E7"/>
    <w:rsid w:val="00D260B6"/>
    <w:rsid w:val="00D276FD"/>
    <w:rsid w:val="00D27B3A"/>
    <w:rsid w:val="00D3256A"/>
    <w:rsid w:val="00D34882"/>
    <w:rsid w:val="00D34B38"/>
    <w:rsid w:val="00D355F5"/>
    <w:rsid w:val="00D36000"/>
    <w:rsid w:val="00D41826"/>
    <w:rsid w:val="00D42BFF"/>
    <w:rsid w:val="00D443D2"/>
    <w:rsid w:val="00D45BF1"/>
    <w:rsid w:val="00D476D8"/>
    <w:rsid w:val="00D47D3B"/>
    <w:rsid w:val="00D5321F"/>
    <w:rsid w:val="00D53932"/>
    <w:rsid w:val="00D55961"/>
    <w:rsid w:val="00D57123"/>
    <w:rsid w:val="00D63238"/>
    <w:rsid w:val="00D63651"/>
    <w:rsid w:val="00D702EC"/>
    <w:rsid w:val="00D74664"/>
    <w:rsid w:val="00D80EA0"/>
    <w:rsid w:val="00D8118D"/>
    <w:rsid w:val="00D82E2A"/>
    <w:rsid w:val="00D93F92"/>
    <w:rsid w:val="00D953BD"/>
    <w:rsid w:val="00DA09B1"/>
    <w:rsid w:val="00DA3239"/>
    <w:rsid w:val="00DB01BB"/>
    <w:rsid w:val="00DB322C"/>
    <w:rsid w:val="00DC2471"/>
    <w:rsid w:val="00DC2493"/>
    <w:rsid w:val="00DC3941"/>
    <w:rsid w:val="00DC498B"/>
    <w:rsid w:val="00DD1250"/>
    <w:rsid w:val="00DD1C73"/>
    <w:rsid w:val="00DD3411"/>
    <w:rsid w:val="00DD3FB7"/>
    <w:rsid w:val="00DE4AB7"/>
    <w:rsid w:val="00DE5682"/>
    <w:rsid w:val="00DE5FFF"/>
    <w:rsid w:val="00DE724E"/>
    <w:rsid w:val="00DF2589"/>
    <w:rsid w:val="00DF536B"/>
    <w:rsid w:val="00E001EC"/>
    <w:rsid w:val="00E079F9"/>
    <w:rsid w:val="00E168E4"/>
    <w:rsid w:val="00E202EE"/>
    <w:rsid w:val="00E2551A"/>
    <w:rsid w:val="00E370F3"/>
    <w:rsid w:val="00E44360"/>
    <w:rsid w:val="00E44C4D"/>
    <w:rsid w:val="00E44D10"/>
    <w:rsid w:val="00E47CAA"/>
    <w:rsid w:val="00E52D60"/>
    <w:rsid w:val="00E5318D"/>
    <w:rsid w:val="00E6752B"/>
    <w:rsid w:val="00E720A0"/>
    <w:rsid w:val="00E74DF3"/>
    <w:rsid w:val="00E76AFD"/>
    <w:rsid w:val="00E804C4"/>
    <w:rsid w:val="00E8308B"/>
    <w:rsid w:val="00E84DD3"/>
    <w:rsid w:val="00E8597B"/>
    <w:rsid w:val="00E85EBC"/>
    <w:rsid w:val="00E874E4"/>
    <w:rsid w:val="00E9105B"/>
    <w:rsid w:val="00E91BD7"/>
    <w:rsid w:val="00E926DD"/>
    <w:rsid w:val="00E94404"/>
    <w:rsid w:val="00E966D3"/>
    <w:rsid w:val="00EA1CE2"/>
    <w:rsid w:val="00EA1FE5"/>
    <w:rsid w:val="00EA296A"/>
    <w:rsid w:val="00EA476B"/>
    <w:rsid w:val="00EA58DD"/>
    <w:rsid w:val="00EA7EC2"/>
    <w:rsid w:val="00EB232A"/>
    <w:rsid w:val="00EB4020"/>
    <w:rsid w:val="00EB6794"/>
    <w:rsid w:val="00EC305D"/>
    <w:rsid w:val="00EC3CA1"/>
    <w:rsid w:val="00EC462B"/>
    <w:rsid w:val="00EC5E4F"/>
    <w:rsid w:val="00ED3825"/>
    <w:rsid w:val="00ED3F30"/>
    <w:rsid w:val="00ED5248"/>
    <w:rsid w:val="00ED69B7"/>
    <w:rsid w:val="00ED6C2D"/>
    <w:rsid w:val="00EE49D8"/>
    <w:rsid w:val="00EE4C45"/>
    <w:rsid w:val="00EE55A2"/>
    <w:rsid w:val="00EE7174"/>
    <w:rsid w:val="00EE7515"/>
    <w:rsid w:val="00EF43E4"/>
    <w:rsid w:val="00EF441F"/>
    <w:rsid w:val="00EF4A0D"/>
    <w:rsid w:val="00EF7B3A"/>
    <w:rsid w:val="00F02701"/>
    <w:rsid w:val="00F038DB"/>
    <w:rsid w:val="00F042D5"/>
    <w:rsid w:val="00F05312"/>
    <w:rsid w:val="00F058C6"/>
    <w:rsid w:val="00F05A3F"/>
    <w:rsid w:val="00F05B10"/>
    <w:rsid w:val="00F05CC2"/>
    <w:rsid w:val="00F06D14"/>
    <w:rsid w:val="00F07E7A"/>
    <w:rsid w:val="00F148FD"/>
    <w:rsid w:val="00F15753"/>
    <w:rsid w:val="00F17B5B"/>
    <w:rsid w:val="00F21018"/>
    <w:rsid w:val="00F25F32"/>
    <w:rsid w:val="00F26AC1"/>
    <w:rsid w:val="00F26BB7"/>
    <w:rsid w:val="00F26E9A"/>
    <w:rsid w:val="00F27923"/>
    <w:rsid w:val="00F348F5"/>
    <w:rsid w:val="00F35C62"/>
    <w:rsid w:val="00F36871"/>
    <w:rsid w:val="00F36AB2"/>
    <w:rsid w:val="00F40E24"/>
    <w:rsid w:val="00F43895"/>
    <w:rsid w:val="00F44507"/>
    <w:rsid w:val="00F45012"/>
    <w:rsid w:val="00F51F50"/>
    <w:rsid w:val="00F523BD"/>
    <w:rsid w:val="00F55B0F"/>
    <w:rsid w:val="00F55EBD"/>
    <w:rsid w:val="00F57FAA"/>
    <w:rsid w:val="00F6065A"/>
    <w:rsid w:val="00F64BF5"/>
    <w:rsid w:val="00F72092"/>
    <w:rsid w:val="00F72E0E"/>
    <w:rsid w:val="00F7505B"/>
    <w:rsid w:val="00F82C7C"/>
    <w:rsid w:val="00F83659"/>
    <w:rsid w:val="00F850A1"/>
    <w:rsid w:val="00F85639"/>
    <w:rsid w:val="00F85A6A"/>
    <w:rsid w:val="00F87A0D"/>
    <w:rsid w:val="00F91BDE"/>
    <w:rsid w:val="00F91F1F"/>
    <w:rsid w:val="00F928D2"/>
    <w:rsid w:val="00F95670"/>
    <w:rsid w:val="00F95F24"/>
    <w:rsid w:val="00F975B6"/>
    <w:rsid w:val="00FA2E59"/>
    <w:rsid w:val="00FA5523"/>
    <w:rsid w:val="00FA5BED"/>
    <w:rsid w:val="00FB0872"/>
    <w:rsid w:val="00FB3C33"/>
    <w:rsid w:val="00FB6B95"/>
    <w:rsid w:val="00FB7D1B"/>
    <w:rsid w:val="00FC193C"/>
    <w:rsid w:val="00FC1A06"/>
    <w:rsid w:val="00FC1E7B"/>
    <w:rsid w:val="00FD3834"/>
    <w:rsid w:val="00FD6D18"/>
    <w:rsid w:val="00FE13EA"/>
    <w:rsid w:val="00FE1653"/>
    <w:rsid w:val="00FE6D22"/>
    <w:rsid w:val="00FE7526"/>
    <w:rsid w:val="00FF2DCF"/>
    <w:rsid w:val="00FF30DF"/>
    <w:rsid w:val="00FF31B6"/>
    <w:rsid w:val="00FF36F9"/>
    <w:rsid w:val="00FF4987"/>
    <w:rsid w:val="00FF4D17"/>
    <w:rsid w:val="00FF5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19274FBE"/>
  <w15:docId w15:val="{84FA7E2B-8365-4A93-B9EF-EC7D99D62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4BF"/>
    <w:pPr>
      <w:spacing w:after="200" w:line="480" w:lineRule="auto"/>
      <w:ind w:firstLine="720"/>
      <w:jc w:val="both"/>
    </w:pPr>
  </w:style>
  <w:style w:type="paragraph" w:styleId="Heading1">
    <w:name w:val="heading 1"/>
    <w:basedOn w:val="Normal"/>
    <w:next w:val="Normal"/>
    <w:link w:val="Heading1Char"/>
    <w:uiPriority w:val="9"/>
    <w:qFormat/>
    <w:rsid w:val="00A42290"/>
    <w:pPr>
      <w:keepNext/>
      <w:keepLines/>
      <w:numPr>
        <w:numId w:val="3"/>
      </w:numPr>
      <w:spacing w:before="480" w:after="0"/>
      <w:outlineLvl w:val="0"/>
    </w:pPr>
    <w:rPr>
      <w:rFonts w:eastAsiaTheme="majorEastAsia" w:cstheme="majorBidi"/>
      <w:b/>
      <w:bCs/>
      <w:color w:val="000000" w:themeColor="text1"/>
      <w:sz w:val="28"/>
      <w:szCs w:val="28"/>
    </w:rPr>
  </w:style>
  <w:style w:type="paragraph" w:styleId="Heading2">
    <w:name w:val="heading 2"/>
    <w:basedOn w:val="Normal"/>
    <w:link w:val="Heading2Char"/>
    <w:autoRedefine/>
    <w:uiPriority w:val="9"/>
    <w:unhideWhenUsed/>
    <w:qFormat/>
    <w:rsid w:val="00C07E9E"/>
    <w:pPr>
      <w:keepNext/>
      <w:keepLines/>
      <w:numPr>
        <w:ilvl w:val="1"/>
        <w:numId w:val="3"/>
      </w:numPr>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910F3"/>
    <w:pPr>
      <w:keepNext/>
      <w:keepLines/>
      <w:numPr>
        <w:ilvl w:val="2"/>
        <w:numId w:val="3"/>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C07E9E"/>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07E9E"/>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07E9E"/>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07E9E"/>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7E9E"/>
    <w:pPr>
      <w:keepNext/>
      <w:keepLines/>
      <w:numPr>
        <w:ilvl w:val="7"/>
        <w:numId w:val="3"/>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C07E9E"/>
    <w:pPr>
      <w:keepNext/>
      <w:keepLines/>
      <w:numPr>
        <w:ilvl w:val="8"/>
        <w:numId w:val="3"/>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A06F3"/>
    <w:pPr>
      <w:spacing w:before="240" w:after="240" w:line="360" w:lineRule="auto"/>
      <w:jc w:val="center"/>
    </w:pPr>
    <w:rPr>
      <w:rFonts w:eastAsiaTheme="minorEastAsia"/>
      <w:noProof/>
    </w:rPr>
  </w:style>
  <w:style w:type="paragraph" w:styleId="ListParagraph">
    <w:name w:val="List Paragraph"/>
    <w:basedOn w:val="Normal"/>
    <w:uiPriority w:val="34"/>
    <w:qFormat/>
    <w:rsid w:val="00A42290"/>
    <w:pPr>
      <w:spacing w:line="360" w:lineRule="auto"/>
      <w:ind w:left="720"/>
      <w:contextualSpacing/>
    </w:pPr>
    <w:rPr>
      <w:rFonts w:asciiTheme="minorHAnsi" w:eastAsiaTheme="minorHAnsi" w:hAnsiTheme="minorHAnsi" w:cstheme="minorBidi"/>
      <w:sz w:val="22"/>
    </w:rPr>
  </w:style>
  <w:style w:type="paragraph" w:styleId="BalloonText">
    <w:name w:val="Balloon Text"/>
    <w:basedOn w:val="Normal"/>
    <w:link w:val="BalloonTextChar"/>
    <w:uiPriority w:val="99"/>
    <w:semiHidden/>
    <w:unhideWhenUsed/>
    <w:rsid w:val="00A42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290"/>
    <w:rPr>
      <w:rFonts w:ascii="Tahoma" w:hAnsi="Tahoma" w:cs="Tahoma"/>
      <w:sz w:val="16"/>
      <w:szCs w:val="16"/>
    </w:rPr>
  </w:style>
  <w:style w:type="character" w:customStyle="1" w:styleId="Heading1Char">
    <w:name w:val="Heading 1 Char"/>
    <w:basedOn w:val="DefaultParagraphFont"/>
    <w:link w:val="Heading1"/>
    <w:uiPriority w:val="9"/>
    <w:rsid w:val="00A42290"/>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C07E9E"/>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0910F3"/>
    <w:rPr>
      <w:rFonts w:eastAsiaTheme="majorEastAsia" w:cstheme="majorBidi"/>
      <w:b/>
      <w:bCs/>
    </w:rPr>
  </w:style>
  <w:style w:type="character" w:customStyle="1" w:styleId="Heading4Char">
    <w:name w:val="Heading 4 Char"/>
    <w:basedOn w:val="DefaultParagraphFont"/>
    <w:link w:val="Heading4"/>
    <w:uiPriority w:val="9"/>
    <w:semiHidden/>
    <w:rsid w:val="00C07E9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semiHidden/>
    <w:rsid w:val="00C07E9E"/>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uiPriority w:val="9"/>
    <w:semiHidden/>
    <w:rsid w:val="00C07E9E"/>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C07E9E"/>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C07E9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C07E9E"/>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A12C3E"/>
    <w:rPr>
      <w:sz w:val="16"/>
      <w:szCs w:val="16"/>
    </w:rPr>
  </w:style>
  <w:style w:type="paragraph" w:styleId="CommentText">
    <w:name w:val="annotation text"/>
    <w:basedOn w:val="Normal"/>
    <w:link w:val="CommentTextChar"/>
    <w:uiPriority w:val="99"/>
    <w:semiHidden/>
    <w:unhideWhenUsed/>
    <w:rsid w:val="00A12C3E"/>
    <w:pPr>
      <w:spacing w:line="240" w:lineRule="auto"/>
    </w:pPr>
  </w:style>
  <w:style w:type="character" w:customStyle="1" w:styleId="CommentTextChar">
    <w:name w:val="Comment Text Char"/>
    <w:basedOn w:val="DefaultParagraphFont"/>
    <w:link w:val="CommentText"/>
    <w:uiPriority w:val="99"/>
    <w:semiHidden/>
    <w:rsid w:val="00A12C3E"/>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12C3E"/>
    <w:rPr>
      <w:b/>
      <w:bCs/>
    </w:rPr>
  </w:style>
  <w:style w:type="character" w:customStyle="1" w:styleId="CommentSubjectChar">
    <w:name w:val="Comment Subject Char"/>
    <w:basedOn w:val="CommentTextChar"/>
    <w:link w:val="CommentSubject"/>
    <w:uiPriority w:val="99"/>
    <w:semiHidden/>
    <w:rsid w:val="00A12C3E"/>
    <w:rPr>
      <w:rFonts w:ascii="Times New Roman" w:hAnsi="Times New Roman"/>
      <w:b/>
      <w:bCs/>
    </w:rPr>
  </w:style>
  <w:style w:type="table" w:styleId="TableGrid">
    <w:name w:val="Table Grid"/>
    <w:basedOn w:val="TableNormal"/>
    <w:rsid w:val="00AA7F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A7F63"/>
    <w:pPr>
      <w:jc w:val="both"/>
    </w:pPr>
    <w:rPr>
      <w:rFonts w:ascii="Times New Roman" w:hAnsi="Times New Roman"/>
      <w:sz w:val="24"/>
      <w:szCs w:val="22"/>
    </w:rPr>
  </w:style>
  <w:style w:type="paragraph" w:customStyle="1" w:styleId="Text">
    <w:name w:val="Text"/>
    <w:basedOn w:val="Normal"/>
    <w:autoRedefine/>
    <w:rsid w:val="007F36D0"/>
    <w:pPr>
      <w:tabs>
        <w:tab w:val="left" w:pos="288"/>
      </w:tabs>
      <w:spacing w:after="0" w:line="240" w:lineRule="auto"/>
      <w:jc w:val="center"/>
    </w:pPr>
    <w:rPr>
      <w:rFonts w:eastAsia="Times"/>
      <w:b/>
      <w:szCs w:val="24"/>
    </w:rPr>
  </w:style>
  <w:style w:type="paragraph" w:customStyle="1" w:styleId="aiaa-text">
    <w:name w:val="aiaa-text"/>
    <w:basedOn w:val="Text"/>
    <w:rsid w:val="00A372F0"/>
    <w:pPr>
      <w:spacing w:before="60"/>
      <w:ind w:firstLine="288"/>
    </w:pPr>
    <w:rPr>
      <w:rFonts w:eastAsia="Times New Roman"/>
    </w:rPr>
  </w:style>
  <w:style w:type="paragraph" w:styleId="Header">
    <w:name w:val="header"/>
    <w:basedOn w:val="Normal"/>
    <w:link w:val="HeaderChar"/>
    <w:uiPriority w:val="99"/>
    <w:unhideWhenUsed/>
    <w:rsid w:val="00C23A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A24"/>
    <w:rPr>
      <w:rFonts w:ascii="Times New Roman" w:hAnsi="Times New Roman"/>
      <w:sz w:val="24"/>
      <w:szCs w:val="22"/>
    </w:rPr>
  </w:style>
  <w:style w:type="paragraph" w:styleId="Footer">
    <w:name w:val="footer"/>
    <w:basedOn w:val="Normal"/>
    <w:link w:val="FooterChar"/>
    <w:uiPriority w:val="99"/>
    <w:unhideWhenUsed/>
    <w:rsid w:val="00C23A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A24"/>
    <w:rPr>
      <w:rFonts w:ascii="Times New Roman" w:hAnsi="Times New Roman"/>
      <w:sz w:val="24"/>
      <w:szCs w:val="22"/>
    </w:rPr>
  </w:style>
  <w:style w:type="paragraph" w:styleId="TableofFigures">
    <w:name w:val="table of figures"/>
    <w:basedOn w:val="Normal"/>
    <w:next w:val="Normal"/>
    <w:uiPriority w:val="99"/>
    <w:unhideWhenUsed/>
    <w:rsid w:val="00AE33BA"/>
    <w:pPr>
      <w:spacing w:after="0"/>
      <w:ind w:left="403" w:hanging="403"/>
      <w:jc w:val="left"/>
    </w:pPr>
    <w:rPr>
      <w:rFonts w:asciiTheme="minorHAnsi" w:hAnsiTheme="minorHAnsi"/>
    </w:rPr>
  </w:style>
  <w:style w:type="character" w:styleId="Hyperlink">
    <w:name w:val="Hyperlink"/>
    <w:basedOn w:val="DefaultParagraphFont"/>
    <w:uiPriority w:val="99"/>
    <w:unhideWhenUsed/>
    <w:rsid w:val="00AE33BA"/>
    <w:rPr>
      <w:color w:val="0000FF" w:themeColor="hyperlink"/>
      <w:u w:val="single"/>
    </w:rPr>
  </w:style>
  <w:style w:type="paragraph" w:styleId="TOCHeading">
    <w:name w:val="TOC Heading"/>
    <w:basedOn w:val="Heading1"/>
    <w:next w:val="Normal"/>
    <w:uiPriority w:val="39"/>
    <w:unhideWhenUsed/>
    <w:qFormat/>
    <w:rsid w:val="00A36893"/>
    <w:pPr>
      <w:numPr>
        <w:numId w:val="0"/>
      </w:numPr>
      <w:spacing w:before="240" w:line="259" w:lineRule="auto"/>
      <w:jc w:val="center"/>
      <w:outlineLvl w:val="9"/>
    </w:pPr>
    <w:rPr>
      <w:rFonts w:asciiTheme="majorHAnsi" w:hAnsiTheme="majorHAnsi"/>
      <w:b w:val="0"/>
      <w:bCs w:val="0"/>
      <w:color w:val="auto"/>
      <w:sz w:val="32"/>
      <w:szCs w:val="32"/>
    </w:rPr>
  </w:style>
  <w:style w:type="paragraph" w:styleId="TOC1">
    <w:name w:val="toc 1"/>
    <w:basedOn w:val="Normal"/>
    <w:next w:val="Normal"/>
    <w:autoRedefine/>
    <w:uiPriority w:val="39"/>
    <w:unhideWhenUsed/>
    <w:rsid w:val="005D6D35"/>
    <w:pPr>
      <w:spacing w:after="100"/>
    </w:pPr>
  </w:style>
  <w:style w:type="paragraph" w:styleId="TOC2">
    <w:name w:val="toc 2"/>
    <w:basedOn w:val="Normal"/>
    <w:next w:val="Normal"/>
    <w:autoRedefine/>
    <w:uiPriority w:val="39"/>
    <w:unhideWhenUsed/>
    <w:rsid w:val="005D6D35"/>
    <w:pPr>
      <w:spacing w:after="100"/>
      <w:ind w:left="200"/>
    </w:pPr>
  </w:style>
  <w:style w:type="paragraph" w:customStyle="1" w:styleId="tableformat">
    <w:name w:val="table format"/>
    <w:basedOn w:val="Normal"/>
    <w:qFormat/>
    <w:rsid w:val="008D42C3"/>
    <w:pPr>
      <w:spacing w:before="120" w:after="0" w:line="360" w:lineRule="auto"/>
      <w:ind w:firstLine="0"/>
      <w:jc w:val="center"/>
    </w:pPr>
  </w:style>
  <w:style w:type="paragraph" w:styleId="TOC3">
    <w:name w:val="toc 3"/>
    <w:basedOn w:val="Normal"/>
    <w:next w:val="Normal"/>
    <w:autoRedefine/>
    <w:uiPriority w:val="39"/>
    <w:unhideWhenUsed/>
    <w:rsid w:val="007A1EFB"/>
    <w:pPr>
      <w:spacing w:after="100"/>
      <w:ind w:left="400"/>
    </w:pPr>
  </w:style>
  <w:style w:type="character" w:styleId="Emphasis">
    <w:name w:val="Emphasis"/>
    <w:basedOn w:val="DefaultParagraphFont"/>
    <w:uiPriority w:val="20"/>
    <w:qFormat/>
    <w:rsid w:val="00CC2352"/>
    <w:rPr>
      <w:i/>
      <w:iCs/>
    </w:rPr>
  </w:style>
  <w:style w:type="paragraph" w:customStyle="1" w:styleId="Reference">
    <w:name w:val="Reference"/>
    <w:basedOn w:val="Normal"/>
    <w:qFormat/>
    <w:rsid w:val="00CC2352"/>
    <w:pPr>
      <w:spacing w:line="360" w:lineRule="auto"/>
    </w:pPr>
  </w:style>
  <w:style w:type="paragraph" w:styleId="NormalWeb">
    <w:name w:val="Normal (Web)"/>
    <w:basedOn w:val="Normal"/>
    <w:uiPriority w:val="99"/>
    <w:semiHidden/>
    <w:unhideWhenUsed/>
    <w:rsid w:val="001B7B9B"/>
    <w:pPr>
      <w:spacing w:before="100" w:beforeAutospacing="1" w:after="100" w:afterAutospacing="1" w:line="240" w:lineRule="auto"/>
      <w:ind w:firstLine="0"/>
      <w:jc w:val="left"/>
    </w:pPr>
    <w:rPr>
      <w:rFonts w:ascii="Times New Roman" w:eastAsiaTheme="minorEastAsia" w:hAnsi="Times New Roman"/>
      <w:sz w:val="24"/>
      <w:szCs w:val="24"/>
    </w:rPr>
  </w:style>
  <w:style w:type="character" w:styleId="Strong">
    <w:name w:val="Strong"/>
    <w:basedOn w:val="DefaultParagraphFont"/>
    <w:uiPriority w:val="22"/>
    <w:qFormat/>
    <w:rsid w:val="006F1883"/>
    <w:rPr>
      <w:b/>
      <w:bCs/>
    </w:rPr>
  </w:style>
  <w:style w:type="character" w:customStyle="1" w:styleId="nlmx">
    <w:name w:val="nlm_x"/>
    <w:basedOn w:val="DefaultParagraphFont"/>
    <w:rsid w:val="006F1883"/>
  </w:style>
  <w:style w:type="character" w:styleId="PlaceholderText">
    <w:name w:val="Placeholder Text"/>
    <w:basedOn w:val="DefaultParagraphFont"/>
    <w:uiPriority w:val="99"/>
    <w:semiHidden/>
    <w:rsid w:val="002C71DD"/>
    <w:rPr>
      <w:color w:val="808080"/>
    </w:rPr>
  </w:style>
  <w:style w:type="character" w:customStyle="1" w:styleId="citation">
    <w:name w:val="citation"/>
    <w:basedOn w:val="DefaultParagraphFont"/>
    <w:rsid w:val="006976E6"/>
  </w:style>
  <w:style w:type="character" w:customStyle="1" w:styleId="reference-accessdate">
    <w:name w:val="reference-accessdate"/>
    <w:basedOn w:val="DefaultParagraphFont"/>
    <w:rsid w:val="006976E6"/>
  </w:style>
  <w:style w:type="character" w:customStyle="1" w:styleId="nowrap1">
    <w:name w:val="nowrap1"/>
    <w:basedOn w:val="DefaultParagraphFont"/>
    <w:rsid w:val="006976E6"/>
  </w:style>
  <w:style w:type="character" w:customStyle="1" w:styleId="nlmyear">
    <w:name w:val="nlm_year"/>
    <w:basedOn w:val="DefaultParagraphFont"/>
    <w:rsid w:val="00936165"/>
  </w:style>
  <w:style w:type="character" w:customStyle="1" w:styleId="nlmarticle-title">
    <w:name w:val="nlm_article-title"/>
    <w:basedOn w:val="DefaultParagraphFont"/>
    <w:rsid w:val="00936165"/>
  </w:style>
  <w:style w:type="character" w:customStyle="1" w:styleId="nlmfpage">
    <w:name w:val="nlm_fpage"/>
    <w:basedOn w:val="DefaultParagraphFont"/>
    <w:rsid w:val="00936165"/>
  </w:style>
  <w:style w:type="character" w:customStyle="1" w:styleId="nlmlpage">
    <w:name w:val="nlm_lpage"/>
    <w:basedOn w:val="DefaultParagraphFont"/>
    <w:rsid w:val="00936165"/>
  </w:style>
  <w:style w:type="character" w:customStyle="1" w:styleId="apple-converted-space">
    <w:name w:val="apple-converted-space"/>
    <w:basedOn w:val="DefaultParagraphFont"/>
    <w:rsid w:val="000B1DDE"/>
  </w:style>
  <w:style w:type="paragraph" w:styleId="Revision">
    <w:name w:val="Revision"/>
    <w:hidden/>
    <w:uiPriority w:val="99"/>
    <w:semiHidden/>
    <w:rsid w:val="00434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609396">
      <w:bodyDiv w:val="1"/>
      <w:marLeft w:val="0"/>
      <w:marRight w:val="0"/>
      <w:marTop w:val="0"/>
      <w:marBottom w:val="0"/>
      <w:divBdr>
        <w:top w:val="none" w:sz="0" w:space="0" w:color="auto"/>
        <w:left w:val="none" w:sz="0" w:space="0" w:color="auto"/>
        <w:bottom w:val="none" w:sz="0" w:space="0" w:color="auto"/>
        <w:right w:val="none" w:sz="0" w:space="0" w:color="auto"/>
      </w:divBdr>
    </w:div>
    <w:div w:id="889614099">
      <w:bodyDiv w:val="1"/>
      <w:marLeft w:val="0"/>
      <w:marRight w:val="0"/>
      <w:marTop w:val="0"/>
      <w:marBottom w:val="0"/>
      <w:divBdr>
        <w:top w:val="none" w:sz="0" w:space="0" w:color="auto"/>
        <w:left w:val="none" w:sz="0" w:space="0" w:color="auto"/>
        <w:bottom w:val="none" w:sz="0" w:space="0" w:color="auto"/>
        <w:right w:val="none" w:sz="0" w:space="0" w:color="auto"/>
      </w:divBdr>
    </w:div>
    <w:div w:id="940795016">
      <w:bodyDiv w:val="1"/>
      <w:marLeft w:val="0"/>
      <w:marRight w:val="0"/>
      <w:marTop w:val="0"/>
      <w:marBottom w:val="0"/>
      <w:divBdr>
        <w:top w:val="none" w:sz="0" w:space="0" w:color="auto"/>
        <w:left w:val="none" w:sz="0" w:space="0" w:color="auto"/>
        <w:bottom w:val="none" w:sz="0" w:space="0" w:color="auto"/>
        <w:right w:val="none" w:sz="0" w:space="0" w:color="auto"/>
      </w:divBdr>
    </w:div>
    <w:div w:id="1551500889">
      <w:bodyDiv w:val="1"/>
      <w:marLeft w:val="0"/>
      <w:marRight w:val="0"/>
      <w:marTop w:val="0"/>
      <w:marBottom w:val="0"/>
      <w:divBdr>
        <w:top w:val="none" w:sz="0" w:space="0" w:color="auto"/>
        <w:left w:val="none" w:sz="0" w:space="0" w:color="auto"/>
        <w:bottom w:val="none" w:sz="0" w:space="0" w:color="auto"/>
        <w:right w:val="none" w:sz="0" w:space="0" w:color="auto"/>
      </w:divBdr>
    </w:div>
    <w:div w:id="1897544255">
      <w:bodyDiv w:val="1"/>
      <w:marLeft w:val="0"/>
      <w:marRight w:val="0"/>
      <w:marTop w:val="0"/>
      <w:marBottom w:val="0"/>
      <w:divBdr>
        <w:top w:val="none" w:sz="0" w:space="0" w:color="auto"/>
        <w:left w:val="none" w:sz="0" w:space="0" w:color="auto"/>
        <w:bottom w:val="none" w:sz="0" w:space="0" w:color="auto"/>
        <w:right w:val="none" w:sz="0" w:space="0" w:color="auto"/>
      </w:divBdr>
    </w:div>
    <w:div w:id="196045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gi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cimms.ou.edu/~doswell/Chasing2.html"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2D43DF-FBD0-4CB5-823E-BCA129013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17712</Words>
  <Characters>100962</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ODIN</Company>
  <LinksUpToDate>false</LinksUpToDate>
  <CharactersWithSpaces>118438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flimondu</dc:creator>
  <cp:lastModifiedBy>Limon Duparcmeur, Fanny M. (LARC-D318)[LITES]</cp:lastModifiedBy>
  <cp:revision>2</cp:revision>
  <cp:lastPrinted>2016-01-28T16:55:00Z</cp:lastPrinted>
  <dcterms:created xsi:type="dcterms:W3CDTF">2016-07-20T18:37:00Z</dcterms:created>
  <dcterms:modified xsi:type="dcterms:W3CDTF">2016-07-20T18:37:00Z</dcterms:modified>
</cp:coreProperties>
</file>